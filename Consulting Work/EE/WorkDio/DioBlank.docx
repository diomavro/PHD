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1488AD" w14:textId="77777777" w:rsidR="00A274BD" w:rsidRPr="00235C67" w:rsidRDefault="00A274BD" w:rsidP="00A274BD">
      <w:pPr>
        <w:spacing w:line="240" w:lineRule="auto"/>
        <w:jc w:val="center"/>
        <w:rPr>
          <w:rFonts w:cs="Cambria"/>
          <w:b/>
          <w:sz w:val="32"/>
          <w:szCs w:val="22"/>
          <w:lang w:val="en-GB"/>
        </w:rPr>
      </w:pPr>
      <w:bookmarkStart w:id="0" w:name="_Hlk37805571"/>
      <w:bookmarkEnd w:id="0"/>
    </w:p>
    <w:p w14:paraId="6BCC4B15" w14:textId="77777777" w:rsidR="00A274BD" w:rsidRPr="00235C67" w:rsidRDefault="00A274BD" w:rsidP="00A274BD">
      <w:pPr>
        <w:spacing w:line="240" w:lineRule="auto"/>
        <w:jc w:val="center"/>
        <w:rPr>
          <w:rFonts w:cs="Cambria"/>
          <w:b/>
          <w:sz w:val="32"/>
          <w:szCs w:val="22"/>
          <w:lang w:val="en-GB"/>
        </w:rPr>
      </w:pPr>
    </w:p>
    <w:p w14:paraId="17695699" w14:textId="77777777" w:rsidR="00A274BD" w:rsidRPr="00235C67" w:rsidRDefault="00A274BD" w:rsidP="00A274BD">
      <w:pPr>
        <w:spacing w:line="240" w:lineRule="auto"/>
        <w:jc w:val="center"/>
        <w:rPr>
          <w:rFonts w:cs="Cambria"/>
          <w:b/>
          <w:sz w:val="32"/>
          <w:szCs w:val="22"/>
          <w:lang w:val="en-GB"/>
        </w:rPr>
      </w:pPr>
    </w:p>
    <w:p w14:paraId="3F2BE9B3" w14:textId="77777777" w:rsidR="00A274BD" w:rsidRPr="00235C67" w:rsidRDefault="00A274BD" w:rsidP="00A274BD">
      <w:pPr>
        <w:spacing w:line="240" w:lineRule="auto"/>
        <w:jc w:val="center"/>
        <w:rPr>
          <w:rFonts w:cs="Cambria"/>
          <w:b/>
          <w:sz w:val="32"/>
          <w:szCs w:val="22"/>
          <w:lang w:val="en-GB"/>
        </w:rPr>
      </w:pPr>
    </w:p>
    <w:p w14:paraId="12B141C3" w14:textId="77777777" w:rsidR="00A274BD" w:rsidRPr="00235C67" w:rsidRDefault="00A274BD" w:rsidP="00A274BD">
      <w:pPr>
        <w:spacing w:line="240" w:lineRule="auto"/>
        <w:jc w:val="center"/>
        <w:rPr>
          <w:rFonts w:cs="Cambria"/>
          <w:b/>
          <w:sz w:val="32"/>
          <w:szCs w:val="22"/>
          <w:lang w:val="en-GB"/>
        </w:rPr>
      </w:pPr>
    </w:p>
    <w:p w14:paraId="35347F20" w14:textId="77777777" w:rsidR="00A274BD" w:rsidRPr="00235C67" w:rsidRDefault="00A274BD" w:rsidP="00A274BD">
      <w:pPr>
        <w:spacing w:line="240" w:lineRule="auto"/>
        <w:jc w:val="center"/>
        <w:rPr>
          <w:rFonts w:cs="Cambria"/>
          <w:b/>
          <w:sz w:val="32"/>
          <w:szCs w:val="22"/>
          <w:lang w:val="en-GB"/>
        </w:rPr>
      </w:pPr>
    </w:p>
    <w:p w14:paraId="39FDCBB0" w14:textId="77777777" w:rsidR="00A274BD" w:rsidRPr="00235C67" w:rsidRDefault="00A274BD" w:rsidP="00A274BD">
      <w:pPr>
        <w:spacing w:line="240" w:lineRule="auto"/>
        <w:jc w:val="center"/>
        <w:rPr>
          <w:rFonts w:cs="Cambria"/>
          <w:b/>
          <w:sz w:val="32"/>
          <w:szCs w:val="22"/>
          <w:lang w:val="en-GB"/>
        </w:rPr>
      </w:pPr>
    </w:p>
    <w:p w14:paraId="587BE957" w14:textId="77777777" w:rsidR="00A274BD" w:rsidRPr="00235C67" w:rsidRDefault="00A274BD" w:rsidP="00A274BD">
      <w:pPr>
        <w:spacing w:line="240" w:lineRule="auto"/>
        <w:jc w:val="center"/>
        <w:rPr>
          <w:rFonts w:cs="Cambria"/>
          <w:b/>
          <w:sz w:val="32"/>
          <w:szCs w:val="22"/>
          <w:lang w:val="en-GB"/>
        </w:rPr>
      </w:pPr>
    </w:p>
    <w:p w14:paraId="24B3969C" w14:textId="77777777" w:rsidR="00A274BD" w:rsidRPr="00235C67" w:rsidRDefault="00A274BD" w:rsidP="00A274BD">
      <w:pPr>
        <w:spacing w:line="240" w:lineRule="auto"/>
        <w:jc w:val="center"/>
        <w:rPr>
          <w:rFonts w:cs="Cambria"/>
          <w:b/>
          <w:sz w:val="32"/>
          <w:szCs w:val="22"/>
          <w:lang w:val="en-GB"/>
        </w:rPr>
      </w:pPr>
    </w:p>
    <w:p w14:paraId="18A596A5" w14:textId="77777777" w:rsidR="00EA378C" w:rsidRPr="0015670F" w:rsidRDefault="00EA378C" w:rsidP="00A274BD">
      <w:pPr>
        <w:spacing w:after="120" w:line="240" w:lineRule="auto"/>
        <w:jc w:val="center"/>
        <w:rPr>
          <w:b/>
          <w:color w:val="000000" w:themeColor="text1"/>
          <w:sz w:val="32"/>
          <w:szCs w:val="22"/>
          <w:lang w:val="en-GB"/>
        </w:rPr>
      </w:pPr>
    </w:p>
    <w:p w14:paraId="239105B8" w14:textId="77777777" w:rsidR="00A274BD" w:rsidRPr="0015670F" w:rsidRDefault="00A274BD" w:rsidP="00A274BD">
      <w:pPr>
        <w:spacing w:after="240" w:line="240" w:lineRule="auto"/>
        <w:jc w:val="center"/>
        <w:rPr>
          <w:b/>
          <w:color w:val="000000" w:themeColor="text1"/>
          <w:sz w:val="40"/>
          <w:lang w:val="en-GB"/>
        </w:rPr>
      </w:pPr>
      <w:r w:rsidRPr="0015670F">
        <w:rPr>
          <w:b/>
          <w:color w:val="000000" w:themeColor="text1"/>
          <w:sz w:val="40"/>
          <w:lang w:val="en-GB"/>
        </w:rPr>
        <w:t>Project Portfolio</w:t>
      </w:r>
    </w:p>
    <w:p w14:paraId="0D952C27" w14:textId="77777777" w:rsidR="00FF51C7" w:rsidRPr="0015670F" w:rsidRDefault="00FF51C7" w:rsidP="00A274BD">
      <w:pPr>
        <w:spacing w:after="240" w:line="240" w:lineRule="auto"/>
        <w:jc w:val="center"/>
        <w:rPr>
          <w:b/>
          <w:color w:val="000000" w:themeColor="text1"/>
          <w:sz w:val="32"/>
          <w:lang w:val="en-GB"/>
        </w:rPr>
      </w:pPr>
    </w:p>
    <w:p w14:paraId="2ECB9282" w14:textId="77777777" w:rsidR="00FF51C7" w:rsidRPr="0015670F" w:rsidRDefault="00FF51C7" w:rsidP="00A274BD">
      <w:pPr>
        <w:spacing w:after="240" w:line="240" w:lineRule="auto"/>
        <w:jc w:val="center"/>
        <w:rPr>
          <w:b/>
          <w:color w:val="000000" w:themeColor="text1"/>
          <w:sz w:val="32"/>
          <w:lang w:val="en-GB"/>
        </w:rPr>
      </w:pPr>
    </w:p>
    <w:p w14:paraId="5B0B8A5A" w14:textId="5F64A942" w:rsidR="00AB1B30" w:rsidRDefault="00AB1B30" w:rsidP="04BD87DC">
      <w:pPr>
        <w:spacing w:line="240" w:lineRule="auto"/>
        <w:jc w:val="center"/>
        <w:rPr>
          <w:b/>
          <w:bCs/>
          <w:color w:val="000000" w:themeColor="text1"/>
          <w:sz w:val="32"/>
          <w:szCs w:val="32"/>
          <w:lang w:val="en-GB"/>
        </w:rPr>
      </w:pPr>
    </w:p>
    <w:p w14:paraId="55CBE970" w14:textId="77777777" w:rsidR="00A752DB" w:rsidRDefault="00A752DB" w:rsidP="00A752DB">
      <w:pPr>
        <w:spacing w:line="240" w:lineRule="auto"/>
        <w:jc w:val="center"/>
        <w:rPr>
          <w:b/>
          <w:color w:val="000000" w:themeColor="text1"/>
          <w:sz w:val="32"/>
          <w:lang w:val="en-GB"/>
        </w:rPr>
      </w:pPr>
      <w:r w:rsidRPr="0015670F">
        <w:rPr>
          <w:b/>
          <w:color w:val="000000" w:themeColor="text1"/>
          <w:sz w:val="32"/>
          <w:lang w:val="en-GB"/>
        </w:rPr>
        <w:t>E</w:t>
      </w:r>
      <w:r>
        <w:rPr>
          <w:b/>
          <w:color w:val="000000" w:themeColor="text1"/>
          <w:sz w:val="32"/>
          <w:lang w:val="en-GB"/>
        </w:rPr>
        <w:t>NGIE</w:t>
      </w:r>
    </w:p>
    <w:p w14:paraId="4F4CF125" w14:textId="26AF5248" w:rsidR="00A752DB" w:rsidRDefault="00A752DB" w:rsidP="00FB71D8">
      <w:pPr>
        <w:spacing w:line="240" w:lineRule="auto"/>
        <w:jc w:val="center"/>
        <w:rPr>
          <w:b/>
          <w:color w:val="000000" w:themeColor="text1"/>
          <w:sz w:val="32"/>
          <w:lang w:val="en-GB"/>
        </w:rPr>
      </w:pPr>
    </w:p>
    <w:p w14:paraId="2958373A" w14:textId="77777777" w:rsidR="00FB71D8" w:rsidRPr="0015670F" w:rsidRDefault="00FB71D8" w:rsidP="00FB71D8">
      <w:pPr>
        <w:spacing w:line="240" w:lineRule="auto"/>
        <w:rPr>
          <w:color w:val="000000" w:themeColor="text1"/>
          <w:sz w:val="22"/>
          <w:lang w:val="en-GB"/>
        </w:rPr>
      </w:pPr>
    </w:p>
    <w:p w14:paraId="384B6BE9" w14:textId="77777777" w:rsidR="00FB71D8" w:rsidRPr="0015670F" w:rsidRDefault="00FB71D8" w:rsidP="00FB71D8">
      <w:pPr>
        <w:spacing w:line="240" w:lineRule="auto"/>
        <w:rPr>
          <w:color w:val="000000" w:themeColor="text1"/>
          <w:sz w:val="22"/>
          <w:lang w:val="en-GB"/>
        </w:rPr>
      </w:pPr>
    </w:p>
    <w:p w14:paraId="40779A31" w14:textId="11F3745A" w:rsidR="00B55D32" w:rsidRPr="0015670F" w:rsidRDefault="00B55D32" w:rsidP="00FB71D8">
      <w:pPr>
        <w:spacing w:after="120" w:line="240" w:lineRule="auto"/>
        <w:rPr>
          <w:b/>
          <w:color w:val="000000" w:themeColor="text1"/>
          <w:sz w:val="22"/>
          <w:szCs w:val="22"/>
          <w:lang w:val="en-GB"/>
        </w:rPr>
      </w:pPr>
    </w:p>
    <w:p w14:paraId="47632DC1" w14:textId="77777777" w:rsidR="00FF51C7" w:rsidRPr="0015670F" w:rsidRDefault="00FF51C7" w:rsidP="00FF51C7">
      <w:pPr>
        <w:spacing w:after="120" w:line="240" w:lineRule="auto"/>
        <w:rPr>
          <w:b/>
          <w:color w:val="000000" w:themeColor="text1"/>
          <w:sz w:val="22"/>
          <w:szCs w:val="22"/>
          <w:lang w:val="en-GB"/>
        </w:rPr>
      </w:pPr>
    </w:p>
    <w:p w14:paraId="42DF2ACB" w14:textId="77777777" w:rsidR="00FB71D8" w:rsidRPr="0015670F" w:rsidRDefault="00FB71D8" w:rsidP="00FF51C7">
      <w:pPr>
        <w:spacing w:after="120" w:line="240" w:lineRule="auto"/>
        <w:rPr>
          <w:b/>
          <w:color w:val="000000" w:themeColor="text1"/>
          <w:sz w:val="22"/>
          <w:szCs w:val="22"/>
          <w:lang w:val="en-GB"/>
        </w:rPr>
      </w:pPr>
    </w:p>
    <w:p w14:paraId="067973E2" w14:textId="77777777" w:rsidR="00FB71D8" w:rsidRPr="0015670F" w:rsidRDefault="00FB71D8" w:rsidP="00B55D32">
      <w:pPr>
        <w:spacing w:after="120" w:line="240" w:lineRule="auto"/>
        <w:jc w:val="center"/>
        <w:rPr>
          <w:b/>
          <w:color w:val="000000" w:themeColor="text1"/>
          <w:sz w:val="22"/>
          <w:szCs w:val="22"/>
          <w:lang w:val="en-GB"/>
        </w:rPr>
      </w:pPr>
    </w:p>
    <w:p w14:paraId="7C5F592C" w14:textId="77777777" w:rsidR="00B55D32" w:rsidRPr="0015670F" w:rsidRDefault="00A0094E" w:rsidP="00B55D32">
      <w:pPr>
        <w:spacing w:after="120" w:line="240" w:lineRule="auto"/>
        <w:jc w:val="center"/>
        <w:rPr>
          <w:rFonts w:cs="Cambria"/>
          <w:b/>
          <w:sz w:val="22"/>
          <w:szCs w:val="22"/>
          <w:lang w:val="en-GB"/>
        </w:rPr>
      </w:pPr>
      <w:r w:rsidRPr="0015670F">
        <w:rPr>
          <w:b/>
          <w:color w:val="000000" w:themeColor="text1"/>
          <w:sz w:val="22"/>
          <w:szCs w:val="22"/>
          <w:lang w:val="en-GB"/>
        </w:rPr>
        <w:t>Work streams</w:t>
      </w:r>
      <w:r w:rsidR="00B55D32" w:rsidRPr="0015670F">
        <w:rPr>
          <w:b/>
          <w:color w:val="000000" w:themeColor="text1"/>
          <w:sz w:val="22"/>
          <w:szCs w:val="22"/>
          <w:lang w:val="en-GB"/>
        </w:rPr>
        <w:t xml:space="preserve"> “</w:t>
      </w:r>
      <w:commentRangeStart w:id="1"/>
      <w:commentRangeStart w:id="2"/>
      <w:r w:rsidR="00277985" w:rsidRPr="0015670F">
        <w:rPr>
          <w:rFonts w:cs="Cambria"/>
          <w:b/>
          <w:sz w:val="22"/>
          <w:szCs w:val="22"/>
          <w:lang w:val="en-GB"/>
        </w:rPr>
        <w:t>XXX</w:t>
      </w:r>
      <w:r w:rsidR="00B55D32" w:rsidRPr="0015670F">
        <w:rPr>
          <w:rFonts w:cs="Cambria"/>
          <w:b/>
          <w:sz w:val="22"/>
          <w:szCs w:val="22"/>
          <w:lang w:val="en-GB"/>
        </w:rPr>
        <w:t>”</w:t>
      </w:r>
      <w:r w:rsidRPr="0015670F">
        <w:rPr>
          <w:rFonts w:cs="Cambria"/>
          <w:b/>
          <w:sz w:val="22"/>
          <w:szCs w:val="22"/>
          <w:lang w:val="en-GB"/>
        </w:rPr>
        <w:t>, “YYY”</w:t>
      </w:r>
      <w:commentRangeEnd w:id="1"/>
      <w:r w:rsidR="00346DCA">
        <w:rPr>
          <w:rStyle w:val="Marquedecommentaire"/>
          <w:lang w:val="en-GB"/>
        </w:rPr>
        <w:commentReference w:id="1"/>
      </w:r>
      <w:commentRangeEnd w:id="2"/>
      <w:r w:rsidR="00D53B52">
        <w:rPr>
          <w:rStyle w:val="Marquedecommentaire"/>
          <w:lang w:val="en-GB"/>
        </w:rPr>
        <w:commentReference w:id="2"/>
      </w:r>
      <w:r w:rsidRPr="0015670F">
        <w:rPr>
          <w:rFonts w:cs="Cambria"/>
          <w:b/>
          <w:sz w:val="22"/>
          <w:szCs w:val="22"/>
          <w:lang w:val="en-GB"/>
        </w:rPr>
        <w:t>, etc. in the strategic value chain</w:t>
      </w:r>
    </w:p>
    <w:p w14:paraId="70ECF666" w14:textId="77777777" w:rsidR="00B55D32" w:rsidRPr="0015670F" w:rsidRDefault="00B55D32" w:rsidP="00A274BD">
      <w:pPr>
        <w:spacing w:line="240" w:lineRule="auto"/>
        <w:jc w:val="center"/>
        <w:rPr>
          <w:b/>
          <w:color w:val="000000" w:themeColor="text1"/>
          <w:sz w:val="32"/>
          <w:lang w:val="en-GB"/>
        </w:rPr>
      </w:pPr>
    </w:p>
    <w:p w14:paraId="4DB5AC5A" w14:textId="77777777" w:rsidR="00FB71D8" w:rsidRPr="0015670F" w:rsidRDefault="00FB71D8">
      <w:pPr>
        <w:spacing w:after="200"/>
        <w:rPr>
          <w:lang w:val="en-GB"/>
        </w:rPr>
      </w:pPr>
      <w:r w:rsidRPr="0015670F">
        <w:rPr>
          <w:b/>
          <w:lang w:val="en-GB"/>
        </w:rPr>
        <w:br w:type="page"/>
      </w:r>
    </w:p>
    <w:p w14:paraId="4DA1D7EE" w14:textId="77777777" w:rsidR="000D3006" w:rsidRPr="0015670F" w:rsidRDefault="000D3006" w:rsidP="00EA378C">
      <w:pPr>
        <w:pStyle w:val="ITberschriftAohneNr"/>
        <w:spacing w:beforeLines="60" w:before="144" w:afterLines="60" w:after="144"/>
        <w:rPr>
          <w:b w:val="0"/>
          <w:sz w:val="20"/>
          <w:lang w:val="en-GB"/>
        </w:rPr>
      </w:pPr>
    </w:p>
    <w:sdt>
      <w:sdtPr>
        <w:rPr>
          <w:b w:val="0"/>
          <w:bCs w:val="0"/>
          <w:noProof w:val="0"/>
          <w:lang w:val="en-GB"/>
        </w:rPr>
        <w:id w:val="-295146957"/>
        <w:docPartObj>
          <w:docPartGallery w:val="Table of Contents"/>
          <w:docPartUnique/>
        </w:docPartObj>
      </w:sdtPr>
      <w:sdtEndPr/>
      <w:sdtContent>
        <w:p w14:paraId="5A318D01" w14:textId="065CEB6F" w:rsidR="00CF7496" w:rsidRDefault="00BD1368">
          <w:pPr>
            <w:pStyle w:val="TM1"/>
            <w:rPr>
              <w:sz w:val="24"/>
              <w:szCs w:val="24"/>
              <w:lang w:val="en-GB"/>
            </w:rPr>
          </w:pPr>
          <w:r w:rsidRPr="0015670F">
            <w:rPr>
              <w:sz w:val="24"/>
              <w:szCs w:val="24"/>
              <w:lang w:val="en-GB"/>
            </w:rPr>
            <w:t>Table of Content</w:t>
          </w:r>
        </w:p>
        <w:p w14:paraId="0FB7F2B3" w14:textId="49C05E30" w:rsidR="00453F4B" w:rsidRDefault="00A274BD">
          <w:pPr>
            <w:pStyle w:val="TM1"/>
            <w:rPr>
              <w:rFonts w:asciiTheme="minorHAnsi" w:eastAsiaTheme="minorEastAsia" w:hAnsiTheme="minorHAnsi" w:cstheme="minorBidi"/>
              <w:b w:val="0"/>
              <w:bCs w:val="0"/>
              <w:sz w:val="22"/>
              <w:szCs w:val="22"/>
              <w:lang w:val="fr-FR" w:eastAsia="fr-FR"/>
            </w:rPr>
          </w:pPr>
          <w:r w:rsidRPr="0015670F">
            <w:rPr>
              <w:sz w:val="24"/>
              <w:szCs w:val="24"/>
              <w:lang w:val="en-GB"/>
            </w:rPr>
            <w:fldChar w:fldCharType="begin"/>
          </w:r>
          <w:r w:rsidRPr="0015670F">
            <w:rPr>
              <w:sz w:val="24"/>
              <w:szCs w:val="24"/>
              <w:lang w:val="en-GB"/>
            </w:rPr>
            <w:instrText xml:space="preserve"> TOC \o "1-3" \h \z \u </w:instrText>
          </w:r>
          <w:r w:rsidRPr="0015670F">
            <w:rPr>
              <w:sz w:val="24"/>
              <w:szCs w:val="24"/>
              <w:lang w:val="en-GB"/>
            </w:rPr>
            <w:fldChar w:fldCharType="separate"/>
          </w:r>
          <w:hyperlink w:anchor="_Toc44068375" w:history="1">
            <w:r w:rsidR="00453F4B" w:rsidRPr="00D7441C">
              <w:rPr>
                <w:rStyle w:val="Lienhypertexte"/>
                <w:lang w:val="en-GB"/>
              </w:rPr>
              <w:t>1</w:t>
            </w:r>
            <w:r w:rsidR="00453F4B">
              <w:rPr>
                <w:rFonts w:asciiTheme="minorHAnsi" w:eastAsiaTheme="minorEastAsia" w:hAnsiTheme="minorHAnsi" w:cstheme="minorBidi"/>
                <w:b w:val="0"/>
                <w:bCs w:val="0"/>
                <w:sz w:val="22"/>
                <w:szCs w:val="22"/>
                <w:lang w:val="fr-FR" w:eastAsia="fr-FR"/>
              </w:rPr>
              <w:tab/>
            </w:r>
            <w:r w:rsidR="00453F4B" w:rsidRPr="00D7441C">
              <w:rPr>
                <w:rStyle w:val="Lienhypertexte"/>
                <w:lang w:val="en-GB"/>
              </w:rPr>
              <w:t>Project Outline</w:t>
            </w:r>
            <w:r w:rsidR="00453F4B">
              <w:rPr>
                <w:webHidden/>
              </w:rPr>
              <w:tab/>
            </w:r>
            <w:r w:rsidR="00453F4B">
              <w:rPr>
                <w:webHidden/>
              </w:rPr>
              <w:fldChar w:fldCharType="begin"/>
            </w:r>
            <w:r w:rsidR="00453F4B">
              <w:rPr>
                <w:webHidden/>
              </w:rPr>
              <w:instrText xml:space="preserve"> PAGEREF _Toc44068375 \h </w:instrText>
            </w:r>
            <w:r w:rsidR="00453F4B">
              <w:rPr>
                <w:webHidden/>
              </w:rPr>
            </w:r>
            <w:r w:rsidR="00453F4B">
              <w:rPr>
                <w:webHidden/>
              </w:rPr>
              <w:fldChar w:fldCharType="separate"/>
            </w:r>
            <w:r w:rsidR="00453F4B">
              <w:rPr>
                <w:webHidden/>
              </w:rPr>
              <w:t>4</w:t>
            </w:r>
            <w:r w:rsidR="00453F4B">
              <w:rPr>
                <w:webHidden/>
              </w:rPr>
              <w:fldChar w:fldCharType="end"/>
            </w:r>
          </w:hyperlink>
        </w:p>
        <w:p w14:paraId="1EE66424" w14:textId="2AC55458" w:rsidR="00453F4B" w:rsidRDefault="00466363">
          <w:pPr>
            <w:pStyle w:val="TM2"/>
            <w:rPr>
              <w:rFonts w:asciiTheme="minorHAnsi" w:eastAsiaTheme="minorEastAsia" w:hAnsiTheme="minorHAnsi" w:cstheme="minorBidi"/>
              <w:bCs w:val="0"/>
              <w:iCs w:val="0"/>
              <w:sz w:val="22"/>
              <w:szCs w:val="22"/>
              <w:lang w:val="fr-FR" w:eastAsia="fr-FR"/>
            </w:rPr>
          </w:pPr>
          <w:hyperlink w:anchor="_Toc44068376" w:history="1">
            <w:r w:rsidR="00453F4B" w:rsidRPr="00D7441C">
              <w:rPr>
                <w:rStyle w:val="Lienhypertexte"/>
                <w:lang w:val="en-GB"/>
              </w:rPr>
              <w:t>1.1</w:t>
            </w:r>
            <w:r w:rsidR="00453F4B">
              <w:rPr>
                <w:rFonts w:asciiTheme="minorHAnsi" w:eastAsiaTheme="minorEastAsia" w:hAnsiTheme="minorHAnsi" w:cstheme="minorBidi"/>
                <w:bCs w:val="0"/>
                <w:iCs w:val="0"/>
                <w:sz w:val="22"/>
                <w:szCs w:val="22"/>
                <w:lang w:val="fr-FR" w:eastAsia="fr-FR"/>
              </w:rPr>
              <w:tab/>
            </w:r>
            <w:r w:rsidR="00453F4B" w:rsidRPr="00D7441C">
              <w:rPr>
                <w:rStyle w:val="Lienhypertexte"/>
                <w:lang w:val="en-GB"/>
              </w:rPr>
              <w:t>Presentation of ENGIE and ELHySE consortium</w:t>
            </w:r>
            <w:r w:rsidR="00453F4B">
              <w:rPr>
                <w:webHidden/>
              </w:rPr>
              <w:tab/>
            </w:r>
            <w:r w:rsidR="00453F4B">
              <w:rPr>
                <w:webHidden/>
              </w:rPr>
              <w:fldChar w:fldCharType="begin"/>
            </w:r>
            <w:r w:rsidR="00453F4B">
              <w:rPr>
                <w:webHidden/>
              </w:rPr>
              <w:instrText xml:space="preserve"> PAGEREF _Toc44068376 \h </w:instrText>
            </w:r>
            <w:r w:rsidR="00453F4B">
              <w:rPr>
                <w:webHidden/>
              </w:rPr>
            </w:r>
            <w:r w:rsidR="00453F4B">
              <w:rPr>
                <w:webHidden/>
              </w:rPr>
              <w:fldChar w:fldCharType="separate"/>
            </w:r>
            <w:r w:rsidR="00453F4B">
              <w:rPr>
                <w:webHidden/>
              </w:rPr>
              <w:t>4</w:t>
            </w:r>
            <w:r w:rsidR="00453F4B">
              <w:rPr>
                <w:webHidden/>
              </w:rPr>
              <w:fldChar w:fldCharType="end"/>
            </w:r>
          </w:hyperlink>
        </w:p>
        <w:p w14:paraId="079C8BE1" w14:textId="749FAA2E" w:rsidR="00453F4B" w:rsidRDefault="00466363">
          <w:pPr>
            <w:pStyle w:val="TM3"/>
            <w:rPr>
              <w:rFonts w:asciiTheme="minorHAnsi" w:eastAsiaTheme="minorEastAsia" w:hAnsiTheme="minorHAnsi" w:cstheme="minorBidi"/>
              <w:noProof/>
              <w:sz w:val="22"/>
              <w:szCs w:val="22"/>
              <w:lang w:val="fr-FR" w:eastAsia="fr-FR"/>
            </w:rPr>
          </w:pPr>
          <w:hyperlink w:anchor="_Toc44068377" w:history="1">
            <w:r w:rsidR="00453F4B" w:rsidRPr="00D7441C">
              <w:rPr>
                <w:rStyle w:val="Lienhypertexte"/>
                <w:noProof/>
                <w:lang w:val="en-GB"/>
              </w:rPr>
              <w:t>1.1.1</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ENGIE presentation</w:t>
            </w:r>
            <w:r w:rsidR="00453F4B">
              <w:rPr>
                <w:noProof/>
                <w:webHidden/>
              </w:rPr>
              <w:tab/>
            </w:r>
            <w:r w:rsidR="00453F4B">
              <w:rPr>
                <w:noProof/>
                <w:webHidden/>
              </w:rPr>
              <w:fldChar w:fldCharType="begin"/>
            </w:r>
            <w:r w:rsidR="00453F4B">
              <w:rPr>
                <w:noProof/>
                <w:webHidden/>
              </w:rPr>
              <w:instrText xml:space="preserve"> PAGEREF _Toc44068377 \h </w:instrText>
            </w:r>
            <w:r w:rsidR="00453F4B">
              <w:rPr>
                <w:noProof/>
                <w:webHidden/>
              </w:rPr>
            </w:r>
            <w:r w:rsidR="00453F4B">
              <w:rPr>
                <w:noProof/>
                <w:webHidden/>
              </w:rPr>
              <w:fldChar w:fldCharType="separate"/>
            </w:r>
            <w:r w:rsidR="00453F4B">
              <w:rPr>
                <w:noProof/>
                <w:webHidden/>
              </w:rPr>
              <w:t>4</w:t>
            </w:r>
            <w:r w:rsidR="00453F4B">
              <w:rPr>
                <w:noProof/>
                <w:webHidden/>
              </w:rPr>
              <w:fldChar w:fldCharType="end"/>
            </w:r>
          </w:hyperlink>
        </w:p>
        <w:p w14:paraId="1BAEDF34" w14:textId="77C6179A" w:rsidR="00453F4B" w:rsidRDefault="00466363">
          <w:pPr>
            <w:pStyle w:val="TM3"/>
            <w:rPr>
              <w:rFonts w:asciiTheme="minorHAnsi" w:eastAsiaTheme="minorEastAsia" w:hAnsiTheme="minorHAnsi" w:cstheme="minorBidi"/>
              <w:noProof/>
              <w:sz w:val="22"/>
              <w:szCs w:val="22"/>
              <w:lang w:val="fr-FR" w:eastAsia="fr-FR"/>
            </w:rPr>
          </w:pPr>
          <w:hyperlink w:anchor="_Toc44068378" w:history="1">
            <w:r w:rsidR="00453F4B" w:rsidRPr="00D7441C">
              <w:rPr>
                <w:rStyle w:val="Lienhypertexte"/>
                <w:noProof/>
                <w:lang w:val="en-GB"/>
              </w:rPr>
              <w:t>1.1.2</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ELHySE project</w:t>
            </w:r>
            <w:r w:rsidR="00453F4B">
              <w:rPr>
                <w:noProof/>
                <w:webHidden/>
              </w:rPr>
              <w:tab/>
            </w:r>
            <w:r w:rsidR="00453F4B">
              <w:rPr>
                <w:noProof/>
                <w:webHidden/>
              </w:rPr>
              <w:fldChar w:fldCharType="begin"/>
            </w:r>
            <w:r w:rsidR="00453F4B">
              <w:rPr>
                <w:noProof/>
                <w:webHidden/>
              </w:rPr>
              <w:instrText xml:space="preserve"> PAGEREF _Toc44068378 \h </w:instrText>
            </w:r>
            <w:r w:rsidR="00453F4B">
              <w:rPr>
                <w:noProof/>
                <w:webHidden/>
              </w:rPr>
            </w:r>
            <w:r w:rsidR="00453F4B">
              <w:rPr>
                <w:noProof/>
                <w:webHidden/>
              </w:rPr>
              <w:fldChar w:fldCharType="separate"/>
            </w:r>
            <w:r w:rsidR="00453F4B">
              <w:rPr>
                <w:noProof/>
                <w:webHidden/>
              </w:rPr>
              <w:t>4</w:t>
            </w:r>
            <w:r w:rsidR="00453F4B">
              <w:rPr>
                <w:noProof/>
                <w:webHidden/>
              </w:rPr>
              <w:fldChar w:fldCharType="end"/>
            </w:r>
          </w:hyperlink>
        </w:p>
        <w:p w14:paraId="1EB584AA" w14:textId="61312BCC" w:rsidR="00453F4B" w:rsidRDefault="00466363">
          <w:pPr>
            <w:pStyle w:val="TM2"/>
            <w:rPr>
              <w:rFonts w:asciiTheme="minorHAnsi" w:eastAsiaTheme="minorEastAsia" w:hAnsiTheme="minorHAnsi" w:cstheme="minorBidi"/>
              <w:bCs w:val="0"/>
              <w:iCs w:val="0"/>
              <w:sz w:val="22"/>
              <w:szCs w:val="22"/>
              <w:lang w:val="fr-FR" w:eastAsia="fr-FR"/>
            </w:rPr>
          </w:pPr>
          <w:hyperlink w:anchor="_Toc44068379" w:history="1">
            <w:r w:rsidR="00453F4B" w:rsidRPr="00D7441C">
              <w:rPr>
                <w:rStyle w:val="Lienhypertexte"/>
                <w:lang w:val="en-GB"/>
              </w:rPr>
              <w:t>1.2</w:t>
            </w:r>
            <w:r w:rsidR="00453F4B">
              <w:rPr>
                <w:rFonts w:asciiTheme="minorHAnsi" w:eastAsiaTheme="minorEastAsia" w:hAnsiTheme="minorHAnsi" w:cstheme="minorBidi"/>
                <w:bCs w:val="0"/>
                <w:iCs w:val="0"/>
                <w:sz w:val="22"/>
                <w:szCs w:val="22"/>
                <w:lang w:val="fr-FR" w:eastAsia="fr-FR"/>
              </w:rPr>
              <w:tab/>
            </w:r>
            <w:r w:rsidR="00453F4B" w:rsidRPr="00D7441C">
              <w:rPr>
                <w:rStyle w:val="Lienhypertexte"/>
                <w:lang w:val="en-GB"/>
              </w:rPr>
              <w:t>Objectives of ENGIE in the IPCEI in all technical fields it is involved</w:t>
            </w:r>
            <w:r w:rsidR="00453F4B">
              <w:rPr>
                <w:webHidden/>
              </w:rPr>
              <w:tab/>
            </w:r>
            <w:r w:rsidR="00453F4B">
              <w:rPr>
                <w:webHidden/>
              </w:rPr>
              <w:fldChar w:fldCharType="begin"/>
            </w:r>
            <w:r w:rsidR="00453F4B">
              <w:rPr>
                <w:webHidden/>
              </w:rPr>
              <w:instrText xml:space="preserve"> PAGEREF _Toc44068379 \h </w:instrText>
            </w:r>
            <w:r w:rsidR="00453F4B">
              <w:rPr>
                <w:webHidden/>
              </w:rPr>
            </w:r>
            <w:r w:rsidR="00453F4B">
              <w:rPr>
                <w:webHidden/>
              </w:rPr>
              <w:fldChar w:fldCharType="separate"/>
            </w:r>
            <w:r w:rsidR="00453F4B">
              <w:rPr>
                <w:webHidden/>
              </w:rPr>
              <w:t>6</w:t>
            </w:r>
            <w:r w:rsidR="00453F4B">
              <w:rPr>
                <w:webHidden/>
              </w:rPr>
              <w:fldChar w:fldCharType="end"/>
            </w:r>
          </w:hyperlink>
        </w:p>
        <w:p w14:paraId="34AF3F22" w14:textId="7F64DBB2" w:rsidR="00453F4B" w:rsidRDefault="00466363">
          <w:pPr>
            <w:pStyle w:val="TM3"/>
            <w:rPr>
              <w:rFonts w:asciiTheme="minorHAnsi" w:eastAsiaTheme="minorEastAsia" w:hAnsiTheme="minorHAnsi" w:cstheme="minorBidi"/>
              <w:noProof/>
              <w:sz w:val="22"/>
              <w:szCs w:val="22"/>
              <w:lang w:val="fr-FR" w:eastAsia="fr-FR"/>
            </w:rPr>
          </w:pPr>
          <w:hyperlink w:anchor="_Toc44068380" w:history="1">
            <w:r w:rsidR="00453F4B" w:rsidRPr="00D7441C">
              <w:rPr>
                <w:rStyle w:val="Lienhypertexte"/>
                <w:noProof/>
                <w:lang w:val="en-GB"/>
              </w:rPr>
              <w:t>1.2.1</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Context of hydrogen market and mobility decarbonization</w:t>
            </w:r>
            <w:r w:rsidR="00453F4B">
              <w:rPr>
                <w:noProof/>
                <w:webHidden/>
              </w:rPr>
              <w:tab/>
            </w:r>
            <w:r w:rsidR="00453F4B">
              <w:rPr>
                <w:noProof/>
                <w:webHidden/>
              </w:rPr>
              <w:fldChar w:fldCharType="begin"/>
            </w:r>
            <w:r w:rsidR="00453F4B">
              <w:rPr>
                <w:noProof/>
                <w:webHidden/>
              </w:rPr>
              <w:instrText xml:space="preserve"> PAGEREF _Toc44068380 \h </w:instrText>
            </w:r>
            <w:r w:rsidR="00453F4B">
              <w:rPr>
                <w:noProof/>
                <w:webHidden/>
              </w:rPr>
            </w:r>
            <w:r w:rsidR="00453F4B">
              <w:rPr>
                <w:noProof/>
                <w:webHidden/>
              </w:rPr>
              <w:fldChar w:fldCharType="separate"/>
            </w:r>
            <w:r w:rsidR="00453F4B">
              <w:rPr>
                <w:noProof/>
                <w:webHidden/>
              </w:rPr>
              <w:t>6</w:t>
            </w:r>
            <w:r w:rsidR="00453F4B">
              <w:rPr>
                <w:noProof/>
                <w:webHidden/>
              </w:rPr>
              <w:fldChar w:fldCharType="end"/>
            </w:r>
          </w:hyperlink>
        </w:p>
        <w:p w14:paraId="4215B8DE" w14:textId="00F73B55" w:rsidR="00453F4B" w:rsidRDefault="00466363">
          <w:pPr>
            <w:pStyle w:val="TM3"/>
            <w:rPr>
              <w:rFonts w:asciiTheme="minorHAnsi" w:eastAsiaTheme="minorEastAsia" w:hAnsiTheme="minorHAnsi" w:cstheme="minorBidi"/>
              <w:noProof/>
              <w:sz w:val="22"/>
              <w:szCs w:val="22"/>
              <w:lang w:val="fr-FR" w:eastAsia="fr-FR"/>
            </w:rPr>
          </w:pPr>
          <w:hyperlink w:anchor="_Toc44068381" w:history="1">
            <w:r w:rsidR="00453F4B" w:rsidRPr="00D7441C">
              <w:rPr>
                <w:rStyle w:val="Lienhypertexte"/>
                <w:noProof/>
                <w:lang w:val="en-GB"/>
              </w:rPr>
              <w:t>1.2.2</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Objectives of the project</w:t>
            </w:r>
            <w:r w:rsidR="00453F4B">
              <w:rPr>
                <w:noProof/>
                <w:webHidden/>
              </w:rPr>
              <w:tab/>
            </w:r>
            <w:r w:rsidR="00453F4B">
              <w:rPr>
                <w:noProof/>
                <w:webHidden/>
              </w:rPr>
              <w:fldChar w:fldCharType="begin"/>
            </w:r>
            <w:r w:rsidR="00453F4B">
              <w:rPr>
                <w:noProof/>
                <w:webHidden/>
              </w:rPr>
              <w:instrText xml:space="preserve"> PAGEREF _Toc44068381 \h </w:instrText>
            </w:r>
            <w:r w:rsidR="00453F4B">
              <w:rPr>
                <w:noProof/>
                <w:webHidden/>
              </w:rPr>
            </w:r>
            <w:r w:rsidR="00453F4B">
              <w:rPr>
                <w:noProof/>
                <w:webHidden/>
              </w:rPr>
              <w:fldChar w:fldCharType="separate"/>
            </w:r>
            <w:r w:rsidR="00453F4B">
              <w:rPr>
                <w:noProof/>
                <w:webHidden/>
              </w:rPr>
              <w:t>8</w:t>
            </w:r>
            <w:r w:rsidR="00453F4B">
              <w:rPr>
                <w:noProof/>
                <w:webHidden/>
              </w:rPr>
              <w:fldChar w:fldCharType="end"/>
            </w:r>
          </w:hyperlink>
        </w:p>
        <w:p w14:paraId="5661FB5B" w14:textId="49C464BF" w:rsidR="00453F4B" w:rsidRDefault="00466363">
          <w:pPr>
            <w:pStyle w:val="TM3"/>
            <w:rPr>
              <w:rFonts w:asciiTheme="minorHAnsi" w:eastAsiaTheme="minorEastAsia" w:hAnsiTheme="minorHAnsi" w:cstheme="minorBidi"/>
              <w:noProof/>
              <w:sz w:val="22"/>
              <w:szCs w:val="22"/>
              <w:lang w:val="fr-FR" w:eastAsia="fr-FR"/>
            </w:rPr>
          </w:pPr>
          <w:hyperlink w:anchor="_Toc44068382" w:history="1">
            <w:r w:rsidR="00453F4B" w:rsidRPr="00D7441C">
              <w:rPr>
                <w:rStyle w:val="Lienhypertexte"/>
                <w:noProof/>
                <w:lang w:val="en-GB"/>
              </w:rPr>
              <w:t>1.2.3</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Roadmap</w:t>
            </w:r>
            <w:r w:rsidR="00453F4B">
              <w:rPr>
                <w:noProof/>
                <w:webHidden/>
              </w:rPr>
              <w:tab/>
            </w:r>
            <w:r w:rsidR="00453F4B">
              <w:rPr>
                <w:noProof/>
                <w:webHidden/>
              </w:rPr>
              <w:fldChar w:fldCharType="begin"/>
            </w:r>
            <w:r w:rsidR="00453F4B">
              <w:rPr>
                <w:noProof/>
                <w:webHidden/>
              </w:rPr>
              <w:instrText xml:space="preserve"> PAGEREF _Toc44068382 \h </w:instrText>
            </w:r>
            <w:r w:rsidR="00453F4B">
              <w:rPr>
                <w:noProof/>
                <w:webHidden/>
              </w:rPr>
            </w:r>
            <w:r w:rsidR="00453F4B">
              <w:rPr>
                <w:noProof/>
                <w:webHidden/>
              </w:rPr>
              <w:fldChar w:fldCharType="separate"/>
            </w:r>
            <w:r w:rsidR="00453F4B">
              <w:rPr>
                <w:noProof/>
                <w:webHidden/>
              </w:rPr>
              <w:t>8</w:t>
            </w:r>
            <w:r w:rsidR="00453F4B">
              <w:rPr>
                <w:noProof/>
                <w:webHidden/>
              </w:rPr>
              <w:fldChar w:fldCharType="end"/>
            </w:r>
          </w:hyperlink>
        </w:p>
        <w:p w14:paraId="07F4C2AE" w14:textId="69DC6527" w:rsidR="00453F4B" w:rsidRDefault="00466363">
          <w:pPr>
            <w:pStyle w:val="TM3"/>
            <w:rPr>
              <w:rFonts w:asciiTheme="minorHAnsi" w:eastAsiaTheme="minorEastAsia" w:hAnsiTheme="minorHAnsi" w:cstheme="minorBidi"/>
              <w:noProof/>
              <w:sz w:val="22"/>
              <w:szCs w:val="22"/>
              <w:lang w:val="fr-FR" w:eastAsia="fr-FR"/>
            </w:rPr>
          </w:pPr>
          <w:hyperlink w:anchor="_Toc44068383" w:history="1">
            <w:r w:rsidR="00453F4B" w:rsidRPr="00D7441C">
              <w:rPr>
                <w:rStyle w:val="Lienhypertexte"/>
                <w:noProof/>
                <w:lang w:val="en-GB"/>
              </w:rPr>
              <w:t>1.2.4</w:t>
            </w:r>
            <w:r w:rsidR="00453F4B">
              <w:rPr>
                <w:rFonts w:asciiTheme="minorHAnsi" w:eastAsiaTheme="minorEastAsia" w:hAnsiTheme="minorHAnsi" w:cstheme="minorBidi"/>
                <w:noProof/>
                <w:sz w:val="22"/>
                <w:szCs w:val="22"/>
                <w:lang w:val="fr-FR" w:eastAsia="fr-FR"/>
              </w:rPr>
              <w:tab/>
            </w:r>
            <w:r w:rsidR="00453F4B" w:rsidRPr="00D7441C">
              <w:rPr>
                <w:rStyle w:val="Lienhypertexte"/>
                <w:noProof/>
              </w:rPr>
              <w:t>Preliminary</w:t>
            </w:r>
            <w:r w:rsidR="00453F4B" w:rsidRPr="00D7441C">
              <w:rPr>
                <w:rStyle w:val="Lienhypertexte"/>
                <w:noProof/>
                <w:lang w:val="en-GB"/>
              </w:rPr>
              <w:t xml:space="preserve"> planning</w:t>
            </w:r>
            <w:r w:rsidR="00453F4B">
              <w:rPr>
                <w:noProof/>
                <w:webHidden/>
              </w:rPr>
              <w:tab/>
            </w:r>
            <w:r w:rsidR="00453F4B">
              <w:rPr>
                <w:noProof/>
                <w:webHidden/>
              </w:rPr>
              <w:fldChar w:fldCharType="begin"/>
            </w:r>
            <w:r w:rsidR="00453F4B">
              <w:rPr>
                <w:noProof/>
                <w:webHidden/>
              </w:rPr>
              <w:instrText xml:space="preserve"> PAGEREF _Toc44068383 \h </w:instrText>
            </w:r>
            <w:r w:rsidR="00453F4B">
              <w:rPr>
                <w:noProof/>
                <w:webHidden/>
              </w:rPr>
            </w:r>
            <w:r w:rsidR="00453F4B">
              <w:rPr>
                <w:noProof/>
                <w:webHidden/>
              </w:rPr>
              <w:fldChar w:fldCharType="separate"/>
            </w:r>
            <w:r w:rsidR="00453F4B">
              <w:rPr>
                <w:noProof/>
                <w:webHidden/>
              </w:rPr>
              <w:t>9</w:t>
            </w:r>
            <w:r w:rsidR="00453F4B">
              <w:rPr>
                <w:noProof/>
                <w:webHidden/>
              </w:rPr>
              <w:fldChar w:fldCharType="end"/>
            </w:r>
          </w:hyperlink>
        </w:p>
        <w:p w14:paraId="53DD40E9" w14:textId="62D50285" w:rsidR="00453F4B" w:rsidRDefault="00466363">
          <w:pPr>
            <w:pStyle w:val="TM2"/>
            <w:rPr>
              <w:rFonts w:asciiTheme="minorHAnsi" w:eastAsiaTheme="minorEastAsia" w:hAnsiTheme="minorHAnsi" w:cstheme="minorBidi"/>
              <w:bCs w:val="0"/>
              <w:iCs w:val="0"/>
              <w:sz w:val="22"/>
              <w:szCs w:val="22"/>
              <w:lang w:val="fr-FR" w:eastAsia="fr-FR"/>
            </w:rPr>
          </w:pPr>
          <w:hyperlink w:anchor="_Toc44068384" w:history="1">
            <w:r w:rsidR="00453F4B" w:rsidRPr="00D7441C">
              <w:rPr>
                <w:rStyle w:val="Lienhypertexte"/>
                <w:lang w:val="en-GB"/>
              </w:rPr>
              <w:t>1.3</w:t>
            </w:r>
            <w:r w:rsidR="00453F4B">
              <w:rPr>
                <w:rFonts w:asciiTheme="minorHAnsi" w:eastAsiaTheme="minorEastAsia" w:hAnsiTheme="minorHAnsi" w:cstheme="minorBidi"/>
                <w:bCs w:val="0"/>
                <w:iCs w:val="0"/>
                <w:sz w:val="22"/>
                <w:szCs w:val="22"/>
                <w:lang w:val="fr-FR" w:eastAsia="fr-FR"/>
              </w:rPr>
              <w:tab/>
            </w:r>
            <w:r w:rsidR="00453F4B" w:rsidRPr="00D7441C">
              <w:rPr>
                <w:rStyle w:val="Lienhypertexte"/>
                <w:lang w:val="en-GB"/>
              </w:rPr>
              <w:t>R&amp;D Projects Before IPCEI for ENGIE</w:t>
            </w:r>
            <w:r w:rsidR="00453F4B">
              <w:rPr>
                <w:webHidden/>
              </w:rPr>
              <w:tab/>
            </w:r>
            <w:r w:rsidR="00453F4B">
              <w:rPr>
                <w:webHidden/>
              </w:rPr>
              <w:fldChar w:fldCharType="begin"/>
            </w:r>
            <w:r w:rsidR="00453F4B">
              <w:rPr>
                <w:webHidden/>
              </w:rPr>
              <w:instrText xml:space="preserve"> PAGEREF _Toc44068384 \h </w:instrText>
            </w:r>
            <w:r w:rsidR="00453F4B">
              <w:rPr>
                <w:webHidden/>
              </w:rPr>
            </w:r>
            <w:r w:rsidR="00453F4B">
              <w:rPr>
                <w:webHidden/>
              </w:rPr>
              <w:fldChar w:fldCharType="separate"/>
            </w:r>
            <w:r w:rsidR="00453F4B">
              <w:rPr>
                <w:webHidden/>
              </w:rPr>
              <w:t>11</w:t>
            </w:r>
            <w:r w:rsidR="00453F4B">
              <w:rPr>
                <w:webHidden/>
              </w:rPr>
              <w:fldChar w:fldCharType="end"/>
            </w:r>
          </w:hyperlink>
        </w:p>
        <w:p w14:paraId="6A101138" w14:textId="2AFEC247" w:rsidR="00453F4B" w:rsidRDefault="00466363">
          <w:pPr>
            <w:pStyle w:val="TM2"/>
            <w:rPr>
              <w:rFonts w:asciiTheme="minorHAnsi" w:eastAsiaTheme="minorEastAsia" w:hAnsiTheme="minorHAnsi" w:cstheme="minorBidi"/>
              <w:bCs w:val="0"/>
              <w:iCs w:val="0"/>
              <w:sz w:val="22"/>
              <w:szCs w:val="22"/>
              <w:lang w:val="fr-FR" w:eastAsia="fr-FR"/>
            </w:rPr>
          </w:pPr>
          <w:hyperlink w:anchor="_Toc44068385" w:history="1">
            <w:r w:rsidR="00453F4B" w:rsidRPr="00D7441C">
              <w:rPr>
                <w:rStyle w:val="Lienhypertexte"/>
                <w:lang w:val="en-GB"/>
              </w:rPr>
              <w:t>1.4</w:t>
            </w:r>
            <w:r w:rsidR="00453F4B">
              <w:rPr>
                <w:rFonts w:asciiTheme="minorHAnsi" w:eastAsiaTheme="minorEastAsia" w:hAnsiTheme="minorHAnsi" w:cstheme="minorBidi"/>
                <w:bCs w:val="0"/>
                <w:iCs w:val="0"/>
                <w:sz w:val="22"/>
                <w:szCs w:val="22"/>
                <w:lang w:val="fr-FR" w:eastAsia="fr-FR"/>
              </w:rPr>
              <w:tab/>
            </w:r>
            <w:r w:rsidR="00453F4B" w:rsidRPr="00D7441C">
              <w:rPr>
                <w:rStyle w:val="Lienhypertexte"/>
                <w:lang w:val="en-GB"/>
              </w:rPr>
              <w:t>Technology and Challenges – R&amp;D&amp;I Activities within IPCEI in all technical fields it’s involved</w:t>
            </w:r>
            <w:r w:rsidR="00453F4B">
              <w:rPr>
                <w:webHidden/>
              </w:rPr>
              <w:tab/>
            </w:r>
            <w:r w:rsidR="00453F4B">
              <w:rPr>
                <w:webHidden/>
              </w:rPr>
              <w:fldChar w:fldCharType="begin"/>
            </w:r>
            <w:r w:rsidR="00453F4B">
              <w:rPr>
                <w:webHidden/>
              </w:rPr>
              <w:instrText xml:space="preserve"> PAGEREF _Toc44068385 \h </w:instrText>
            </w:r>
            <w:r w:rsidR="00453F4B">
              <w:rPr>
                <w:webHidden/>
              </w:rPr>
            </w:r>
            <w:r w:rsidR="00453F4B">
              <w:rPr>
                <w:webHidden/>
              </w:rPr>
              <w:fldChar w:fldCharType="separate"/>
            </w:r>
            <w:r w:rsidR="00453F4B">
              <w:rPr>
                <w:webHidden/>
              </w:rPr>
              <w:t>13</w:t>
            </w:r>
            <w:r w:rsidR="00453F4B">
              <w:rPr>
                <w:webHidden/>
              </w:rPr>
              <w:fldChar w:fldCharType="end"/>
            </w:r>
          </w:hyperlink>
        </w:p>
        <w:p w14:paraId="057184BD" w14:textId="426FF2D1" w:rsidR="00453F4B" w:rsidRDefault="00466363">
          <w:pPr>
            <w:pStyle w:val="TM3"/>
            <w:rPr>
              <w:rFonts w:asciiTheme="minorHAnsi" w:eastAsiaTheme="minorEastAsia" w:hAnsiTheme="minorHAnsi" w:cstheme="minorBidi"/>
              <w:noProof/>
              <w:sz w:val="22"/>
              <w:szCs w:val="22"/>
              <w:lang w:val="fr-FR" w:eastAsia="fr-FR"/>
            </w:rPr>
          </w:pPr>
          <w:hyperlink w:anchor="_Toc44068386" w:history="1">
            <w:r w:rsidR="00453F4B" w:rsidRPr="00D7441C">
              <w:rPr>
                <w:rStyle w:val="Lienhypertexte"/>
                <w:noProof/>
                <w:lang w:val="en-GB"/>
              </w:rPr>
              <w:t>1.4.1</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State of the art and technical locks for LH2 liquefaction</w:t>
            </w:r>
            <w:r w:rsidR="00453F4B">
              <w:rPr>
                <w:noProof/>
                <w:webHidden/>
              </w:rPr>
              <w:tab/>
            </w:r>
            <w:r w:rsidR="00453F4B">
              <w:rPr>
                <w:noProof/>
                <w:webHidden/>
              </w:rPr>
              <w:fldChar w:fldCharType="begin"/>
            </w:r>
            <w:r w:rsidR="00453F4B">
              <w:rPr>
                <w:noProof/>
                <w:webHidden/>
              </w:rPr>
              <w:instrText xml:space="preserve"> PAGEREF _Toc44068386 \h </w:instrText>
            </w:r>
            <w:r w:rsidR="00453F4B">
              <w:rPr>
                <w:noProof/>
                <w:webHidden/>
              </w:rPr>
            </w:r>
            <w:r w:rsidR="00453F4B">
              <w:rPr>
                <w:noProof/>
                <w:webHidden/>
              </w:rPr>
              <w:fldChar w:fldCharType="separate"/>
            </w:r>
            <w:r w:rsidR="00453F4B">
              <w:rPr>
                <w:noProof/>
                <w:webHidden/>
              </w:rPr>
              <w:t>14</w:t>
            </w:r>
            <w:r w:rsidR="00453F4B">
              <w:rPr>
                <w:noProof/>
                <w:webHidden/>
              </w:rPr>
              <w:fldChar w:fldCharType="end"/>
            </w:r>
          </w:hyperlink>
        </w:p>
        <w:p w14:paraId="6EFDEFA5" w14:textId="6AD861A0" w:rsidR="00453F4B" w:rsidRDefault="00466363">
          <w:pPr>
            <w:pStyle w:val="TM3"/>
            <w:rPr>
              <w:rFonts w:asciiTheme="minorHAnsi" w:eastAsiaTheme="minorEastAsia" w:hAnsiTheme="minorHAnsi" w:cstheme="minorBidi"/>
              <w:noProof/>
              <w:sz w:val="22"/>
              <w:szCs w:val="22"/>
              <w:lang w:val="fr-FR" w:eastAsia="fr-FR"/>
            </w:rPr>
          </w:pPr>
          <w:hyperlink w:anchor="_Toc44068387" w:history="1">
            <w:r w:rsidR="00453F4B" w:rsidRPr="00D7441C">
              <w:rPr>
                <w:rStyle w:val="Lienhypertexte"/>
                <w:rFonts w:ascii="Wingdings" w:hAnsi="Wingdings"/>
                <w:noProof/>
                <w:lang w:val="en-GB"/>
              </w:rPr>
              <w:t></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Kuendig et al.</w:t>
            </w:r>
            <w:r w:rsidR="00453F4B">
              <w:rPr>
                <w:noProof/>
                <w:webHidden/>
              </w:rPr>
              <w:tab/>
            </w:r>
            <w:r w:rsidR="00453F4B">
              <w:rPr>
                <w:noProof/>
                <w:webHidden/>
              </w:rPr>
              <w:fldChar w:fldCharType="begin"/>
            </w:r>
            <w:r w:rsidR="00453F4B">
              <w:rPr>
                <w:noProof/>
                <w:webHidden/>
              </w:rPr>
              <w:instrText xml:space="preserve"> PAGEREF _Toc44068387 \h </w:instrText>
            </w:r>
            <w:r w:rsidR="00453F4B">
              <w:rPr>
                <w:noProof/>
                <w:webHidden/>
              </w:rPr>
            </w:r>
            <w:r w:rsidR="00453F4B">
              <w:rPr>
                <w:noProof/>
                <w:webHidden/>
              </w:rPr>
              <w:fldChar w:fldCharType="separate"/>
            </w:r>
            <w:r w:rsidR="00453F4B">
              <w:rPr>
                <w:noProof/>
                <w:webHidden/>
              </w:rPr>
              <w:t>19</w:t>
            </w:r>
            <w:r w:rsidR="00453F4B">
              <w:rPr>
                <w:noProof/>
                <w:webHidden/>
              </w:rPr>
              <w:fldChar w:fldCharType="end"/>
            </w:r>
          </w:hyperlink>
        </w:p>
        <w:p w14:paraId="1EDF747F" w14:textId="22119A39" w:rsidR="00453F4B" w:rsidRDefault="00466363">
          <w:pPr>
            <w:pStyle w:val="TM3"/>
            <w:rPr>
              <w:rFonts w:asciiTheme="minorHAnsi" w:eastAsiaTheme="minorEastAsia" w:hAnsiTheme="minorHAnsi" w:cstheme="minorBidi"/>
              <w:noProof/>
              <w:sz w:val="22"/>
              <w:szCs w:val="22"/>
              <w:lang w:val="fr-FR" w:eastAsia="fr-FR"/>
            </w:rPr>
          </w:pPr>
          <w:hyperlink w:anchor="_Toc44068388" w:history="1">
            <w:r w:rsidR="00453F4B" w:rsidRPr="00D7441C">
              <w:rPr>
                <w:rStyle w:val="Lienhypertexte"/>
                <w:rFonts w:ascii="Wingdings" w:hAnsi="Wingdings"/>
                <w:noProof/>
                <w:lang w:val="en-GB"/>
              </w:rPr>
              <w:t></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Kuzmenko et al.</w:t>
            </w:r>
            <w:r w:rsidR="00453F4B">
              <w:rPr>
                <w:noProof/>
                <w:webHidden/>
              </w:rPr>
              <w:tab/>
            </w:r>
            <w:r w:rsidR="00453F4B">
              <w:rPr>
                <w:noProof/>
                <w:webHidden/>
              </w:rPr>
              <w:fldChar w:fldCharType="begin"/>
            </w:r>
            <w:r w:rsidR="00453F4B">
              <w:rPr>
                <w:noProof/>
                <w:webHidden/>
              </w:rPr>
              <w:instrText xml:space="preserve"> PAGEREF _Toc44068388 \h </w:instrText>
            </w:r>
            <w:r w:rsidR="00453F4B">
              <w:rPr>
                <w:noProof/>
                <w:webHidden/>
              </w:rPr>
            </w:r>
            <w:r w:rsidR="00453F4B">
              <w:rPr>
                <w:noProof/>
                <w:webHidden/>
              </w:rPr>
              <w:fldChar w:fldCharType="separate"/>
            </w:r>
            <w:r w:rsidR="00453F4B">
              <w:rPr>
                <w:noProof/>
                <w:webHidden/>
              </w:rPr>
              <w:t>19</w:t>
            </w:r>
            <w:r w:rsidR="00453F4B">
              <w:rPr>
                <w:noProof/>
                <w:webHidden/>
              </w:rPr>
              <w:fldChar w:fldCharType="end"/>
            </w:r>
          </w:hyperlink>
        </w:p>
        <w:p w14:paraId="7D84E0CF" w14:textId="03329F82" w:rsidR="00453F4B" w:rsidRDefault="00466363">
          <w:pPr>
            <w:pStyle w:val="TM3"/>
            <w:rPr>
              <w:rFonts w:asciiTheme="minorHAnsi" w:eastAsiaTheme="minorEastAsia" w:hAnsiTheme="minorHAnsi" w:cstheme="minorBidi"/>
              <w:noProof/>
              <w:sz w:val="22"/>
              <w:szCs w:val="22"/>
              <w:lang w:val="fr-FR" w:eastAsia="fr-FR"/>
            </w:rPr>
          </w:pPr>
          <w:hyperlink w:anchor="_Toc44068389" w:history="1">
            <w:r w:rsidR="00453F4B" w:rsidRPr="00D7441C">
              <w:rPr>
                <w:rStyle w:val="Lienhypertexte"/>
                <w:rFonts w:ascii="Wingdings" w:hAnsi="Wingdings"/>
                <w:noProof/>
                <w:lang w:val="en-GB"/>
              </w:rPr>
              <w:t></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Valenti-Macchi (2008)</w:t>
            </w:r>
            <w:r w:rsidR="00453F4B">
              <w:rPr>
                <w:noProof/>
                <w:webHidden/>
              </w:rPr>
              <w:tab/>
            </w:r>
            <w:r w:rsidR="00453F4B">
              <w:rPr>
                <w:noProof/>
                <w:webHidden/>
              </w:rPr>
              <w:fldChar w:fldCharType="begin"/>
            </w:r>
            <w:r w:rsidR="00453F4B">
              <w:rPr>
                <w:noProof/>
                <w:webHidden/>
              </w:rPr>
              <w:instrText xml:space="preserve"> PAGEREF _Toc44068389 \h </w:instrText>
            </w:r>
            <w:r w:rsidR="00453F4B">
              <w:rPr>
                <w:noProof/>
                <w:webHidden/>
              </w:rPr>
            </w:r>
            <w:r w:rsidR="00453F4B">
              <w:rPr>
                <w:noProof/>
                <w:webHidden/>
              </w:rPr>
              <w:fldChar w:fldCharType="separate"/>
            </w:r>
            <w:r w:rsidR="00453F4B">
              <w:rPr>
                <w:noProof/>
                <w:webHidden/>
              </w:rPr>
              <w:t>20</w:t>
            </w:r>
            <w:r w:rsidR="00453F4B">
              <w:rPr>
                <w:noProof/>
                <w:webHidden/>
              </w:rPr>
              <w:fldChar w:fldCharType="end"/>
            </w:r>
          </w:hyperlink>
        </w:p>
        <w:p w14:paraId="6DB159A3" w14:textId="7B71CF00" w:rsidR="00453F4B" w:rsidRDefault="00466363">
          <w:pPr>
            <w:pStyle w:val="TM3"/>
            <w:rPr>
              <w:rFonts w:asciiTheme="minorHAnsi" w:eastAsiaTheme="minorEastAsia" w:hAnsiTheme="minorHAnsi" w:cstheme="minorBidi"/>
              <w:noProof/>
              <w:sz w:val="22"/>
              <w:szCs w:val="22"/>
              <w:lang w:val="fr-FR" w:eastAsia="fr-FR"/>
            </w:rPr>
          </w:pPr>
          <w:hyperlink w:anchor="_Toc44068390" w:history="1">
            <w:r w:rsidR="00453F4B" w:rsidRPr="00D7441C">
              <w:rPr>
                <w:rStyle w:val="Lienhypertexte"/>
                <w:rFonts w:ascii="Wingdings" w:hAnsi="Wingdings"/>
                <w:noProof/>
                <w:lang w:val="en-GB"/>
              </w:rPr>
              <w:t></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Quack (2002)</w:t>
            </w:r>
            <w:r w:rsidR="00453F4B">
              <w:rPr>
                <w:noProof/>
                <w:webHidden/>
              </w:rPr>
              <w:tab/>
            </w:r>
            <w:r w:rsidR="00453F4B">
              <w:rPr>
                <w:noProof/>
                <w:webHidden/>
              </w:rPr>
              <w:fldChar w:fldCharType="begin"/>
            </w:r>
            <w:r w:rsidR="00453F4B">
              <w:rPr>
                <w:noProof/>
                <w:webHidden/>
              </w:rPr>
              <w:instrText xml:space="preserve"> PAGEREF _Toc44068390 \h </w:instrText>
            </w:r>
            <w:r w:rsidR="00453F4B">
              <w:rPr>
                <w:noProof/>
                <w:webHidden/>
              </w:rPr>
            </w:r>
            <w:r w:rsidR="00453F4B">
              <w:rPr>
                <w:noProof/>
                <w:webHidden/>
              </w:rPr>
              <w:fldChar w:fldCharType="separate"/>
            </w:r>
            <w:r w:rsidR="00453F4B">
              <w:rPr>
                <w:noProof/>
                <w:webHidden/>
              </w:rPr>
              <w:t>21</w:t>
            </w:r>
            <w:r w:rsidR="00453F4B">
              <w:rPr>
                <w:noProof/>
                <w:webHidden/>
              </w:rPr>
              <w:fldChar w:fldCharType="end"/>
            </w:r>
          </w:hyperlink>
        </w:p>
        <w:p w14:paraId="47C8A68B" w14:textId="09B03AB5" w:rsidR="00453F4B" w:rsidRDefault="00466363">
          <w:pPr>
            <w:pStyle w:val="TM3"/>
            <w:rPr>
              <w:rFonts w:asciiTheme="minorHAnsi" w:eastAsiaTheme="minorEastAsia" w:hAnsiTheme="minorHAnsi" w:cstheme="minorBidi"/>
              <w:noProof/>
              <w:sz w:val="22"/>
              <w:szCs w:val="22"/>
              <w:lang w:val="fr-FR" w:eastAsia="fr-FR"/>
            </w:rPr>
          </w:pPr>
          <w:hyperlink w:anchor="_Toc44068391" w:history="1">
            <w:r w:rsidR="00453F4B" w:rsidRPr="00D7441C">
              <w:rPr>
                <w:rStyle w:val="Lienhypertexte"/>
                <w:rFonts w:ascii="Wingdings" w:hAnsi="Wingdings"/>
                <w:noProof/>
                <w:lang w:val="en-GB"/>
              </w:rPr>
              <w:t></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IdealHY (2013)</w:t>
            </w:r>
            <w:r w:rsidR="00453F4B">
              <w:rPr>
                <w:noProof/>
                <w:webHidden/>
              </w:rPr>
              <w:tab/>
            </w:r>
            <w:r w:rsidR="00453F4B">
              <w:rPr>
                <w:noProof/>
                <w:webHidden/>
              </w:rPr>
              <w:fldChar w:fldCharType="begin"/>
            </w:r>
            <w:r w:rsidR="00453F4B">
              <w:rPr>
                <w:noProof/>
                <w:webHidden/>
              </w:rPr>
              <w:instrText xml:space="preserve"> PAGEREF _Toc44068391 \h </w:instrText>
            </w:r>
            <w:r w:rsidR="00453F4B">
              <w:rPr>
                <w:noProof/>
                <w:webHidden/>
              </w:rPr>
            </w:r>
            <w:r w:rsidR="00453F4B">
              <w:rPr>
                <w:noProof/>
                <w:webHidden/>
              </w:rPr>
              <w:fldChar w:fldCharType="separate"/>
            </w:r>
            <w:r w:rsidR="00453F4B">
              <w:rPr>
                <w:noProof/>
                <w:webHidden/>
              </w:rPr>
              <w:t>22</w:t>
            </w:r>
            <w:r w:rsidR="00453F4B">
              <w:rPr>
                <w:noProof/>
                <w:webHidden/>
              </w:rPr>
              <w:fldChar w:fldCharType="end"/>
            </w:r>
          </w:hyperlink>
        </w:p>
        <w:p w14:paraId="77AA04B9" w14:textId="5DE81870" w:rsidR="00453F4B" w:rsidRDefault="00466363">
          <w:pPr>
            <w:pStyle w:val="TM3"/>
            <w:rPr>
              <w:rFonts w:asciiTheme="minorHAnsi" w:eastAsiaTheme="minorEastAsia" w:hAnsiTheme="minorHAnsi" w:cstheme="minorBidi"/>
              <w:noProof/>
              <w:sz w:val="22"/>
              <w:szCs w:val="22"/>
              <w:lang w:val="fr-FR" w:eastAsia="fr-FR"/>
            </w:rPr>
          </w:pPr>
          <w:hyperlink w:anchor="_Toc44068392" w:history="1">
            <w:r w:rsidR="00453F4B" w:rsidRPr="00D7441C">
              <w:rPr>
                <w:rStyle w:val="Lienhypertexte"/>
                <w:rFonts w:ascii="Wingdings" w:hAnsi="Wingdings"/>
                <w:noProof/>
                <w:lang w:val="en-GB"/>
              </w:rPr>
              <w:t></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Krasae-in (2014):</w:t>
            </w:r>
            <w:r w:rsidR="00453F4B">
              <w:rPr>
                <w:noProof/>
                <w:webHidden/>
              </w:rPr>
              <w:tab/>
            </w:r>
            <w:r w:rsidR="00453F4B">
              <w:rPr>
                <w:noProof/>
                <w:webHidden/>
              </w:rPr>
              <w:fldChar w:fldCharType="begin"/>
            </w:r>
            <w:r w:rsidR="00453F4B">
              <w:rPr>
                <w:noProof/>
                <w:webHidden/>
              </w:rPr>
              <w:instrText xml:space="preserve"> PAGEREF _Toc44068392 \h </w:instrText>
            </w:r>
            <w:r w:rsidR="00453F4B">
              <w:rPr>
                <w:noProof/>
                <w:webHidden/>
              </w:rPr>
            </w:r>
            <w:r w:rsidR="00453F4B">
              <w:rPr>
                <w:noProof/>
                <w:webHidden/>
              </w:rPr>
              <w:fldChar w:fldCharType="separate"/>
            </w:r>
            <w:r w:rsidR="00453F4B">
              <w:rPr>
                <w:noProof/>
                <w:webHidden/>
              </w:rPr>
              <w:t>23</w:t>
            </w:r>
            <w:r w:rsidR="00453F4B">
              <w:rPr>
                <w:noProof/>
                <w:webHidden/>
              </w:rPr>
              <w:fldChar w:fldCharType="end"/>
            </w:r>
          </w:hyperlink>
        </w:p>
        <w:p w14:paraId="5084326E" w14:textId="3ACCB4C8" w:rsidR="00453F4B" w:rsidRDefault="00466363">
          <w:pPr>
            <w:pStyle w:val="TM3"/>
            <w:rPr>
              <w:rFonts w:asciiTheme="minorHAnsi" w:eastAsiaTheme="minorEastAsia" w:hAnsiTheme="minorHAnsi" w:cstheme="minorBidi"/>
              <w:noProof/>
              <w:sz w:val="22"/>
              <w:szCs w:val="22"/>
              <w:lang w:val="fr-FR" w:eastAsia="fr-FR"/>
            </w:rPr>
          </w:pPr>
          <w:hyperlink w:anchor="_Toc44068393" w:history="1">
            <w:r w:rsidR="00453F4B" w:rsidRPr="00D7441C">
              <w:rPr>
                <w:rStyle w:val="Lienhypertexte"/>
                <w:noProof/>
                <w:lang w:val="en-GB"/>
              </w:rPr>
              <w:t>1.4.2</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Objectives and technical challenges in the project</w:t>
            </w:r>
            <w:r w:rsidR="00453F4B">
              <w:rPr>
                <w:noProof/>
                <w:webHidden/>
              </w:rPr>
              <w:tab/>
            </w:r>
            <w:r w:rsidR="00453F4B">
              <w:rPr>
                <w:noProof/>
                <w:webHidden/>
              </w:rPr>
              <w:fldChar w:fldCharType="begin"/>
            </w:r>
            <w:r w:rsidR="00453F4B">
              <w:rPr>
                <w:noProof/>
                <w:webHidden/>
              </w:rPr>
              <w:instrText xml:space="preserve"> PAGEREF _Toc44068393 \h </w:instrText>
            </w:r>
            <w:r w:rsidR="00453F4B">
              <w:rPr>
                <w:noProof/>
                <w:webHidden/>
              </w:rPr>
            </w:r>
            <w:r w:rsidR="00453F4B">
              <w:rPr>
                <w:noProof/>
                <w:webHidden/>
              </w:rPr>
              <w:fldChar w:fldCharType="separate"/>
            </w:r>
            <w:r w:rsidR="00453F4B">
              <w:rPr>
                <w:noProof/>
                <w:webHidden/>
              </w:rPr>
              <w:t>28</w:t>
            </w:r>
            <w:r w:rsidR="00453F4B">
              <w:rPr>
                <w:noProof/>
                <w:webHidden/>
              </w:rPr>
              <w:fldChar w:fldCharType="end"/>
            </w:r>
          </w:hyperlink>
        </w:p>
        <w:p w14:paraId="7A8F7E4C" w14:textId="0D090931" w:rsidR="00453F4B" w:rsidRDefault="00466363">
          <w:pPr>
            <w:pStyle w:val="TM2"/>
            <w:rPr>
              <w:rFonts w:asciiTheme="minorHAnsi" w:eastAsiaTheme="minorEastAsia" w:hAnsiTheme="minorHAnsi" w:cstheme="minorBidi"/>
              <w:bCs w:val="0"/>
              <w:iCs w:val="0"/>
              <w:sz w:val="22"/>
              <w:szCs w:val="22"/>
              <w:lang w:val="fr-FR" w:eastAsia="fr-FR"/>
            </w:rPr>
          </w:pPr>
          <w:hyperlink w:anchor="_Toc44068394" w:history="1">
            <w:r w:rsidR="00453F4B" w:rsidRPr="00D7441C">
              <w:rPr>
                <w:rStyle w:val="Lienhypertexte"/>
                <w:lang w:val="en-GB"/>
              </w:rPr>
              <w:t>1.5</w:t>
            </w:r>
            <w:r w:rsidR="00453F4B">
              <w:rPr>
                <w:rFonts w:asciiTheme="minorHAnsi" w:eastAsiaTheme="minorEastAsia" w:hAnsiTheme="minorHAnsi" w:cstheme="minorBidi"/>
                <w:bCs w:val="0"/>
                <w:iCs w:val="0"/>
                <w:sz w:val="22"/>
                <w:szCs w:val="22"/>
                <w:lang w:val="fr-FR" w:eastAsia="fr-FR"/>
              </w:rPr>
              <w:tab/>
            </w:r>
            <w:r w:rsidR="00453F4B" w:rsidRPr="00D7441C">
              <w:rPr>
                <w:rStyle w:val="Lienhypertexte"/>
                <w:lang w:val="en-GB"/>
              </w:rPr>
              <w:t>First Industrial Deployment (FID)</w:t>
            </w:r>
            <w:r w:rsidR="00453F4B">
              <w:rPr>
                <w:webHidden/>
              </w:rPr>
              <w:tab/>
            </w:r>
            <w:r w:rsidR="00453F4B">
              <w:rPr>
                <w:webHidden/>
              </w:rPr>
              <w:fldChar w:fldCharType="begin"/>
            </w:r>
            <w:r w:rsidR="00453F4B">
              <w:rPr>
                <w:webHidden/>
              </w:rPr>
              <w:instrText xml:space="preserve"> PAGEREF _Toc44068394 \h </w:instrText>
            </w:r>
            <w:r w:rsidR="00453F4B">
              <w:rPr>
                <w:webHidden/>
              </w:rPr>
            </w:r>
            <w:r w:rsidR="00453F4B">
              <w:rPr>
                <w:webHidden/>
              </w:rPr>
              <w:fldChar w:fldCharType="separate"/>
            </w:r>
            <w:r w:rsidR="00453F4B">
              <w:rPr>
                <w:webHidden/>
              </w:rPr>
              <w:t>32</w:t>
            </w:r>
            <w:r w:rsidR="00453F4B">
              <w:rPr>
                <w:webHidden/>
              </w:rPr>
              <w:fldChar w:fldCharType="end"/>
            </w:r>
          </w:hyperlink>
        </w:p>
        <w:p w14:paraId="6DED2FBB" w14:textId="276CF742" w:rsidR="00453F4B" w:rsidRDefault="00466363">
          <w:pPr>
            <w:pStyle w:val="TM3"/>
            <w:rPr>
              <w:rFonts w:asciiTheme="minorHAnsi" w:eastAsiaTheme="minorEastAsia" w:hAnsiTheme="minorHAnsi" w:cstheme="minorBidi"/>
              <w:noProof/>
              <w:sz w:val="22"/>
              <w:szCs w:val="22"/>
              <w:lang w:val="fr-FR" w:eastAsia="fr-FR"/>
            </w:rPr>
          </w:pPr>
          <w:hyperlink w:anchor="_Toc44068395" w:history="1">
            <w:r w:rsidR="00453F4B" w:rsidRPr="00D7441C">
              <w:rPr>
                <w:rStyle w:val="Lienhypertexte"/>
                <w:noProof/>
                <w:lang w:val="en-GB"/>
              </w:rPr>
              <w:t>1.5.1</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Purpose of the FID phase</w:t>
            </w:r>
            <w:r w:rsidR="00453F4B">
              <w:rPr>
                <w:noProof/>
                <w:webHidden/>
              </w:rPr>
              <w:tab/>
            </w:r>
            <w:r w:rsidR="00453F4B">
              <w:rPr>
                <w:noProof/>
                <w:webHidden/>
              </w:rPr>
              <w:fldChar w:fldCharType="begin"/>
            </w:r>
            <w:r w:rsidR="00453F4B">
              <w:rPr>
                <w:noProof/>
                <w:webHidden/>
              </w:rPr>
              <w:instrText xml:space="preserve"> PAGEREF _Toc44068395 \h </w:instrText>
            </w:r>
            <w:r w:rsidR="00453F4B">
              <w:rPr>
                <w:noProof/>
                <w:webHidden/>
              </w:rPr>
            </w:r>
            <w:r w:rsidR="00453F4B">
              <w:rPr>
                <w:noProof/>
                <w:webHidden/>
              </w:rPr>
              <w:fldChar w:fldCharType="separate"/>
            </w:r>
            <w:r w:rsidR="00453F4B">
              <w:rPr>
                <w:noProof/>
                <w:webHidden/>
              </w:rPr>
              <w:t>32</w:t>
            </w:r>
            <w:r w:rsidR="00453F4B">
              <w:rPr>
                <w:noProof/>
                <w:webHidden/>
              </w:rPr>
              <w:fldChar w:fldCharType="end"/>
            </w:r>
          </w:hyperlink>
        </w:p>
        <w:p w14:paraId="3F4CF82B" w14:textId="522FA569" w:rsidR="00453F4B" w:rsidRDefault="00466363">
          <w:pPr>
            <w:pStyle w:val="TM3"/>
            <w:rPr>
              <w:rFonts w:asciiTheme="minorHAnsi" w:eastAsiaTheme="minorEastAsia" w:hAnsiTheme="minorHAnsi" w:cstheme="minorBidi"/>
              <w:noProof/>
              <w:sz w:val="22"/>
              <w:szCs w:val="22"/>
              <w:lang w:val="fr-FR" w:eastAsia="fr-FR"/>
            </w:rPr>
          </w:pPr>
          <w:hyperlink w:anchor="_Toc44068396" w:history="1">
            <w:r w:rsidR="00453F4B" w:rsidRPr="00D7441C">
              <w:rPr>
                <w:rStyle w:val="Lienhypertexte"/>
                <w:noProof/>
                <w:lang w:val="en-GB"/>
              </w:rPr>
              <w:t>1.5.2</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Technical challenges in the FID phase</w:t>
            </w:r>
            <w:r w:rsidR="00453F4B">
              <w:rPr>
                <w:noProof/>
                <w:webHidden/>
              </w:rPr>
              <w:tab/>
            </w:r>
            <w:r w:rsidR="00453F4B">
              <w:rPr>
                <w:noProof/>
                <w:webHidden/>
              </w:rPr>
              <w:fldChar w:fldCharType="begin"/>
            </w:r>
            <w:r w:rsidR="00453F4B">
              <w:rPr>
                <w:noProof/>
                <w:webHidden/>
              </w:rPr>
              <w:instrText xml:space="preserve"> PAGEREF _Toc44068396 \h </w:instrText>
            </w:r>
            <w:r w:rsidR="00453F4B">
              <w:rPr>
                <w:noProof/>
                <w:webHidden/>
              </w:rPr>
            </w:r>
            <w:r w:rsidR="00453F4B">
              <w:rPr>
                <w:noProof/>
                <w:webHidden/>
              </w:rPr>
              <w:fldChar w:fldCharType="separate"/>
            </w:r>
            <w:r w:rsidR="00453F4B">
              <w:rPr>
                <w:noProof/>
                <w:webHidden/>
              </w:rPr>
              <w:t>32</w:t>
            </w:r>
            <w:r w:rsidR="00453F4B">
              <w:rPr>
                <w:noProof/>
                <w:webHidden/>
              </w:rPr>
              <w:fldChar w:fldCharType="end"/>
            </w:r>
          </w:hyperlink>
        </w:p>
        <w:p w14:paraId="06D95E5E" w14:textId="63CE23FE" w:rsidR="00453F4B" w:rsidRDefault="00466363">
          <w:pPr>
            <w:pStyle w:val="TM3"/>
            <w:rPr>
              <w:rFonts w:asciiTheme="minorHAnsi" w:eastAsiaTheme="minorEastAsia" w:hAnsiTheme="minorHAnsi" w:cstheme="minorBidi"/>
              <w:noProof/>
              <w:sz w:val="22"/>
              <w:szCs w:val="22"/>
              <w:lang w:val="fr-FR" w:eastAsia="fr-FR"/>
            </w:rPr>
          </w:pPr>
          <w:hyperlink w:anchor="_Toc44068397" w:history="1">
            <w:r w:rsidR="00453F4B" w:rsidRPr="00D7441C">
              <w:rPr>
                <w:rStyle w:val="Lienhypertexte"/>
                <w:noProof/>
                <w:lang w:val="en-GB"/>
              </w:rPr>
              <w:t>1.5.3</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Transition from the FID phase to the mass production / commercialisation phase</w:t>
            </w:r>
            <w:r w:rsidR="00453F4B">
              <w:rPr>
                <w:noProof/>
                <w:webHidden/>
              </w:rPr>
              <w:tab/>
            </w:r>
            <w:r w:rsidR="00453F4B">
              <w:rPr>
                <w:noProof/>
                <w:webHidden/>
              </w:rPr>
              <w:fldChar w:fldCharType="begin"/>
            </w:r>
            <w:r w:rsidR="00453F4B">
              <w:rPr>
                <w:noProof/>
                <w:webHidden/>
              </w:rPr>
              <w:instrText xml:space="preserve"> PAGEREF _Toc44068397 \h </w:instrText>
            </w:r>
            <w:r w:rsidR="00453F4B">
              <w:rPr>
                <w:noProof/>
                <w:webHidden/>
              </w:rPr>
            </w:r>
            <w:r w:rsidR="00453F4B">
              <w:rPr>
                <w:noProof/>
                <w:webHidden/>
              </w:rPr>
              <w:fldChar w:fldCharType="separate"/>
            </w:r>
            <w:r w:rsidR="00453F4B">
              <w:rPr>
                <w:noProof/>
                <w:webHidden/>
              </w:rPr>
              <w:t>37</w:t>
            </w:r>
            <w:r w:rsidR="00453F4B">
              <w:rPr>
                <w:noProof/>
                <w:webHidden/>
              </w:rPr>
              <w:fldChar w:fldCharType="end"/>
            </w:r>
          </w:hyperlink>
        </w:p>
        <w:p w14:paraId="5C060055" w14:textId="1E55E1C8" w:rsidR="00453F4B" w:rsidRDefault="00466363">
          <w:pPr>
            <w:pStyle w:val="TM3"/>
            <w:rPr>
              <w:rFonts w:asciiTheme="minorHAnsi" w:eastAsiaTheme="minorEastAsia" w:hAnsiTheme="minorHAnsi" w:cstheme="minorBidi"/>
              <w:noProof/>
              <w:sz w:val="22"/>
              <w:szCs w:val="22"/>
              <w:lang w:val="fr-FR" w:eastAsia="fr-FR"/>
            </w:rPr>
          </w:pPr>
          <w:hyperlink w:anchor="_Toc44068398" w:history="1">
            <w:r w:rsidR="00453F4B" w:rsidRPr="00D7441C">
              <w:rPr>
                <w:rStyle w:val="Lienhypertexte"/>
                <w:noProof/>
                <w:lang w:val="en-GB"/>
              </w:rPr>
              <w:t>1.5.4</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Revenues in the FID phase</w:t>
            </w:r>
            <w:r w:rsidR="00453F4B">
              <w:rPr>
                <w:noProof/>
                <w:webHidden/>
              </w:rPr>
              <w:tab/>
            </w:r>
            <w:r w:rsidR="00453F4B">
              <w:rPr>
                <w:noProof/>
                <w:webHidden/>
              </w:rPr>
              <w:fldChar w:fldCharType="begin"/>
            </w:r>
            <w:r w:rsidR="00453F4B">
              <w:rPr>
                <w:noProof/>
                <w:webHidden/>
              </w:rPr>
              <w:instrText xml:space="preserve"> PAGEREF _Toc44068398 \h </w:instrText>
            </w:r>
            <w:r w:rsidR="00453F4B">
              <w:rPr>
                <w:noProof/>
                <w:webHidden/>
              </w:rPr>
            </w:r>
            <w:r w:rsidR="00453F4B">
              <w:rPr>
                <w:noProof/>
                <w:webHidden/>
              </w:rPr>
              <w:fldChar w:fldCharType="separate"/>
            </w:r>
            <w:r w:rsidR="00453F4B">
              <w:rPr>
                <w:noProof/>
                <w:webHidden/>
              </w:rPr>
              <w:t>38</w:t>
            </w:r>
            <w:r w:rsidR="00453F4B">
              <w:rPr>
                <w:noProof/>
                <w:webHidden/>
              </w:rPr>
              <w:fldChar w:fldCharType="end"/>
            </w:r>
          </w:hyperlink>
        </w:p>
        <w:p w14:paraId="6D47A1F4" w14:textId="674C578F" w:rsidR="00453F4B" w:rsidRDefault="00466363">
          <w:pPr>
            <w:pStyle w:val="TM2"/>
            <w:rPr>
              <w:rFonts w:asciiTheme="minorHAnsi" w:eastAsiaTheme="minorEastAsia" w:hAnsiTheme="minorHAnsi" w:cstheme="minorBidi"/>
              <w:bCs w:val="0"/>
              <w:iCs w:val="0"/>
              <w:sz w:val="22"/>
              <w:szCs w:val="22"/>
              <w:lang w:val="fr-FR" w:eastAsia="fr-FR"/>
            </w:rPr>
          </w:pPr>
          <w:hyperlink w:anchor="_Toc44068399" w:history="1">
            <w:r w:rsidR="00453F4B" w:rsidRPr="00D7441C">
              <w:rPr>
                <w:rStyle w:val="Lienhypertexte"/>
                <w:lang w:val="en-GB"/>
              </w:rPr>
              <w:t>1.6</w:t>
            </w:r>
            <w:r w:rsidR="00453F4B">
              <w:rPr>
                <w:rFonts w:asciiTheme="minorHAnsi" w:eastAsiaTheme="minorEastAsia" w:hAnsiTheme="minorHAnsi" w:cstheme="minorBidi"/>
                <w:bCs w:val="0"/>
                <w:iCs w:val="0"/>
                <w:sz w:val="22"/>
                <w:szCs w:val="22"/>
                <w:lang w:val="fr-FR" w:eastAsia="fr-FR"/>
              </w:rPr>
              <w:tab/>
            </w:r>
            <w:r w:rsidR="00453F4B" w:rsidRPr="00D7441C">
              <w:rPr>
                <w:rStyle w:val="Lienhypertexte"/>
                <w:lang w:val="en-GB"/>
              </w:rPr>
              <w:t>Environmental, energy or transport projects before the IPCEI</w:t>
            </w:r>
            <w:r w:rsidR="00453F4B">
              <w:rPr>
                <w:webHidden/>
              </w:rPr>
              <w:tab/>
            </w:r>
            <w:r w:rsidR="00453F4B">
              <w:rPr>
                <w:webHidden/>
              </w:rPr>
              <w:fldChar w:fldCharType="begin"/>
            </w:r>
            <w:r w:rsidR="00453F4B">
              <w:rPr>
                <w:webHidden/>
              </w:rPr>
              <w:instrText xml:space="preserve"> PAGEREF _Toc44068399 \h </w:instrText>
            </w:r>
            <w:r w:rsidR="00453F4B">
              <w:rPr>
                <w:webHidden/>
              </w:rPr>
            </w:r>
            <w:r w:rsidR="00453F4B">
              <w:rPr>
                <w:webHidden/>
              </w:rPr>
              <w:fldChar w:fldCharType="separate"/>
            </w:r>
            <w:r w:rsidR="00453F4B">
              <w:rPr>
                <w:webHidden/>
              </w:rPr>
              <w:t>39</w:t>
            </w:r>
            <w:r w:rsidR="00453F4B">
              <w:rPr>
                <w:webHidden/>
              </w:rPr>
              <w:fldChar w:fldCharType="end"/>
            </w:r>
          </w:hyperlink>
        </w:p>
        <w:p w14:paraId="701D0F1D" w14:textId="52811F93" w:rsidR="00453F4B" w:rsidRDefault="00466363">
          <w:pPr>
            <w:pStyle w:val="TM2"/>
            <w:rPr>
              <w:rFonts w:asciiTheme="minorHAnsi" w:eastAsiaTheme="minorEastAsia" w:hAnsiTheme="minorHAnsi" w:cstheme="minorBidi"/>
              <w:bCs w:val="0"/>
              <w:iCs w:val="0"/>
              <w:sz w:val="22"/>
              <w:szCs w:val="22"/>
              <w:lang w:val="fr-FR" w:eastAsia="fr-FR"/>
            </w:rPr>
          </w:pPr>
          <w:hyperlink w:anchor="_Toc44068400" w:history="1">
            <w:r w:rsidR="00453F4B" w:rsidRPr="00D7441C">
              <w:rPr>
                <w:rStyle w:val="Lienhypertexte"/>
                <w:lang w:val="en-GB"/>
              </w:rPr>
              <w:t>1.7</w:t>
            </w:r>
            <w:r w:rsidR="00453F4B">
              <w:rPr>
                <w:rFonts w:asciiTheme="minorHAnsi" w:eastAsiaTheme="minorEastAsia" w:hAnsiTheme="minorHAnsi" w:cstheme="minorBidi"/>
                <w:bCs w:val="0"/>
                <w:iCs w:val="0"/>
                <w:sz w:val="22"/>
                <w:szCs w:val="22"/>
                <w:lang w:val="fr-FR" w:eastAsia="fr-FR"/>
              </w:rPr>
              <w:tab/>
            </w:r>
            <w:r w:rsidR="00453F4B" w:rsidRPr="00D7441C">
              <w:rPr>
                <w:rStyle w:val="Lienhypertexte"/>
                <w:lang w:val="en-GB"/>
              </w:rPr>
              <w:t>Importance of the project for the environmental, energy or transport strategy of the European Union</w:t>
            </w:r>
            <w:r w:rsidR="00453F4B">
              <w:rPr>
                <w:webHidden/>
              </w:rPr>
              <w:tab/>
            </w:r>
            <w:r w:rsidR="00453F4B">
              <w:rPr>
                <w:webHidden/>
              </w:rPr>
              <w:fldChar w:fldCharType="begin"/>
            </w:r>
            <w:r w:rsidR="00453F4B">
              <w:rPr>
                <w:webHidden/>
              </w:rPr>
              <w:instrText xml:space="preserve"> PAGEREF _Toc44068400 \h </w:instrText>
            </w:r>
            <w:r w:rsidR="00453F4B">
              <w:rPr>
                <w:webHidden/>
              </w:rPr>
            </w:r>
            <w:r w:rsidR="00453F4B">
              <w:rPr>
                <w:webHidden/>
              </w:rPr>
              <w:fldChar w:fldCharType="separate"/>
            </w:r>
            <w:r w:rsidR="00453F4B">
              <w:rPr>
                <w:webHidden/>
              </w:rPr>
              <w:t>42</w:t>
            </w:r>
            <w:r w:rsidR="00453F4B">
              <w:rPr>
                <w:webHidden/>
              </w:rPr>
              <w:fldChar w:fldCharType="end"/>
            </w:r>
          </w:hyperlink>
        </w:p>
        <w:p w14:paraId="25D9C6F2" w14:textId="62829244" w:rsidR="00453F4B" w:rsidRDefault="00466363">
          <w:pPr>
            <w:pStyle w:val="TM3"/>
            <w:rPr>
              <w:rFonts w:asciiTheme="minorHAnsi" w:eastAsiaTheme="minorEastAsia" w:hAnsiTheme="minorHAnsi" w:cstheme="minorBidi"/>
              <w:noProof/>
              <w:sz w:val="22"/>
              <w:szCs w:val="22"/>
              <w:lang w:val="fr-FR" w:eastAsia="fr-FR"/>
            </w:rPr>
          </w:pPr>
          <w:hyperlink w:anchor="_Toc44068401" w:history="1">
            <w:r w:rsidR="00453F4B" w:rsidRPr="00D7441C">
              <w:rPr>
                <w:rStyle w:val="Lienhypertexte"/>
                <w:noProof/>
                <w:lang w:val="en-GB"/>
              </w:rPr>
              <w:t>1.7.1</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Project’s contribution to the decarbonisation of the energy sector</w:t>
            </w:r>
            <w:r w:rsidR="00453F4B">
              <w:rPr>
                <w:noProof/>
                <w:webHidden/>
              </w:rPr>
              <w:tab/>
            </w:r>
            <w:r w:rsidR="00453F4B">
              <w:rPr>
                <w:noProof/>
                <w:webHidden/>
              </w:rPr>
              <w:fldChar w:fldCharType="begin"/>
            </w:r>
            <w:r w:rsidR="00453F4B">
              <w:rPr>
                <w:noProof/>
                <w:webHidden/>
              </w:rPr>
              <w:instrText xml:space="preserve"> PAGEREF _Toc44068401 \h </w:instrText>
            </w:r>
            <w:r w:rsidR="00453F4B">
              <w:rPr>
                <w:noProof/>
                <w:webHidden/>
              </w:rPr>
            </w:r>
            <w:r w:rsidR="00453F4B">
              <w:rPr>
                <w:noProof/>
                <w:webHidden/>
              </w:rPr>
              <w:fldChar w:fldCharType="separate"/>
            </w:r>
            <w:r w:rsidR="00453F4B">
              <w:rPr>
                <w:noProof/>
                <w:webHidden/>
              </w:rPr>
              <w:t>42</w:t>
            </w:r>
            <w:r w:rsidR="00453F4B">
              <w:rPr>
                <w:noProof/>
                <w:webHidden/>
              </w:rPr>
              <w:fldChar w:fldCharType="end"/>
            </w:r>
          </w:hyperlink>
        </w:p>
        <w:p w14:paraId="2EB1EBAF" w14:textId="02EF1220" w:rsidR="00453F4B" w:rsidRDefault="00466363">
          <w:pPr>
            <w:pStyle w:val="TM3"/>
            <w:rPr>
              <w:rFonts w:asciiTheme="minorHAnsi" w:eastAsiaTheme="minorEastAsia" w:hAnsiTheme="minorHAnsi" w:cstheme="minorBidi"/>
              <w:noProof/>
              <w:sz w:val="22"/>
              <w:szCs w:val="22"/>
              <w:lang w:val="fr-FR" w:eastAsia="fr-FR"/>
            </w:rPr>
          </w:pPr>
          <w:hyperlink w:anchor="_Toc44068402" w:history="1">
            <w:r w:rsidR="00453F4B" w:rsidRPr="00D7441C">
              <w:rPr>
                <w:rStyle w:val="Lienhypertexte"/>
                <w:noProof/>
                <w:lang w:val="en-GB"/>
              </w:rPr>
              <w:t>1.7.2</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Project’s contribution to the European industry’s innovation and global leadership in the green economy</w:t>
            </w:r>
            <w:r w:rsidR="00453F4B">
              <w:rPr>
                <w:noProof/>
                <w:webHidden/>
              </w:rPr>
              <w:tab/>
            </w:r>
            <w:r w:rsidR="00453F4B">
              <w:rPr>
                <w:noProof/>
                <w:webHidden/>
              </w:rPr>
              <w:fldChar w:fldCharType="begin"/>
            </w:r>
            <w:r w:rsidR="00453F4B">
              <w:rPr>
                <w:noProof/>
                <w:webHidden/>
              </w:rPr>
              <w:instrText xml:space="preserve"> PAGEREF _Toc44068402 \h </w:instrText>
            </w:r>
            <w:r w:rsidR="00453F4B">
              <w:rPr>
                <w:noProof/>
                <w:webHidden/>
              </w:rPr>
            </w:r>
            <w:r w:rsidR="00453F4B">
              <w:rPr>
                <w:noProof/>
                <w:webHidden/>
              </w:rPr>
              <w:fldChar w:fldCharType="separate"/>
            </w:r>
            <w:r w:rsidR="00453F4B">
              <w:rPr>
                <w:noProof/>
                <w:webHidden/>
              </w:rPr>
              <w:t>43</w:t>
            </w:r>
            <w:r w:rsidR="00453F4B">
              <w:rPr>
                <w:noProof/>
                <w:webHidden/>
              </w:rPr>
              <w:fldChar w:fldCharType="end"/>
            </w:r>
          </w:hyperlink>
        </w:p>
        <w:p w14:paraId="7AAB7422" w14:textId="538B74A7" w:rsidR="00453F4B" w:rsidRDefault="00466363">
          <w:pPr>
            <w:pStyle w:val="TM3"/>
            <w:rPr>
              <w:rFonts w:asciiTheme="minorHAnsi" w:eastAsiaTheme="minorEastAsia" w:hAnsiTheme="minorHAnsi" w:cstheme="minorBidi"/>
              <w:noProof/>
              <w:sz w:val="22"/>
              <w:szCs w:val="22"/>
              <w:lang w:val="fr-FR" w:eastAsia="fr-FR"/>
            </w:rPr>
          </w:pPr>
          <w:hyperlink w:anchor="_Toc44068403" w:history="1">
            <w:r w:rsidR="00453F4B" w:rsidRPr="00D7441C">
              <w:rPr>
                <w:rStyle w:val="Lienhypertexte"/>
                <w:noProof/>
                <w:lang w:val="en-GB"/>
              </w:rPr>
              <w:t>1.7.3</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Project’s contribution to the rolling out of cleaner, cheaper and healthier forms of private and public transport</w:t>
            </w:r>
            <w:r w:rsidR="00453F4B">
              <w:rPr>
                <w:noProof/>
                <w:webHidden/>
              </w:rPr>
              <w:tab/>
            </w:r>
            <w:r w:rsidR="00453F4B">
              <w:rPr>
                <w:noProof/>
                <w:webHidden/>
              </w:rPr>
              <w:fldChar w:fldCharType="begin"/>
            </w:r>
            <w:r w:rsidR="00453F4B">
              <w:rPr>
                <w:noProof/>
                <w:webHidden/>
              </w:rPr>
              <w:instrText xml:space="preserve"> PAGEREF _Toc44068403 \h </w:instrText>
            </w:r>
            <w:r w:rsidR="00453F4B">
              <w:rPr>
                <w:noProof/>
                <w:webHidden/>
              </w:rPr>
            </w:r>
            <w:r w:rsidR="00453F4B">
              <w:rPr>
                <w:noProof/>
                <w:webHidden/>
              </w:rPr>
              <w:fldChar w:fldCharType="separate"/>
            </w:r>
            <w:r w:rsidR="00453F4B">
              <w:rPr>
                <w:noProof/>
                <w:webHidden/>
              </w:rPr>
              <w:t>43</w:t>
            </w:r>
            <w:r w:rsidR="00453F4B">
              <w:rPr>
                <w:noProof/>
                <w:webHidden/>
              </w:rPr>
              <w:fldChar w:fldCharType="end"/>
            </w:r>
          </w:hyperlink>
        </w:p>
        <w:p w14:paraId="1E933B35" w14:textId="66E883FC" w:rsidR="00453F4B" w:rsidRDefault="00466363">
          <w:pPr>
            <w:pStyle w:val="TM3"/>
            <w:rPr>
              <w:rFonts w:asciiTheme="minorHAnsi" w:eastAsiaTheme="minorEastAsia" w:hAnsiTheme="minorHAnsi" w:cstheme="minorBidi"/>
              <w:noProof/>
              <w:sz w:val="22"/>
              <w:szCs w:val="22"/>
              <w:lang w:val="fr-FR" w:eastAsia="fr-FR"/>
            </w:rPr>
          </w:pPr>
          <w:hyperlink w:anchor="_Toc44068404" w:history="1">
            <w:r w:rsidR="00453F4B" w:rsidRPr="00D7441C">
              <w:rPr>
                <w:rStyle w:val="Lienhypertexte"/>
                <w:noProof/>
                <w:lang w:val="en-GB"/>
              </w:rPr>
              <w:t>1.7.4</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Project’s contribution to creating new jobs in the green economy</w:t>
            </w:r>
            <w:r w:rsidR="00453F4B">
              <w:rPr>
                <w:noProof/>
                <w:webHidden/>
              </w:rPr>
              <w:tab/>
            </w:r>
            <w:r w:rsidR="00453F4B">
              <w:rPr>
                <w:noProof/>
                <w:webHidden/>
              </w:rPr>
              <w:fldChar w:fldCharType="begin"/>
            </w:r>
            <w:r w:rsidR="00453F4B">
              <w:rPr>
                <w:noProof/>
                <w:webHidden/>
              </w:rPr>
              <w:instrText xml:space="preserve"> PAGEREF _Toc44068404 \h </w:instrText>
            </w:r>
            <w:r w:rsidR="00453F4B">
              <w:rPr>
                <w:noProof/>
                <w:webHidden/>
              </w:rPr>
            </w:r>
            <w:r w:rsidR="00453F4B">
              <w:rPr>
                <w:noProof/>
                <w:webHidden/>
              </w:rPr>
              <w:fldChar w:fldCharType="separate"/>
            </w:r>
            <w:r w:rsidR="00453F4B">
              <w:rPr>
                <w:noProof/>
                <w:webHidden/>
              </w:rPr>
              <w:t>43</w:t>
            </w:r>
            <w:r w:rsidR="00453F4B">
              <w:rPr>
                <w:noProof/>
                <w:webHidden/>
              </w:rPr>
              <w:fldChar w:fldCharType="end"/>
            </w:r>
          </w:hyperlink>
        </w:p>
        <w:p w14:paraId="115327AA" w14:textId="10805A8B" w:rsidR="00453F4B" w:rsidRDefault="00466363">
          <w:pPr>
            <w:pStyle w:val="TM3"/>
            <w:rPr>
              <w:rFonts w:asciiTheme="minorHAnsi" w:eastAsiaTheme="minorEastAsia" w:hAnsiTheme="minorHAnsi" w:cstheme="minorBidi"/>
              <w:noProof/>
              <w:sz w:val="22"/>
              <w:szCs w:val="22"/>
              <w:lang w:val="fr-FR" w:eastAsia="fr-FR"/>
            </w:rPr>
          </w:pPr>
          <w:hyperlink w:anchor="_Toc44068405" w:history="1">
            <w:r w:rsidR="00453F4B" w:rsidRPr="00D7441C">
              <w:rPr>
                <w:rStyle w:val="Lienhypertexte"/>
                <w:noProof/>
                <w:lang w:val="en-GB"/>
              </w:rPr>
              <w:t>1.7.5</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Other contributions to sustainable development</w:t>
            </w:r>
            <w:r w:rsidR="00453F4B">
              <w:rPr>
                <w:noProof/>
                <w:webHidden/>
              </w:rPr>
              <w:tab/>
            </w:r>
            <w:r w:rsidR="00453F4B">
              <w:rPr>
                <w:noProof/>
                <w:webHidden/>
              </w:rPr>
              <w:fldChar w:fldCharType="begin"/>
            </w:r>
            <w:r w:rsidR="00453F4B">
              <w:rPr>
                <w:noProof/>
                <w:webHidden/>
              </w:rPr>
              <w:instrText xml:space="preserve"> PAGEREF _Toc44068405 \h </w:instrText>
            </w:r>
            <w:r w:rsidR="00453F4B">
              <w:rPr>
                <w:noProof/>
                <w:webHidden/>
              </w:rPr>
            </w:r>
            <w:r w:rsidR="00453F4B">
              <w:rPr>
                <w:noProof/>
                <w:webHidden/>
              </w:rPr>
              <w:fldChar w:fldCharType="separate"/>
            </w:r>
            <w:r w:rsidR="00453F4B">
              <w:rPr>
                <w:noProof/>
                <w:webHidden/>
              </w:rPr>
              <w:t>44</w:t>
            </w:r>
            <w:r w:rsidR="00453F4B">
              <w:rPr>
                <w:noProof/>
                <w:webHidden/>
              </w:rPr>
              <w:fldChar w:fldCharType="end"/>
            </w:r>
          </w:hyperlink>
        </w:p>
        <w:p w14:paraId="3E255C35" w14:textId="7E4C505B" w:rsidR="00453F4B" w:rsidRDefault="00466363">
          <w:pPr>
            <w:pStyle w:val="TM2"/>
            <w:rPr>
              <w:rFonts w:asciiTheme="minorHAnsi" w:eastAsiaTheme="minorEastAsia" w:hAnsiTheme="minorHAnsi" w:cstheme="minorBidi"/>
              <w:bCs w:val="0"/>
              <w:iCs w:val="0"/>
              <w:sz w:val="22"/>
              <w:szCs w:val="22"/>
              <w:lang w:val="fr-FR" w:eastAsia="fr-FR"/>
            </w:rPr>
          </w:pPr>
          <w:hyperlink w:anchor="_Toc44068406" w:history="1">
            <w:r w:rsidR="00453F4B" w:rsidRPr="00D7441C">
              <w:rPr>
                <w:rStyle w:val="Lienhypertexte"/>
                <w:lang w:val="en-GB"/>
              </w:rPr>
              <w:t>1.8</w:t>
            </w:r>
            <w:r w:rsidR="00453F4B">
              <w:rPr>
                <w:rFonts w:asciiTheme="minorHAnsi" w:eastAsiaTheme="minorEastAsia" w:hAnsiTheme="minorHAnsi" w:cstheme="minorBidi"/>
                <w:bCs w:val="0"/>
                <w:iCs w:val="0"/>
                <w:sz w:val="22"/>
                <w:szCs w:val="22"/>
                <w:lang w:val="fr-FR" w:eastAsia="fr-FR"/>
              </w:rPr>
              <w:tab/>
            </w:r>
            <w:r w:rsidR="00453F4B" w:rsidRPr="00D7441C">
              <w:rPr>
                <w:rStyle w:val="Lienhypertexte"/>
                <w:lang w:val="en-GB"/>
              </w:rPr>
              <w:t>Contribution to the hydrogen strategic value chain</w:t>
            </w:r>
            <w:r w:rsidR="00453F4B">
              <w:rPr>
                <w:webHidden/>
              </w:rPr>
              <w:tab/>
            </w:r>
            <w:r w:rsidR="00453F4B">
              <w:rPr>
                <w:webHidden/>
              </w:rPr>
              <w:fldChar w:fldCharType="begin"/>
            </w:r>
            <w:r w:rsidR="00453F4B">
              <w:rPr>
                <w:webHidden/>
              </w:rPr>
              <w:instrText xml:space="preserve"> PAGEREF _Toc44068406 \h </w:instrText>
            </w:r>
            <w:r w:rsidR="00453F4B">
              <w:rPr>
                <w:webHidden/>
              </w:rPr>
            </w:r>
            <w:r w:rsidR="00453F4B">
              <w:rPr>
                <w:webHidden/>
              </w:rPr>
              <w:fldChar w:fldCharType="separate"/>
            </w:r>
            <w:r w:rsidR="00453F4B">
              <w:rPr>
                <w:webHidden/>
              </w:rPr>
              <w:t>44</w:t>
            </w:r>
            <w:r w:rsidR="00453F4B">
              <w:rPr>
                <w:webHidden/>
              </w:rPr>
              <w:fldChar w:fldCharType="end"/>
            </w:r>
          </w:hyperlink>
        </w:p>
        <w:p w14:paraId="3A4F209D" w14:textId="2CDB0B27" w:rsidR="00453F4B" w:rsidRDefault="00466363">
          <w:pPr>
            <w:pStyle w:val="TM3"/>
            <w:rPr>
              <w:rFonts w:asciiTheme="minorHAnsi" w:eastAsiaTheme="minorEastAsia" w:hAnsiTheme="minorHAnsi" w:cstheme="minorBidi"/>
              <w:noProof/>
              <w:sz w:val="22"/>
              <w:szCs w:val="22"/>
              <w:lang w:val="fr-FR" w:eastAsia="fr-FR"/>
            </w:rPr>
          </w:pPr>
          <w:hyperlink w:anchor="_Toc44068407" w:history="1">
            <w:r w:rsidR="00453F4B" w:rsidRPr="00D7441C">
              <w:rPr>
                <w:rStyle w:val="Lienhypertexte"/>
                <w:noProof/>
                <w:lang w:val="en-GB"/>
              </w:rPr>
              <w:t>1.8.1</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Project’s position in the hydrogen strategic value chain</w:t>
            </w:r>
            <w:r w:rsidR="00453F4B">
              <w:rPr>
                <w:noProof/>
                <w:webHidden/>
              </w:rPr>
              <w:tab/>
            </w:r>
            <w:r w:rsidR="00453F4B">
              <w:rPr>
                <w:noProof/>
                <w:webHidden/>
              </w:rPr>
              <w:fldChar w:fldCharType="begin"/>
            </w:r>
            <w:r w:rsidR="00453F4B">
              <w:rPr>
                <w:noProof/>
                <w:webHidden/>
              </w:rPr>
              <w:instrText xml:space="preserve"> PAGEREF _Toc44068407 \h </w:instrText>
            </w:r>
            <w:r w:rsidR="00453F4B">
              <w:rPr>
                <w:noProof/>
                <w:webHidden/>
              </w:rPr>
            </w:r>
            <w:r w:rsidR="00453F4B">
              <w:rPr>
                <w:noProof/>
                <w:webHidden/>
              </w:rPr>
              <w:fldChar w:fldCharType="separate"/>
            </w:r>
            <w:r w:rsidR="00453F4B">
              <w:rPr>
                <w:noProof/>
                <w:webHidden/>
              </w:rPr>
              <w:t>44</w:t>
            </w:r>
            <w:r w:rsidR="00453F4B">
              <w:rPr>
                <w:noProof/>
                <w:webHidden/>
              </w:rPr>
              <w:fldChar w:fldCharType="end"/>
            </w:r>
          </w:hyperlink>
        </w:p>
        <w:p w14:paraId="08A30C31" w14:textId="552CDC66" w:rsidR="00453F4B" w:rsidRDefault="00466363">
          <w:pPr>
            <w:pStyle w:val="TM3"/>
            <w:rPr>
              <w:rFonts w:asciiTheme="minorHAnsi" w:eastAsiaTheme="minorEastAsia" w:hAnsiTheme="minorHAnsi" w:cstheme="minorBidi"/>
              <w:noProof/>
              <w:sz w:val="22"/>
              <w:szCs w:val="22"/>
              <w:lang w:val="fr-FR" w:eastAsia="fr-FR"/>
            </w:rPr>
          </w:pPr>
          <w:hyperlink w:anchor="_Toc44068408" w:history="1">
            <w:r w:rsidR="00453F4B" w:rsidRPr="00D7441C">
              <w:rPr>
                <w:rStyle w:val="Lienhypertexte"/>
                <w:noProof/>
                <w:lang w:val="en-GB"/>
              </w:rPr>
              <w:t>1.8.2</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Industrial value chain in France</w:t>
            </w:r>
            <w:r w:rsidR="00453F4B">
              <w:rPr>
                <w:noProof/>
                <w:webHidden/>
              </w:rPr>
              <w:tab/>
            </w:r>
            <w:r w:rsidR="00453F4B">
              <w:rPr>
                <w:noProof/>
                <w:webHidden/>
              </w:rPr>
              <w:fldChar w:fldCharType="begin"/>
            </w:r>
            <w:r w:rsidR="00453F4B">
              <w:rPr>
                <w:noProof/>
                <w:webHidden/>
              </w:rPr>
              <w:instrText xml:space="preserve"> PAGEREF _Toc44068408 \h </w:instrText>
            </w:r>
            <w:r w:rsidR="00453F4B">
              <w:rPr>
                <w:noProof/>
                <w:webHidden/>
              </w:rPr>
            </w:r>
            <w:r w:rsidR="00453F4B">
              <w:rPr>
                <w:noProof/>
                <w:webHidden/>
              </w:rPr>
              <w:fldChar w:fldCharType="separate"/>
            </w:r>
            <w:r w:rsidR="00453F4B">
              <w:rPr>
                <w:noProof/>
                <w:webHidden/>
              </w:rPr>
              <w:t>44</w:t>
            </w:r>
            <w:r w:rsidR="00453F4B">
              <w:rPr>
                <w:noProof/>
                <w:webHidden/>
              </w:rPr>
              <w:fldChar w:fldCharType="end"/>
            </w:r>
          </w:hyperlink>
        </w:p>
        <w:p w14:paraId="72176F84" w14:textId="2690E8EB" w:rsidR="00453F4B" w:rsidRDefault="00466363">
          <w:pPr>
            <w:pStyle w:val="TM3"/>
            <w:rPr>
              <w:rFonts w:asciiTheme="minorHAnsi" w:eastAsiaTheme="minorEastAsia" w:hAnsiTheme="minorHAnsi" w:cstheme="minorBidi"/>
              <w:noProof/>
              <w:sz w:val="22"/>
              <w:szCs w:val="22"/>
              <w:lang w:val="fr-FR" w:eastAsia="fr-FR"/>
            </w:rPr>
          </w:pPr>
          <w:hyperlink w:anchor="_Toc44068409" w:history="1">
            <w:r w:rsidR="00453F4B" w:rsidRPr="00D7441C">
              <w:rPr>
                <w:rStyle w:val="Lienhypertexte"/>
                <w:noProof/>
                <w:lang w:val="en-GB"/>
              </w:rPr>
              <w:t>1.8.3</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Industrial value chain in Europe</w:t>
            </w:r>
            <w:r w:rsidR="00453F4B">
              <w:rPr>
                <w:noProof/>
                <w:webHidden/>
              </w:rPr>
              <w:tab/>
            </w:r>
            <w:r w:rsidR="00453F4B">
              <w:rPr>
                <w:noProof/>
                <w:webHidden/>
              </w:rPr>
              <w:fldChar w:fldCharType="begin"/>
            </w:r>
            <w:r w:rsidR="00453F4B">
              <w:rPr>
                <w:noProof/>
                <w:webHidden/>
              </w:rPr>
              <w:instrText xml:space="preserve"> PAGEREF _Toc44068409 \h </w:instrText>
            </w:r>
            <w:r w:rsidR="00453F4B">
              <w:rPr>
                <w:noProof/>
                <w:webHidden/>
              </w:rPr>
            </w:r>
            <w:r w:rsidR="00453F4B">
              <w:rPr>
                <w:noProof/>
                <w:webHidden/>
              </w:rPr>
              <w:fldChar w:fldCharType="separate"/>
            </w:r>
            <w:r w:rsidR="00453F4B">
              <w:rPr>
                <w:noProof/>
                <w:webHidden/>
              </w:rPr>
              <w:t>45</w:t>
            </w:r>
            <w:r w:rsidR="00453F4B">
              <w:rPr>
                <w:noProof/>
                <w:webHidden/>
              </w:rPr>
              <w:fldChar w:fldCharType="end"/>
            </w:r>
          </w:hyperlink>
        </w:p>
        <w:p w14:paraId="081E123E" w14:textId="1A5D4E40" w:rsidR="00453F4B" w:rsidRDefault="00466363">
          <w:pPr>
            <w:pStyle w:val="TM2"/>
            <w:rPr>
              <w:rFonts w:asciiTheme="minorHAnsi" w:eastAsiaTheme="minorEastAsia" w:hAnsiTheme="minorHAnsi" w:cstheme="minorBidi"/>
              <w:bCs w:val="0"/>
              <w:iCs w:val="0"/>
              <w:sz w:val="22"/>
              <w:szCs w:val="22"/>
              <w:lang w:val="fr-FR" w:eastAsia="fr-FR"/>
            </w:rPr>
          </w:pPr>
          <w:hyperlink w:anchor="_Toc44068410" w:history="1">
            <w:r w:rsidR="00453F4B" w:rsidRPr="00D7441C">
              <w:rPr>
                <w:rStyle w:val="Lienhypertexte"/>
                <w:lang w:val="en-GB"/>
              </w:rPr>
              <w:t>1.9</w:t>
            </w:r>
            <w:r w:rsidR="00453F4B">
              <w:rPr>
                <w:rFonts w:asciiTheme="minorHAnsi" w:eastAsiaTheme="minorEastAsia" w:hAnsiTheme="minorHAnsi" w:cstheme="minorBidi"/>
                <w:bCs w:val="0"/>
                <w:iCs w:val="0"/>
                <w:sz w:val="22"/>
                <w:szCs w:val="22"/>
                <w:lang w:val="fr-FR" w:eastAsia="fr-FR"/>
              </w:rPr>
              <w:tab/>
            </w:r>
            <w:r w:rsidR="00453F4B" w:rsidRPr="00D7441C">
              <w:rPr>
                <w:rStyle w:val="Lienhypertexte"/>
                <w:lang w:val="en-GB"/>
              </w:rPr>
              <w:t>Intellectual Property Rights</w:t>
            </w:r>
            <w:r w:rsidR="00453F4B">
              <w:rPr>
                <w:webHidden/>
              </w:rPr>
              <w:tab/>
            </w:r>
            <w:r w:rsidR="00453F4B">
              <w:rPr>
                <w:webHidden/>
              </w:rPr>
              <w:fldChar w:fldCharType="begin"/>
            </w:r>
            <w:r w:rsidR="00453F4B">
              <w:rPr>
                <w:webHidden/>
              </w:rPr>
              <w:instrText xml:space="preserve"> PAGEREF _Toc44068410 \h </w:instrText>
            </w:r>
            <w:r w:rsidR="00453F4B">
              <w:rPr>
                <w:webHidden/>
              </w:rPr>
            </w:r>
            <w:r w:rsidR="00453F4B">
              <w:rPr>
                <w:webHidden/>
              </w:rPr>
              <w:fldChar w:fldCharType="separate"/>
            </w:r>
            <w:r w:rsidR="00453F4B">
              <w:rPr>
                <w:webHidden/>
              </w:rPr>
              <w:t>45</w:t>
            </w:r>
            <w:r w:rsidR="00453F4B">
              <w:rPr>
                <w:webHidden/>
              </w:rPr>
              <w:fldChar w:fldCharType="end"/>
            </w:r>
          </w:hyperlink>
        </w:p>
        <w:p w14:paraId="04AE8E99" w14:textId="4073A6D2" w:rsidR="00453F4B" w:rsidRDefault="00466363">
          <w:pPr>
            <w:pStyle w:val="TM3"/>
            <w:rPr>
              <w:rFonts w:asciiTheme="minorHAnsi" w:eastAsiaTheme="minorEastAsia" w:hAnsiTheme="minorHAnsi" w:cstheme="minorBidi"/>
              <w:noProof/>
              <w:sz w:val="22"/>
              <w:szCs w:val="22"/>
              <w:lang w:val="fr-FR" w:eastAsia="fr-FR"/>
            </w:rPr>
          </w:pPr>
          <w:hyperlink w:anchor="_Toc44068411" w:history="1">
            <w:r w:rsidR="00453F4B" w:rsidRPr="00D7441C">
              <w:rPr>
                <w:rStyle w:val="Lienhypertexte"/>
                <w:noProof/>
                <w:lang w:val="en-GB"/>
              </w:rPr>
              <w:t>1.9.1</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IP management principles</w:t>
            </w:r>
            <w:r w:rsidR="00453F4B">
              <w:rPr>
                <w:noProof/>
                <w:webHidden/>
              </w:rPr>
              <w:tab/>
            </w:r>
            <w:r w:rsidR="00453F4B">
              <w:rPr>
                <w:noProof/>
                <w:webHidden/>
              </w:rPr>
              <w:fldChar w:fldCharType="begin"/>
            </w:r>
            <w:r w:rsidR="00453F4B">
              <w:rPr>
                <w:noProof/>
                <w:webHidden/>
              </w:rPr>
              <w:instrText xml:space="preserve"> PAGEREF _Toc44068411 \h </w:instrText>
            </w:r>
            <w:r w:rsidR="00453F4B">
              <w:rPr>
                <w:noProof/>
                <w:webHidden/>
              </w:rPr>
            </w:r>
            <w:r w:rsidR="00453F4B">
              <w:rPr>
                <w:noProof/>
                <w:webHidden/>
              </w:rPr>
              <w:fldChar w:fldCharType="separate"/>
            </w:r>
            <w:r w:rsidR="00453F4B">
              <w:rPr>
                <w:noProof/>
                <w:webHidden/>
              </w:rPr>
              <w:t>45</w:t>
            </w:r>
            <w:r w:rsidR="00453F4B">
              <w:rPr>
                <w:noProof/>
                <w:webHidden/>
              </w:rPr>
              <w:fldChar w:fldCharType="end"/>
            </w:r>
          </w:hyperlink>
        </w:p>
        <w:p w14:paraId="37A12E4B" w14:textId="5872487D" w:rsidR="00453F4B" w:rsidRDefault="00466363">
          <w:pPr>
            <w:pStyle w:val="TM3"/>
            <w:rPr>
              <w:rFonts w:asciiTheme="minorHAnsi" w:eastAsiaTheme="minorEastAsia" w:hAnsiTheme="minorHAnsi" w:cstheme="minorBidi"/>
              <w:noProof/>
              <w:sz w:val="22"/>
              <w:szCs w:val="22"/>
              <w:lang w:val="fr-FR" w:eastAsia="fr-FR"/>
            </w:rPr>
          </w:pPr>
          <w:hyperlink w:anchor="_Toc44068412" w:history="1">
            <w:r w:rsidR="00453F4B" w:rsidRPr="00D7441C">
              <w:rPr>
                <w:rStyle w:val="Lienhypertexte"/>
                <w:noProof/>
                <w:lang w:val="en-GB"/>
              </w:rPr>
              <w:t>1.9.2</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IP protection principles</w:t>
            </w:r>
            <w:r w:rsidR="00453F4B">
              <w:rPr>
                <w:noProof/>
                <w:webHidden/>
              </w:rPr>
              <w:tab/>
            </w:r>
            <w:r w:rsidR="00453F4B">
              <w:rPr>
                <w:noProof/>
                <w:webHidden/>
              </w:rPr>
              <w:fldChar w:fldCharType="begin"/>
            </w:r>
            <w:r w:rsidR="00453F4B">
              <w:rPr>
                <w:noProof/>
                <w:webHidden/>
              </w:rPr>
              <w:instrText xml:space="preserve"> PAGEREF _Toc44068412 \h </w:instrText>
            </w:r>
            <w:r w:rsidR="00453F4B">
              <w:rPr>
                <w:noProof/>
                <w:webHidden/>
              </w:rPr>
            </w:r>
            <w:r w:rsidR="00453F4B">
              <w:rPr>
                <w:noProof/>
                <w:webHidden/>
              </w:rPr>
              <w:fldChar w:fldCharType="separate"/>
            </w:r>
            <w:r w:rsidR="00453F4B">
              <w:rPr>
                <w:noProof/>
                <w:webHidden/>
              </w:rPr>
              <w:t>45</w:t>
            </w:r>
            <w:r w:rsidR="00453F4B">
              <w:rPr>
                <w:noProof/>
                <w:webHidden/>
              </w:rPr>
              <w:fldChar w:fldCharType="end"/>
            </w:r>
          </w:hyperlink>
        </w:p>
        <w:p w14:paraId="3D79BB41" w14:textId="4AA167CF" w:rsidR="00453F4B" w:rsidRDefault="00466363">
          <w:pPr>
            <w:pStyle w:val="TM2"/>
            <w:rPr>
              <w:rFonts w:asciiTheme="minorHAnsi" w:eastAsiaTheme="minorEastAsia" w:hAnsiTheme="minorHAnsi" w:cstheme="minorBidi"/>
              <w:bCs w:val="0"/>
              <w:iCs w:val="0"/>
              <w:sz w:val="22"/>
              <w:szCs w:val="22"/>
              <w:lang w:val="fr-FR" w:eastAsia="fr-FR"/>
            </w:rPr>
          </w:pPr>
          <w:hyperlink w:anchor="_Toc44068413" w:history="1">
            <w:r w:rsidR="00453F4B" w:rsidRPr="00D7441C">
              <w:rPr>
                <w:rStyle w:val="Lienhypertexte"/>
                <w:lang w:val="en-GB"/>
              </w:rPr>
              <w:t>1.10</w:t>
            </w:r>
            <w:r w:rsidR="00453F4B">
              <w:rPr>
                <w:rFonts w:asciiTheme="minorHAnsi" w:eastAsiaTheme="minorEastAsia" w:hAnsiTheme="minorHAnsi" w:cstheme="minorBidi"/>
                <w:bCs w:val="0"/>
                <w:iCs w:val="0"/>
                <w:sz w:val="22"/>
                <w:szCs w:val="22"/>
                <w:lang w:val="fr-FR" w:eastAsia="fr-FR"/>
              </w:rPr>
              <w:tab/>
            </w:r>
            <w:r w:rsidR="00453F4B" w:rsidRPr="00D7441C">
              <w:rPr>
                <w:rStyle w:val="Lienhypertexte"/>
                <w:lang w:val="en-GB"/>
              </w:rPr>
              <w:t>Work Plan</w:t>
            </w:r>
            <w:r w:rsidR="00453F4B">
              <w:rPr>
                <w:webHidden/>
              </w:rPr>
              <w:tab/>
            </w:r>
            <w:r w:rsidR="00453F4B">
              <w:rPr>
                <w:webHidden/>
              </w:rPr>
              <w:fldChar w:fldCharType="begin"/>
            </w:r>
            <w:r w:rsidR="00453F4B">
              <w:rPr>
                <w:webHidden/>
              </w:rPr>
              <w:instrText xml:space="preserve"> PAGEREF _Toc44068413 \h </w:instrText>
            </w:r>
            <w:r w:rsidR="00453F4B">
              <w:rPr>
                <w:webHidden/>
              </w:rPr>
            </w:r>
            <w:r w:rsidR="00453F4B">
              <w:rPr>
                <w:webHidden/>
              </w:rPr>
              <w:fldChar w:fldCharType="separate"/>
            </w:r>
            <w:r w:rsidR="00453F4B">
              <w:rPr>
                <w:webHidden/>
              </w:rPr>
              <w:t>47</w:t>
            </w:r>
            <w:r w:rsidR="00453F4B">
              <w:rPr>
                <w:webHidden/>
              </w:rPr>
              <w:fldChar w:fldCharType="end"/>
            </w:r>
          </w:hyperlink>
        </w:p>
        <w:p w14:paraId="02117573" w14:textId="122A2D4E" w:rsidR="00453F4B" w:rsidRDefault="00466363">
          <w:pPr>
            <w:pStyle w:val="TM3"/>
            <w:rPr>
              <w:rFonts w:asciiTheme="minorHAnsi" w:eastAsiaTheme="minorEastAsia" w:hAnsiTheme="minorHAnsi" w:cstheme="minorBidi"/>
              <w:noProof/>
              <w:sz w:val="22"/>
              <w:szCs w:val="22"/>
              <w:lang w:val="fr-FR" w:eastAsia="fr-FR"/>
            </w:rPr>
          </w:pPr>
          <w:hyperlink w:anchor="_Toc44068414" w:history="1">
            <w:r w:rsidR="00453F4B" w:rsidRPr="00D7441C">
              <w:rPr>
                <w:rStyle w:val="Lienhypertexte"/>
                <w:rFonts w:eastAsia="Cambria"/>
                <w:noProof/>
                <w:lang w:val="en-GB"/>
              </w:rPr>
              <w:t>1.10.3</w:t>
            </w:r>
            <w:r w:rsidR="00453F4B">
              <w:rPr>
                <w:rFonts w:asciiTheme="minorHAnsi" w:eastAsiaTheme="minorEastAsia" w:hAnsiTheme="minorHAnsi" w:cstheme="minorBidi"/>
                <w:noProof/>
                <w:sz w:val="22"/>
                <w:szCs w:val="22"/>
                <w:lang w:val="fr-FR" w:eastAsia="fr-FR"/>
              </w:rPr>
              <w:tab/>
            </w:r>
            <w:r w:rsidR="00453F4B" w:rsidRPr="00D7441C">
              <w:rPr>
                <w:rStyle w:val="Lienhypertexte"/>
                <w:rFonts w:eastAsia="Cambria"/>
                <w:noProof/>
                <w:lang w:val="en-GB"/>
              </w:rPr>
              <w:t>Massification – WP5</w:t>
            </w:r>
            <w:r w:rsidR="00453F4B">
              <w:rPr>
                <w:noProof/>
                <w:webHidden/>
              </w:rPr>
              <w:tab/>
            </w:r>
            <w:r w:rsidR="00453F4B">
              <w:rPr>
                <w:noProof/>
                <w:webHidden/>
              </w:rPr>
              <w:fldChar w:fldCharType="begin"/>
            </w:r>
            <w:r w:rsidR="00453F4B">
              <w:rPr>
                <w:noProof/>
                <w:webHidden/>
              </w:rPr>
              <w:instrText xml:space="preserve"> PAGEREF _Toc44068414 \h </w:instrText>
            </w:r>
            <w:r w:rsidR="00453F4B">
              <w:rPr>
                <w:noProof/>
                <w:webHidden/>
              </w:rPr>
            </w:r>
            <w:r w:rsidR="00453F4B">
              <w:rPr>
                <w:noProof/>
                <w:webHidden/>
              </w:rPr>
              <w:fldChar w:fldCharType="separate"/>
            </w:r>
            <w:r w:rsidR="00453F4B">
              <w:rPr>
                <w:noProof/>
                <w:webHidden/>
              </w:rPr>
              <w:t>48</w:t>
            </w:r>
            <w:r w:rsidR="00453F4B">
              <w:rPr>
                <w:noProof/>
                <w:webHidden/>
              </w:rPr>
              <w:fldChar w:fldCharType="end"/>
            </w:r>
          </w:hyperlink>
        </w:p>
        <w:p w14:paraId="72D35F2B" w14:textId="1EAB6292" w:rsidR="00453F4B" w:rsidRDefault="00466363">
          <w:pPr>
            <w:pStyle w:val="TM3"/>
            <w:rPr>
              <w:rFonts w:asciiTheme="minorHAnsi" w:eastAsiaTheme="minorEastAsia" w:hAnsiTheme="minorHAnsi" w:cstheme="minorBidi"/>
              <w:noProof/>
              <w:sz w:val="22"/>
              <w:szCs w:val="22"/>
              <w:lang w:val="fr-FR" w:eastAsia="fr-FR"/>
            </w:rPr>
          </w:pPr>
          <w:hyperlink w:anchor="_Toc44068415" w:history="1">
            <w:r w:rsidR="00453F4B" w:rsidRPr="00D7441C">
              <w:rPr>
                <w:rStyle w:val="Lienhypertexte"/>
                <w:noProof/>
                <w:lang w:val="en-GB"/>
              </w:rPr>
              <w:t>1.10.4</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Dissemination – WP6</w:t>
            </w:r>
            <w:r w:rsidR="00453F4B">
              <w:rPr>
                <w:noProof/>
                <w:webHidden/>
              </w:rPr>
              <w:tab/>
            </w:r>
            <w:r w:rsidR="00453F4B">
              <w:rPr>
                <w:noProof/>
                <w:webHidden/>
              </w:rPr>
              <w:fldChar w:fldCharType="begin"/>
            </w:r>
            <w:r w:rsidR="00453F4B">
              <w:rPr>
                <w:noProof/>
                <w:webHidden/>
              </w:rPr>
              <w:instrText xml:space="preserve"> PAGEREF _Toc44068415 \h </w:instrText>
            </w:r>
            <w:r w:rsidR="00453F4B">
              <w:rPr>
                <w:noProof/>
                <w:webHidden/>
              </w:rPr>
            </w:r>
            <w:r w:rsidR="00453F4B">
              <w:rPr>
                <w:noProof/>
                <w:webHidden/>
              </w:rPr>
              <w:fldChar w:fldCharType="separate"/>
            </w:r>
            <w:r w:rsidR="00453F4B">
              <w:rPr>
                <w:noProof/>
                <w:webHidden/>
              </w:rPr>
              <w:t>48</w:t>
            </w:r>
            <w:r w:rsidR="00453F4B">
              <w:rPr>
                <w:noProof/>
                <w:webHidden/>
              </w:rPr>
              <w:fldChar w:fldCharType="end"/>
            </w:r>
          </w:hyperlink>
        </w:p>
        <w:p w14:paraId="31F6DCC6" w14:textId="14FE1BAD" w:rsidR="00453F4B" w:rsidRDefault="00466363">
          <w:pPr>
            <w:pStyle w:val="TM2"/>
            <w:rPr>
              <w:rFonts w:asciiTheme="minorHAnsi" w:eastAsiaTheme="minorEastAsia" w:hAnsiTheme="minorHAnsi" w:cstheme="minorBidi"/>
              <w:bCs w:val="0"/>
              <w:iCs w:val="0"/>
              <w:sz w:val="22"/>
              <w:szCs w:val="22"/>
              <w:lang w:val="fr-FR" w:eastAsia="fr-FR"/>
            </w:rPr>
          </w:pPr>
          <w:hyperlink w:anchor="_Toc44068416" w:history="1">
            <w:r w:rsidR="00453F4B" w:rsidRPr="00D7441C">
              <w:rPr>
                <w:rStyle w:val="Lienhypertexte"/>
                <w:lang w:val="en-GB"/>
              </w:rPr>
              <w:t>1.11</w:t>
            </w:r>
            <w:r w:rsidR="00453F4B">
              <w:rPr>
                <w:rFonts w:asciiTheme="minorHAnsi" w:eastAsiaTheme="minorEastAsia" w:hAnsiTheme="minorHAnsi" w:cstheme="minorBidi"/>
                <w:bCs w:val="0"/>
                <w:iCs w:val="0"/>
                <w:sz w:val="22"/>
                <w:szCs w:val="22"/>
                <w:lang w:val="fr-FR" w:eastAsia="fr-FR"/>
              </w:rPr>
              <w:tab/>
            </w:r>
            <w:r w:rsidR="00453F4B" w:rsidRPr="00D7441C">
              <w:rPr>
                <w:rStyle w:val="Lienhypertexte"/>
                <w:lang w:val="en-GB"/>
              </w:rPr>
              <w:t>Investments</w:t>
            </w:r>
            <w:r w:rsidR="00453F4B">
              <w:rPr>
                <w:webHidden/>
              </w:rPr>
              <w:tab/>
            </w:r>
            <w:r w:rsidR="00453F4B">
              <w:rPr>
                <w:webHidden/>
              </w:rPr>
              <w:fldChar w:fldCharType="begin"/>
            </w:r>
            <w:r w:rsidR="00453F4B">
              <w:rPr>
                <w:webHidden/>
              </w:rPr>
              <w:instrText xml:space="preserve"> PAGEREF _Toc44068416 \h </w:instrText>
            </w:r>
            <w:r w:rsidR="00453F4B">
              <w:rPr>
                <w:webHidden/>
              </w:rPr>
            </w:r>
            <w:r w:rsidR="00453F4B">
              <w:rPr>
                <w:webHidden/>
              </w:rPr>
              <w:fldChar w:fldCharType="separate"/>
            </w:r>
            <w:r w:rsidR="00453F4B">
              <w:rPr>
                <w:webHidden/>
              </w:rPr>
              <w:t>49</w:t>
            </w:r>
            <w:r w:rsidR="00453F4B">
              <w:rPr>
                <w:webHidden/>
              </w:rPr>
              <w:fldChar w:fldCharType="end"/>
            </w:r>
          </w:hyperlink>
        </w:p>
        <w:p w14:paraId="668074EA" w14:textId="1ABB97C1" w:rsidR="00453F4B" w:rsidRDefault="00466363">
          <w:pPr>
            <w:pStyle w:val="TM3"/>
            <w:rPr>
              <w:rFonts w:asciiTheme="minorHAnsi" w:eastAsiaTheme="minorEastAsia" w:hAnsiTheme="minorHAnsi" w:cstheme="minorBidi"/>
              <w:noProof/>
              <w:sz w:val="22"/>
              <w:szCs w:val="22"/>
              <w:lang w:val="fr-FR" w:eastAsia="fr-FR"/>
            </w:rPr>
          </w:pPr>
          <w:hyperlink w:anchor="_Toc44068417" w:history="1">
            <w:r w:rsidR="00453F4B" w:rsidRPr="00D7441C">
              <w:rPr>
                <w:rStyle w:val="Lienhypertexte"/>
                <w:noProof/>
                <w:lang w:val="en-US"/>
              </w:rPr>
              <w:t>Tools and Equipment</w:t>
            </w:r>
            <w:r w:rsidR="00453F4B">
              <w:rPr>
                <w:noProof/>
                <w:webHidden/>
              </w:rPr>
              <w:tab/>
            </w:r>
            <w:r w:rsidR="00453F4B">
              <w:rPr>
                <w:noProof/>
                <w:webHidden/>
              </w:rPr>
              <w:fldChar w:fldCharType="begin"/>
            </w:r>
            <w:r w:rsidR="00453F4B">
              <w:rPr>
                <w:noProof/>
                <w:webHidden/>
              </w:rPr>
              <w:instrText xml:space="preserve"> PAGEREF _Toc44068417 \h </w:instrText>
            </w:r>
            <w:r w:rsidR="00453F4B">
              <w:rPr>
                <w:noProof/>
                <w:webHidden/>
              </w:rPr>
            </w:r>
            <w:r w:rsidR="00453F4B">
              <w:rPr>
                <w:noProof/>
                <w:webHidden/>
              </w:rPr>
              <w:fldChar w:fldCharType="separate"/>
            </w:r>
            <w:r w:rsidR="00453F4B">
              <w:rPr>
                <w:noProof/>
                <w:webHidden/>
              </w:rPr>
              <w:t>49</w:t>
            </w:r>
            <w:r w:rsidR="00453F4B">
              <w:rPr>
                <w:noProof/>
                <w:webHidden/>
              </w:rPr>
              <w:fldChar w:fldCharType="end"/>
            </w:r>
          </w:hyperlink>
        </w:p>
        <w:p w14:paraId="69121ECE" w14:textId="50BEDCED" w:rsidR="00453F4B" w:rsidRDefault="00466363">
          <w:pPr>
            <w:pStyle w:val="TM3"/>
            <w:rPr>
              <w:rFonts w:asciiTheme="minorHAnsi" w:eastAsiaTheme="minorEastAsia" w:hAnsiTheme="minorHAnsi" w:cstheme="minorBidi"/>
              <w:noProof/>
              <w:sz w:val="22"/>
              <w:szCs w:val="22"/>
              <w:lang w:val="fr-FR" w:eastAsia="fr-FR"/>
            </w:rPr>
          </w:pPr>
          <w:hyperlink w:anchor="_Toc44068418" w:history="1">
            <w:r w:rsidR="00453F4B" w:rsidRPr="00D7441C">
              <w:rPr>
                <w:rStyle w:val="Lienhypertexte"/>
                <w:noProof/>
                <w:lang w:val="en-US"/>
              </w:rPr>
              <w:t>1.11.1</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US"/>
              </w:rPr>
              <w:t>Construction of Buildings/Laboratory</w:t>
            </w:r>
            <w:r w:rsidR="00453F4B">
              <w:rPr>
                <w:noProof/>
                <w:webHidden/>
              </w:rPr>
              <w:tab/>
            </w:r>
            <w:r w:rsidR="00453F4B">
              <w:rPr>
                <w:noProof/>
                <w:webHidden/>
              </w:rPr>
              <w:fldChar w:fldCharType="begin"/>
            </w:r>
            <w:r w:rsidR="00453F4B">
              <w:rPr>
                <w:noProof/>
                <w:webHidden/>
              </w:rPr>
              <w:instrText xml:space="preserve"> PAGEREF _Toc44068418 \h </w:instrText>
            </w:r>
            <w:r w:rsidR="00453F4B">
              <w:rPr>
                <w:noProof/>
                <w:webHidden/>
              </w:rPr>
            </w:r>
            <w:r w:rsidR="00453F4B">
              <w:rPr>
                <w:noProof/>
                <w:webHidden/>
              </w:rPr>
              <w:fldChar w:fldCharType="separate"/>
            </w:r>
            <w:r w:rsidR="00453F4B">
              <w:rPr>
                <w:noProof/>
                <w:webHidden/>
              </w:rPr>
              <w:t>50</w:t>
            </w:r>
            <w:r w:rsidR="00453F4B">
              <w:rPr>
                <w:noProof/>
                <w:webHidden/>
              </w:rPr>
              <w:fldChar w:fldCharType="end"/>
            </w:r>
          </w:hyperlink>
        </w:p>
        <w:p w14:paraId="7734B0F4" w14:textId="17C1B10C" w:rsidR="00453F4B" w:rsidRDefault="00466363">
          <w:pPr>
            <w:pStyle w:val="TM1"/>
            <w:rPr>
              <w:rFonts w:asciiTheme="minorHAnsi" w:eastAsiaTheme="minorEastAsia" w:hAnsiTheme="minorHAnsi" w:cstheme="minorBidi"/>
              <w:b w:val="0"/>
              <w:bCs w:val="0"/>
              <w:sz w:val="22"/>
              <w:szCs w:val="22"/>
              <w:lang w:val="fr-FR" w:eastAsia="fr-FR"/>
            </w:rPr>
          </w:pPr>
          <w:hyperlink w:anchor="_Toc44068419" w:history="1">
            <w:r w:rsidR="00453F4B" w:rsidRPr="00D7441C">
              <w:rPr>
                <w:rStyle w:val="Lienhypertexte"/>
                <w:lang w:val="en-GB"/>
              </w:rPr>
              <w:t>2</w:t>
            </w:r>
            <w:r w:rsidR="00453F4B">
              <w:rPr>
                <w:rFonts w:asciiTheme="minorHAnsi" w:eastAsiaTheme="minorEastAsia" w:hAnsiTheme="minorHAnsi" w:cstheme="minorBidi"/>
                <w:b w:val="0"/>
                <w:bCs w:val="0"/>
                <w:sz w:val="22"/>
                <w:szCs w:val="22"/>
                <w:lang w:val="fr-FR" w:eastAsia="fr-FR"/>
              </w:rPr>
              <w:tab/>
            </w:r>
            <w:r w:rsidR="00453F4B" w:rsidRPr="00D7441C">
              <w:rPr>
                <w:rStyle w:val="Lienhypertexte"/>
                <w:lang w:val="en-GB"/>
              </w:rPr>
              <w:t>Budget</w:t>
            </w:r>
            <w:r w:rsidR="00453F4B">
              <w:rPr>
                <w:webHidden/>
              </w:rPr>
              <w:tab/>
            </w:r>
            <w:r w:rsidR="00453F4B">
              <w:rPr>
                <w:webHidden/>
              </w:rPr>
              <w:fldChar w:fldCharType="begin"/>
            </w:r>
            <w:r w:rsidR="00453F4B">
              <w:rPr>
                <w:webHidden/>
              </w:rPr>
              <w:instrText xml:space="preserve"> PAGEREF _Toc44068419 \h </w:instrText>
            </w:r>
            <w:r w:rsidR="00453F4B">
              <w:rPr>
                <w:webHidden/>
              </w:rPr>
            </w:r>
            <w:r w:rsidR="00453F4B">
              <w:rPr>
                <w:webHidden/>
              </w:rPr>
              <w:fldChar w:fldCharType="separate"/>
            </w:r>
            <w:r w:rsidR="00453F4B">
              <w:rPr>
                <w:webHidden/>
              </w:rPr>
              <w:t>52</w:t>
            </w:r>
            <w:r w:rsidR="00453F4B">
              <w:rPr>
                <w:webHidden/>
              </w:rPr>
              <w:fldChar w:fldCharType="end"/>
            </w:r>
          </w:hyperlink>
        </w:p>
        <w:p w14:paraId="3B7584F7" w14:textId="08C37C9D" w:rsidR="00453F4B" w:rsidRDefault="00466363">
          <w:pPr>
            <w:pStyle w:val="TM2"/>
            <w:rPr>
              <w:rFonts w:asciiTheme="minorHAnsi" w:eastAsiaTheme="minorEastAsia" w:hAnsiTheme="minorHAnsi" w:cstheme="minorBidi"/>
              <w:bCs w:val="0"/>
              <w:iCs w:val="0"/>
              <w:sz w:val="22"/>
              <w:szCs w:val="22"/>
              <w:lang w:val="fr-FR" w:eastAsia="fr-FR"/>
            </w:rPr>
          </w:pPr>
          <w:hyperlink w:anchor="_Toc44068420" w:history="1">
            <w:r w:rsidR="00453F4B" w:rsidRPr="00D7441C">
              <w:rPr>
                <w:rStyle w:val="Lienhypertexte"/>
                <w:rFonts w:cs="Arial"/>
              </w:rPr>
              <w:t>2.1</w:t>
            </w:r>
            <w:r w:rsidR="00453F4B">
              <w:rPr>
                <w:rFonts w:asciiTheme="minorHAnsi" w:eastAsiaTheme="minorEastAsia" w:hAnsiTheme="minorHAnsi" w:cstheme="minorBidi"/>
                <w:bCs w:val="0"/>
                <w:iCs w:val="0"/>
                <w:sz w:val="22"/>
                <w:szCs w:val="22"/>
                <w:lang w:val="fr-FR" w:eastAsia="fr-FR"/>
              </w:rPr>
              <w:tab/>
            </w:r>
            <w:r w:rsidR="00453F4B" w:rsidRPr="00D7441C">
              <w:rPr>
                <w:rStyle w:val="Lienhypertexte"/>
                <w:rFonts w:cs="Arial"/>
              </w:rPr>
              <w:t>Eligible Costs</w:t>
            </w:r>
            <w:r w:rsidR="00453F4B">
              <w:rPr>
                <w:webHidden/>
              </w:rPr>
              <w:tab/>
            </w:r>
            <w:r w:rsidR="00453F4B">
              <w:rPr>
                <w:webHidden/>
              </w:rPr>
              <w:fldChar w:fldCharType="begin"/>
            </w:r>
            <w:r w:rsidR="00453F4B">
              <w:rPr>
                <w:webHidden/>
              </w:rPr>
              <w:instrText xml:space="preserve"> PAGEREF _Toc44068420 \h </w:instrText>
            </w:r>
            <w:r w:rsidR="00453F4B">
              <w:rPr>
                <w:webHidden/>
              </w:rPr>
            </w:r>
            <w:r w:rsidR="00453F4B">
              <w:rPr>
                <w:webHidden/>
              </w:rPr>
              <w:fldChar w:fldCharType="separate"/>
            </w:r>
            <w:r w:rsidR="00453F4B">
              <w:rPr>
                <w:webHidden/>
              </w:rPr>
              <w:t>52</w:t>
            </w:r>
            <w:r w:rsidR="00453F4B">
              <w:rPr>
                <w:webHidden/>
              </w:rPr>
              <w:fldChar w:fldCharType="end"/>
            </w:r>
          </w:hyperlink>
        </w:p>
        <w:p w14:paraId="267AC92E" w14:textId="41EE5755" w:rsidR="00453F4B" w:rsidRDefault="00466363">
          <w:pPr>
            <w:pStyle w:val="TM2"/>
            <w:rPr>
              <w:rFonts w:asciiTheme="minorHAnsi" w:eastAsiaTheme="minorEastAsia" w:hAnsiTheme="minorHAnsi" w:cstheme="minorBidi"/>
              <w:bCs w:val="0"/>
              <w:iCs w:val="0"/>
              <w:sz w:val="22"/>
              <w:szCs w:val="22"/>
              <w:lang w:val="fr-FR" w:eastAsia="fr-FR"/>
            </w:rPr>
          </w:pPr>
          <w:hyperlink w:anchor="_Toc44068421" w:history="1">
            <w:r w:rsidR="00453F4B" w:rsidRPr="00D7441C">
              <w:rPr>
                <w:rStyle w:val="Lienhypertexte"/>
                <w:rFonts w:cs="Arial"/>
              </w:rPr>
              <w:t>2.2</w:t>
            </w:r>
            <w:r w:rsidR="00453F4B">
              <w:rPr>
                <w:rFonts w:asciiTheme="minorHAnsi" w:eastAsiaTheme="minorEastAsia" w:hAnsiTheme="minorHAnsi" w:cstheme="minorBidi"/>
                <w:bCs w:val="0"/>
                <w:iCs w:val="0"/>
                <w:sz w:val="22"/>
                <w:szCs w:val="22"/>
                <w:lang w:val="fr-FR" w:eastAsia="fr-FR"/>
              </w:rPr>
              <w:tab/>
            </w:r>
            <w:r w:rsidR="00453F4B" w:rsidRPr="00D7441C">
              <w:rPr>
                <w:rStyle w:val="Lienhypertexte"/>
                <w:rFonts w:cs="Arial"/>
              </w:rPr>
              <w:t>State Aid</w:t>
            </w:r>
            <w:r w:rsidR="00453F4B">
              <w:rPr>
                <w:webHidden/>
              </w:rPr>
              <w:tab/>
            </w:r>
            <w:r w:rsidR="00453F4B">
              <w:rPr>
                <w:webHidden/>
              </w:rPr>
              <w:fldChar w:fldCharType="begin"/>
            </w:r>
            <w:r w:rsidR="00453F4B">
              <w:rPr>
                <w:webHidden/>
              </w:rPr>
              <w:instrText xml:space="preserve"> PAGEREF _Toc44068421 \h </w:instrText>
            </w:r>
            <w:r w:rsidR="00453F4B">
              <w:rPr>
                <w:webHidden/>
              </w:rPr>
            </w:r>
            <w:r w:rsidR="00453F4B">
              <w:rPr>
                <w:webHidden/>
              </w:rPr>
              <w:fldChar w:fldCharType="separate"/>
            </w:r>
            <w:r w:rsidR="00453F4B">
              <w:rPr>
                <w:webHidden/>
              </w:rPr>
              <w:t>53</w:t>
            </w:r>
            <w:r w:rsidR="00453F4B">
              <w:rPr>
                <w:webHidden/>
              </w:rPr>
              <w:fldChar w:fldCharType="end"/>
            </w:r>
          </w:hyperlink>
        </w:p>
        <w:p w14:paraId="4F84AE32" w14:textId="4276426D" w:rsidR="00453F4B" w:rsidRDefault="00466363">
          <w:pPr>
            <w:pStyle w:val="TM1"/>
            <w:rPr>
              <w:rFonts w:asciiTheme="minorHAnsi" w:eastAsiaTheme="minorEastAsia" w:hAnsiTheme="minorHAnsi" w:cstheme="minorBidi"/>
              <w:b w:val="0"/>
              <w:bCs w:val="0"/>
              <w:sz w:val="22"/>
              <w:szCs w:val="22"/>
              <w:lang w:val="fr-FR" w:eastAsia="fr-FR"/>
            </w:rPr>
          </w:pPr>
          <w:hyperlink w:anchor="_Toc44068422" w:history="1">
            <w:r w:rsidR="00453F4B" w:rsidRPr="00D7441C">
              <w:rPr>
                <w:rStyle w:val="Lienhypertexte"/>
                <w:lang w:val="en-GB"/>
              </w:rPr>
              <w:t>3</w:t>
            </w:r>
            <w:r w:rsidR="00453F4B">
              <w:rPr>
                <w:rFonts w:asciiTheme="minorHAnsi" w:eastAsiaTheme="minorEastAsia" w:hAnsiTheme="minorHAnsi" w:cstheme="minorBidi"/>
                <w:b w:val="0"/>
                <w:bCs w:val="0"/>
                <w:sz w:val="22"/>
                <w:szCs w:val="22"/>
                <w:lang w:val="fr-FR" w:eastAsia="fr-FR"/>
              </w:rPr>
              <w:tab/>
            </w:r>
            <w:r w:rsidR="00453F4B" w:rsidRPr="00D7441C">
              <w:rPr>
                <w:rStyle w:val="Lienhypertexte"/>
                <w:lang w:val="en-GB"/>
              </w:rPr>
              <w:t>Spill-over Effects</w:t>
            </w:r>
            <w:r w:rsidR="00453F4B">
              <w:rPr>
                <w:webHidden/>
              </w:rPr>
              <w:tab/>
            </w:r>
            <w:r w:rsidR="00453F4B">
              <w:rPr>
                <w:webHidden/>
              </w:rPr>
              <w:fldChar w:fldCharType="begin"/>
            </w:r>
            <w:r w:rsidR="00453F4B">
              <w:rPr>
                <w:webHidden/>
              </w:rPr>
              <w:instrText xml:space="preserve"> PAGEREF _Toc44068422 \h </w:instrText>
            </w:r>
            <w:r w:rsidR="00453F4B">
              <w:rPr>
                <w:webHidden/>
              </w:rPr>
            </w:r>
            <w:r w:rsidR="00453F4B">
              <w:rPr>
                <w:webHidden/>
              </w:rPr>
              <w:fldChar w:fldCharType="separate"/>
            </w:r>
            <w:r w:rsidR="00453F4B">
              <w:rPr>
                <w:webHidden/>
              </w:rPr>
              <w:t>54</w:t>
            </w:r>
            <w:r w:rsidR="00453F4B">
              <w:rPr>
                <w:webHidden/>
              </w:rPr>
              <w:fldChar w:fldCharType="end"/>
            </w:r>
          </w:hyperlink>
        </w:p>
        <w:p w14:paraId="301B8EC1" w14:textId="1C0B1FB0" w:rsidR="00453F4B" w:rsidRDefault="00466363">
          <w:pPr>
            <w:pStyle w:val="TM2"/>
            <w:rPr>
              <w:rFonts w:asciiTheme="minorHAnsi" w:eastAsiaTheme="minorEastAsia" w:hAnsiTheme="minorHAnsi" w:cstheme="minorBidi"/>
              <w:bCs w:val="0"/>
              <w:iCs w:val="0"/>
              <w:sz w:val="22"/>
              <w:szCs w:val="22"/>
              <w:lang w:val="fr-FR" w:eastAsia="fr-FR"/>
            </w:rPr>
          </w:pPr>
          <w:hyperlink w:anchor="_Toc44068423" w:history="1">
            <w:r w:rsidR="00453F4B" w:rsidRPr="00D7441C">
              <w:rPr>
                <w:rStyle w:val="Lienhypertexte"/>
                <w:lang w:val="en-GB"/>
              </w:rPr>
              <w:t>3.1</w:t>
            </w:r>
            <w:r w:rsidR="00453F4B">
              <w:rPr>
                <w:rFonts w:asciiTheme="minorHAnsi" w:eastAsiaTheme="minorEastAsia" w:hAnsiTheme="minorHAnsi" w:cstheme="minorBidi"/>
                <w:bCs w:val="0"/>
                <w:iCs w:val="0"/>
                <w:sz w:val="22"/>
                <w:szCs w:val="22"/>
                <w:lang w:val="fr-FR" w:eastAsia="fr-FR"/>
              </w:rPr>
              <w:tab/>
            </w:r>
            <w:r w:rsidR="00453F4B" w:rsidRPr="00D7441C">
              <w:rPr>
                <w:rStyle w:val="Lienhypertexte"/>
                <w:lang w:val="en-GB"/>
              </w:rPr>
              <w:t>Spill-over by non-protected results diffusion</w:t>
            </w:r>
            <w:r w:rsidR="00453F4B">
              <w:rPr>
                <w:webHidden/>
              </w:rPr>
              <w:tab/>
            </w:r>
            <w:r w:rsidR="00453F4B">
              <w:rPr>
                <w:webHidden/>
              </w:rPr>
              <w:fldChar w:fldCharType="begin"/>
            </w:r>
            <w:r w:rsidR="00453F4B">
              <w:rPr>
                <w:webHidden/>
              </w:rPr>
              <w:instrText xml:space="preserve"> PAGEREF _Toc44068423 \h </w:instrText>
            </w:r>
            <w:r w:rsidR="00453F4B">
              <w:rPr>
                <w:webHidden/>
              </w:rPr>
            </w:r>
            <w:r w:rsidR="00453F4B">
              <w:rPr>
                <w:webHidden/>
              </w:rPr>
              <w:fldChar w:fldCharType="separate"/>
            </w:r>
            <w:r w:rsidR="00453F4B">
              <w:rPr>
                <w:webHidden/>
              </w:rPr>
              <w:t>54</w:t>
            </w:r>
            <w:r w:rsidR="00453F4B">
              <w:rPr>
                <w:webHidden/>
              </w:rPr>
              <w:fldChar w:fldCharType="end"/>
            </w:r>
          </w:hyperlink>
        </w:p>
        <w:p w14:paraId="2C404CBE" w14:textId="51CC6936" w:rsidR="00453F4B" w:rsidRDefault="00466363">
          <w:pPr>
            <w:pStyle w:val="TM2"/>
            <w:rPr>
              <w:rFonts w:asciiTheme="minorHAnsi" w:eastAsiaTheme="minorEastAsia" w:hAnsiTheme="minorHAnsi" w:cstheme="minorBidi"/>
              <w:bCs w:val="0"/>
              <w:iCs w:val="0"/>
              <w:sz w:val="22"/>
              <w:szCs w:val="22"/>
              <w:lang w:val="fr-FR" w:eastAsia="fr-FR"/>
            </w:rPr>
          </w:pPr>
          <w:hyperlink w:anchor="_Toc44068424" w:history="1">
            <w:r w:rsidR="00453F4B" w:rsidRPr="00D7441C">
              <w:rPr>
                <w:rStyle w:val="Lienhypertexte"/>
                <w:lang w:val="en-GB"/>
              </w:rPr>
              <w:t>3.2</w:t>
            </w:r>
            <w:r w:rsidR="00453F4B">
              <w:rPr>
                <w:rFonts w:asciiTheme="minorHAnsi" w:eastAsiaTheme="minorEastAsia" w:hAnsiTheme="minorHAnsi" w:cstheme="minorBidi"/>
                <w:bCs w:val="0"/>
                <w:iCs w:val="0"/>
                <w:sz w:val="22"/>
                <w:szCs w:val="22"/>
                <w:lang w:val="fr-FR" w:eastAsia="fr-FR"/>
              </w:rPr>
              <w:tab/>
            </w:r>
            <w:r w:rsidR="00453F4B" w:rsidRPr="00D7441C">
              <w:rPr>
                <w:rStyle w:val="Lienhypertexte"/>
                <w:lang w:val="en-GB"/>
              </w:rPr>
              <w:t>Spill-over by IP protected results diffusion</w:t>
            </w:r>
            <w:r w:rsidR="00453F4B">
              <w:rPr>
                <w:webHidden/>
              </w:rPr>
              <w:tab/>
            </w:r>
            <w:r w:rsidR="00453F4B">
              <w:rPr>
                <w:webHidden/>
              </w:rPr>
              <w:fldChar w:fldCharType="begin"/>
            </w:r>
            <w:r w:rsidR="00453F4B">
              <w:rPr>
                <w:webHidden/>
              </w:rPr>
              <w:instrText xml:space="preserve"> PAGEREF _Toc44068424 \h </w:instrText>
            </w:r>
            <w:r w:rsidR="00453F4B">
              <w:rPr>
                <w:webHidden/>
              </w:rPr>
            </w:r>
            <w:r w:rsidR="00453F4B">
              <w:rPr>
                <w:webHidden/>
              </w:rPr>
              <w:fldChar w:fldCharType="separate"/>
            </w:r>
            <w:r w:rsidR="00453F4B">
              <w:rPr>
                <w:webHidden/>
              </w:rPr>
              <w:t>54</w:t>
            </w:r>
            <w:r w:rsidR="00453F4B">
              <w:rPr>
                <w:webHidden/>
              </w:rPr>
              <w:fldChar w:fldCharType="end"/>
            </w:r>
          </w:hyperlink>
        </w:p>
        <w:p w14:paraId="39CCEB91" w14:textId="346A4111" w:rsidR="00453F4B" w:rsidRDefault="00466363">
          <w:pPr>
            <w:pStyle w:val="TM2"/>
            <w:rPr>
              <w:rFonts w:asciiTheme="minorHAnsi" w:eastAsiaTheme="minorEastAsia" w:hAnsiTheme="minorHAnsi" w:cstheme="minorBidi"/>
              <w:bCs w:val="0"/>
              <w:iCs w:val="0"/>
              <w:sz w:val="22"/>
              <w:szCs w:val="22"/>
              <w:lang w:val="fr-FR" w:eastAsia="fr-FR"/>
            </w:rPr>
          </w:pPr>
          <w:hyperlink w:anchor="_Toc44068425" w:history="1">
            <w:r w:rsidR="00453F4B" w:rsidRPr="00D7441C">
              <w:rPr>
                <w:rStyle w:val="Lienhypertexte"/>
                <w:lang w:val="en-GB"/>
              </w:rPr>
              <w:t>3.3</w:t>
            </w:r>
            <w:r w:rsidR="00453F4B">
              <w:rPr>
                <w:rFonts w:asciiTheme="minorHAnsi" w:eastAsiaTheme="minorEastAsia" w:hAnsiTheme="minorHAnsi" w:cstheme="minorBidi"/>
                <w:bCs w:val="0"/>
                <w:iCs w:val="0"/>
                <w:sz w:val="22"/>
                <w:szCs w:val="22"/>
                <w:lang w:val="fr-FR" w:eastAsia="fr-FR"/>
              </w:rPr>
              <w:tab/>
            </w:r>
            <w:r w:rsidR="00453F4B" w:rsidRPr="00D7441C">
              <w:rPr>
                <w:rStyle w:val="Lienhypertexte"/>
                <w:lang w:val="en-GB"/>
              </w:rPr>
              <w:t>Spill-over in the FID phase</w:t>
            </w:r>
            <w:r w:rsidR="00453F4B">
              <w:rPr>
                <w:webHidden/>
              </w:rPr>
              <w:tab/>
            </w:r>
            <w:r w:rsidR="00453F4B">
              <w:rPr>
                <w:webHidden/>
              </w:rPr>
              <w:fldChar w:fldCharType="begin"/>
            </w:r>
            <w:r w:rsidR="00453F4B">
              <w:rPr>
                <w:webHidden/>
              </w:rPr>
              <w:instrText xml:space="preserve"> PAGEREF _Toc44068425 \h </w:instrText>
            </w:r>
            <w:r w:rsidR="00453F4B">
              <w:rPr>
                <w:webHidden/>
              </w:rPr>
            </w:r>
            <w:r w:rsidR="00453F4B">
              <w:rPr>
                <w:webHidden/>
              </w:rPr>
              <w:fldChar w:fldCharType="separate"/>
            </w:r>
            <w:r w:rsidR="00453F4B">
              <w:rPr>
                <w:webHidden/>
              </w:rPr>
              <w:t>55</w:t>
            </w:r>
            <w:r w:rsidR="00453F4B">
              <w:rPr>
                <w:webHidden/>
              </w:rPr>
              <w:fldChar w:fldCharType="end"/>
            </w:r>
          </w:hyperlink>
        </w:p>
        <w:p w14:paraId="0575EBA7" w14:textId="13B77E08" w:rsidR="00453F4B" w:rsidRDefault="00466363">
          <w:pPr>
            <w:pStyle w:val="TM1"/>
            <w:rPr>
              <w:rFonts w:asciiTheme="minorHAnsi" w:eastAsiaTheme="minorEastAsia" w:hAnsiTheme="minorHAnsi" w:cstheme="minorBidi"/>
              <w:b w:val="0"/>
              <w:bCs w:val="0"/>
              <w:sz w:val="22"/>
              <w:szCs w:val="22"/>
              <w:lang w:val="fr-FR" w:eastAsia="fr-FR"/>
            </w:rPr>
          </w:pPr>
          <w:hyperlink w:anchor="_Toc44068426" w:history="1">
            <w:r w:rsidR="00453F4B" w:rsidRPr="00D7441C">
              <w:rPr>
                <w:rStyle w:val="Lienhypertexte"/>
                <w:lang w:val="en-GB"/>
              </w:rPr>
              <w:t>4</w:t>
            </w:r>
            <w:r w:rsidR="00453F4B">
              <w:rPr>
                <w:rFonts w:asciiTheme="minorHAnsi" w:eastAsiaTheme="minorEastAsia" w:hAnsiTheme="minorHAnsi" w:cstheme="minorBidi"/>
                <w:b w:val="0"/>
                <w:bCs w:val="0"/>
                <w:sz w:val="22"/>
                <w:szCs w:val="22"/>
                <w:lang w:val="fr-FR" w:eastAsia="fr-FR"/>
              </w:rPr>
              <w:tab/>
            </w:r>
            <w:r w:rsidR="00453F4B" w:rsidRPr="00D7441C">
              <w:rPr>
                <w:rStyle w:val="Lienhypertexte"/>
                <w:lang w:val="en-GB"/>
              </w:rPr>
              <w:t>Other positive effect on the market</w:t>
            </w:r>
            <w:r w:rsidR="00453F4B">
              <w:rPr>
                <w:webHidden/>
              </w:rPr>
              <w:tab/>
            </w:r>
            <w:r w:rsidR="00453F4B">
              <w:rPr>
                <w:webHidden/>
              </w:rPr>
              <w:fldChar w:fldCharType="begin"/>
            </w:r>
            <w:r w:rsidR="00453F4B">
              <w:rPr>
                <w:webHidden/>
              </w:rPr>
              <w:instrText xml:space="preserve"> PAGEREF _Toc44068426 \h </w:instrText>
            </w:r>
            <w:r w:rsidR="00453F4B">
              <w:rPr>
                <w:webHidden/>
              </w:rPr>
            </w:r>
            <w:r w:rsidR="00453F4B">
              <w:rPr>
                <w:webHidden/>
              </w:rPr>
              <w:fldChar w:fldCharType="separate"/>
            </w:r>
            <w:r w:rsidR="00453F4B">
              <w:rPr>
                <w:webHidden/>
              </w:rPr>
              <w:t>57</w:t>
            </w:r>
            <w:r w:rsidR="00453F4B">
              <w:rPr>
                <w:webHidden/>
              </w:rPr>
              <w:fldChar w:fldCharType="end"/>
            </w:r>
          </w:hyperlink>
        </w:p>
        <w:p w14:paraId="17DE0E35" w14:textId="686BF4AC" w:rsidR="00453F4B" w:rsidRDefault="00466363">
          <w:pPr>
            <w:pStyle w:val="TM2"/>
            <w:rPr>
              <w:rFonts w:asciiTheme="minorHAnsi" w:eastAsiaTheme="minorEastAsia" w:hAnsiTheme="minorHAnsi" w:cstheme="minorBidi"/>
              <w:bCs w:val="0"/>
              <w:iCs w:val="0"/>
              <w:sz w:val="22"/>
              <w:szCs w:val="22"/>
              <w:lang w:val="fr-FR" w:eastAsia="fr-FR"/>
            </w:rPr>
          </w:pPr>
          <w:hyperlink w:anchor="_Toc44068427" w:history="1">
            <w:r w:rsidR="00453F4B" w:rsidRPr="00D7441C">
              <w:rPr>
                <w:rStyle w:val="Lienhypertexte"/>
                <w:lang w:val="en-GB"/>
              </w:rPr>
              <w:t>4.1</w:t>
            </w:r>
            <w:r w:rsidR="00453F4B">
              <w:rPr>
                <w:rFonts w:asciiTheme="minorHAnsi" w:eastAsiaTheme="minorEastAsia" w:hAnsiTheme="minorHAnsi" w:cstheme="minorBidi"/>
                <w:bCs w:val="0"/>
                <w:iCs w:val="0"/>
                <w:sz w:val="22"/>
                <w:szCs w:val="22"/>
                <w:lang w:val="fr-FR" w:eastAsia="fr-FR"/>
              </w:rPr>
              <w:tab/>
            </w:r>
            <w:r w:rsidR="00453F4B" w:rsidRPr="00D7441C">
              <w:rPr>
                <w:rStyle w:val="Lienhypertexte"/>
                <w:lang w:val="en-GB"/>
              </w:rPr>
              <w:t>Impact of the Project on Employment and New Investments in Europe</w:t>
            </w:r>
            <w:r w:rsidR="00453F4B">
              <w:rPr>
                <w:webHidden/>
              </w:rPr>
              <w:tab/>
            </w:r>
            <w:r w:rsidR="00453F4B">
              <w:rPr>
                <w:webHidden/>
              </w:rPr>
              <w:fldChar w:fldCharType="begin"/>
            </w:r>
            <w:r w:rsidR="00453F4B">
              <w:rPr>
                <w:webHidden/>
              </w:rPr>
              <w:instrText xml:space="preserve"> PAGEREF _Toc44068427 \h </w:instrText>
            </w:r>
            <w:r w:rsidR="00453F4B">
              <w:rPr>
                <w:webHidden/>
              </w:rPr>
            </w:r>
            <w:r w:rsidR="00453F4B">
              <w:rPr>
                <w:webHidden/>
              </w:rPr>
              <w:fldChar w:fldCharType="separate"/>
            </w:r>
            <w:r w:rsidR="00453F4B">
              <w:rPr>
                <w:webHidden/>
              </w:rPr>
              <w:t>57</w:t>
            </w:r>
            <w:r w:rsidR="00453F4B">
              <w:rPr>
                <w:webHidden/>
              </w:rPr>
              <w:fldChar w:fldCharType="end"/>
            </w:r>
          </w:hyperlink>
        </w:p>
        <w:p w14:paraId="3CD3C4FF" w14:textId="590701C7" w:rsidR="00453F4B" w:rsidRDefault="00466363">
          <w:pPr>
            <w:pStyle w:val="TM2"/>
            <w:rPr>
              <w:rFonts w:asciiTheme="minorHAnsi" w:eastAsiaTheme="minorEastAsia" w:hAnsiTheme="minorHAnsi" w:cstheme="minorBidi"/>
              <w:bCs w:val="0"/>
              <w:iCs w:val="0"/>
              <w:sz w:val="22"/>
              <w:szCs w:val="22"/>
              <w:lang w:val="fr-FR" w:eastAsia="fr-FR"/>
            </w:rPr>
          </w:pPr>
          <w:hyperlink w:anchor="_Toc44068428" w:history="1">
            <w:r w:rsidR="00453F4B" w:rsidRPr="00D7441C">
              <w:rPr>
                <w:rStyle w:val="Lienhypertexte"/>
                <w:lang w:val="en-GB"/>
              </w:rPr>
              <w:t>4.2</w:t>
            </w:r>
            <w:r w:rsidR="00453F4B">
              <w:rPr>
                <w:rFonts w:asciiTheme="minorHAnsi" w:eastAsiaTheme="minorEastAsia" w:hAnsiTheme="minorHAnsi" w:cstheme="minorBidi"/>
                <w:bCs w:val="0"/>
                <w:iCs w:val="0"/>
                <w:sz w:val="22"/>
                <w:szCs w:val="22"/>
                <w:lang w:val="fr-FR" w:eastAsia="fr-FR"/>
              </w:rPr>
              <w:tab/>
            </w:r>
            <w:r w:rsidR="00453F4B" w:rsidRPr="00D7441C">
              <w:rPr>
                <w:rStyle w:val="Lienhypertexte"/>
                <w:lang w:val="en-GB"/>
              </w:rPr>
              <w:t>Environmental protection and reduction in energy dependence</w:t>
            </w:r>
            <w:r w:rsidR="00453F4B">
              <w:rPr>
                <w:webHidden/>
              </w:rPr>
              <w:tab/>
            </w:r>
            <w:r w:rsidR="00453F4B">
              <w:rPr>
                <w:webHidden/>
              </w:rPr>
              <w:fldChar w:fldCharType="begin"/>
            </w:r>
            <w:r w:rsidR="00453F4B">
              <w:rPr>
                <w:webHidden/>
              </w:rPr>
              <w:instrText xml:space="preserve"> PAGEREF _Toc44068428 \h </w:instrText>
            </w:r>
            <w:r w:rsidR="00453F4B">
              <w:rPr>
                <w:webHidden/>
              </w:rPr>
            </w:r>
            <w:r w:rsidR="00453F4B">
              <w:rPr>
                <w:webHidden/>
              </w:rPr>
              <w:fldChar w:fldCharType="separate"/>
            </w:r>
            <w:r w:rsidR="00453F4B">
              <w:rPr>
                <w:webHidden/>
              </w:rPr>
              <w:t>57</w:t>
            </w:r>
            <w:r w:rsidR="00453F4B">
              <w:rPr>
                <w:webHidden/>
              </w:rPr>
              <w:fldChar w:fldCharType="end"/>
            </w:r>
          </w:hyperlink>
        </w:p>
        <w:p w14:paraId="233937E4" w14:textId="1E2C9B53" w:rsidR="00453F4B" w:rsidRDefault="00466363">
          <w:pPr>
            <w:pStyle w:val="TM2"/>
            <w:rPr>
              <w:rFonts w:asciiTheme="minorHAnsi" w:eastAsiaTheme="minorEastAsia" w:hAnsiTheme="minorHAnsi" w:cstheme="minorBidi"/>
              <w:bCs w:val="0"/>
              <w:iCs w:val="0"/>
              <w:sz w:val="22"/>
              <w:szCs w:val="22"/>
              <w:lang w:val="fr-FR" w:eastAsia="fr-FR"/>
            </w:rPr>
          </w:pPr>
          <w:hyperlink w:anchor="_Toc44068429" w:history="1">
            <w:r w:rsidR="00453F4B" w:rsidRPr="00D7441C">
              <w:rPr>
                <w:rStyle w:val="Lienhypertexte"/>
                <w:lang w:val="en-GB"/>
              </w:rPr>
              <w:t>4.3</w:t>
            </w:r>
            <w:r w:rsidR="00453F4B">
              <w:rPr>
                <w:rFonts w:asciiTheme="minorHAnsi" w:eastAsiaTheme="minorEastAsia" w:hAnsiTheme="minorHAnsi" w:cstheme="minorBidi"/>
                <w:bCs w:val="0"/>
                <w:iCs w:val="0"/>
                <w:sz w:val="22"/>
                <w:szCs w:val="22"/>
                <w:lang w:val="fr-FR" w:eastAsia="fr-FR"/>
              </w:rPr>
              <w:tab/>
            </w:r>
            <w:r w:rsidR="00453F4B" w:rsidRPr="00D7441C">
              <w:rPr>
                <w:rStyle w:val="Lienhypertexte"/>
                <w:lang w:val="en-GB"/>
              </w:rPr>
              <w:t>Market failures: coordination problems</w:t>
            </w:r>
            <w:r w:rsidR="00453F4B">
              <w:rPr>
                <w:webHidden/>
              </w:rPr>
              <w:tab/>
            </w:r>
            <w:r w:rsidR="00453F4B">
              <w:rPr>
                <w:webHidden/>
              </w:rPr>
              <w:fldChar w:fldCharType="begin"/>
            </w:r>
            <w:r w:rsidR="00453F4B">
              <w:rPr>
                <w:webHidden/>
              </w:rPr>
              <w:instrText xml:space="preserve"> PAGEREF _Toc44068429 \h </w:instrText>
            </w:r>
            <w:r w:rsidR="00453F4B">
              <w:rPr>
                <w:webHidden/>
              </w:rPr>
            </w:r>
            <w:r w:rsidR="00453F4B">
              <w:rPr>
                <w:webHidden/>
              </w:rPr>
              <w:fldChar w:fldCharType="separate"/>
            </w:r>
            <w:r w:rsidR="00453F4B">
              <w:rPr>
                <w:webHidden/>
              </w:rPr>
              <w:t>59</w:t>
            </w:r>
            <w:r w:rsidR="00453F4B">
              <w:rPr>
                <w:webHidden/>
              </w:rPr>
              <w:fldChar w:fldCharType="end"/>
            </w:r>
          </w:hyperlink>
        </w:p>
        <w:p w14:paraId="6521E3B8" w14:textId="168F874D" w:rsidR="00453F4B" w:rsidRDefault="00466363">
          <w:pPr>
            <w:pStyle w:val="TM3"/>
            <w:rPr>
              <w:rFonts w:asciiTheme="minorHAnsi" w:eastAsiaTheme="minorEastAsia" w:hAnsiTheme="minorHAnsi" w:cstheme="minorBidi"/>
              <w:noProof/>
              <w:sz w:val="22"/>
              <w:szCs w:val="22"/>
              <w:lang w:val="fr-FR" w:eastAsia="fr-FR"/>
            </w:rPr>
          </w:pPr>
          <w:hyperlink w:anchor="_Toc44068430" w:history="1">
            <w:r w:rsidR="00453F4B" w:rsidRPr="00D7441C">
              <w:rPr>
                <w:rStyle w:val="Lienhypertexte"/>
                <w:noProof/>
              </w:rPr>
              <w:t>4.3.1</w:t>
            </w:r>
            <w:r w:rsidR="00453F4B">
              <w:rPr>
                <w:rFonts w:asciiTheme="minorHAnsi" w:eastAsiaTheme="minorEastAsia" w:hAnsiTheme="minorHAnsi" w:cstheme="minorBidi"/>
                <w:noProof/>
                <w:sz w:val="22"/>
                <w:szCs w:val="22"/>
                <w:lang w:val="fr-FR" w:eastAsia="fr-FR"/>
              </w:rPr>
              <w:tab/>
            </w:r>
            <w:r w:rsidR="00453F4B" w:rsidRPr="00D7441C">
              <w:rPr>
                <w:rStyle w:val="Lienhypertexte"/>
                <w:noProof/>
              </w:rPr>
              <w:t>Coordination failures between companies and research organizations</w:t>
            </w:r>
            <w:r w:rsidR="00453F4B">
              <w:rPr>
                <w:noProof/>
                <w:webHidden/>
              </w:rPr>
              <w:tab/>
            </w:r>
            <w:r w:rsidR="00453F4B">
              <w:rPr>
                <w:noProof/>
                <w:webHidden/>
              </w:rPr>
              <w:fldChar w:fldCharType="begin"/>
            </w:r>
            <w:r w:rsidR="00453F4B">
              <w:rPr>
                <w:noProof/>
                <w:webHidden/>
              </w:rPr>
              <w:instrText xml:space="preserve"> PAGEREF _Toc44068430 \h </w:instrText>
            </w:r>
            <w:r w:rsidR="00453F4B">
              <w:rPr>
                <w:noProof/>
                <w:webHidden/>
              </w:rPr>
            </w:r>
            <w:r w:rsidR="00453F4B">
              <w:rPr>
                <w:noProof/>
                <w:webHidden/>
              </w:rPr>
              <w:fldChar w:fldCharType="separate"/>
            </w:r>
            <w:r w:rsidR="00453F4B">
              <w:rPr>
                <w:noProof/>
                <w:webHidden/>
              </w:rPr>
              <w:t>59</w:t>
            </w:r>
            <w:r w:rsidR="00453F4B">
              <w:rPr>
                <w:noProof/>
                <w:webHidden/>
              </w:rPr>
              <w:fldChar w:fldCharType="end"/>
            </w:r>
          </w:hyperlink>
        </w:p>
        <w:p w14:paraId="6029E508" w14:textId="2ACDAE38" w:rsidR="00453F4B" w:rsidRDefault="00466363">
          <w:pPr>
            <w:pStyle w:val="TM3"/>
            <w:rPr>
              <w:rFonts w:asciiTheme="minorHAnsi" w:eastAsiaTheme="minorEastAsia" w:hAnsiTheme="minorHAnsi" w:cstheme="minorBidi"/>
              <w:noProof/>
              <w:sz w:val="22"/>
              <w:szCs w:val="22"/>
              <w:lang w:val="fr-FR" w:eastAsia="fr-FR"/>
            </w:rPr>
          </w:pPr>
          <w:hyperlink w:anchor="_Toc44068431" w:history="1">
            <w:r w:rsidR="00453F4B" w:rsidRPr="00D7441C">
              <w:rPr>
                <w:rStyle w:val="Lienhypertexte"/>
                <w:noProof/>
              </w:rPr>
              <w:t>4.3.2</w:t>
            </w:r>
            <w:r w:rsidR="00453F4B">
              <w:rPr>
                <w:rFonts w:asciiTheme="minorHAnsi" w:eastAsiaTheme="minorEastAsia" w:hAnsiTheme="minorHAnsi" w:cstheme="minorBidi"/>
                <w:noProof/>
                <w:sz w:val="22"/>
                <w:szCs w:val="22"/>
                <w:lang w:val="fr-FR" w:eastAsia="fr-FR"/>
              </w:rPr>
              <w:tab/>
            </w:r>
            <w:r w:rsidR="00453F4B" w:rsidRPr="00D7441C">
              <w:rPr>
                <w:rStyle w:val="Lienhypertexte"/>
                <w:noProof/>
              </w:rPr>
              <w:t>Coordination failures between European research organizations themselves</w:t>
            </w:r>
            <w:r w:rsidR="00453F4B">
              <w:rPr>
                <w:noProof/>
                <w:webHidden/>
              </w:rPr>
              <w:tab/>
            </w:r>
            <w:r w:rsidR="00453F4B">
              <w:rPr>
                <w:noProof/>
                <w:webHidden/>
              </w:rPr>
              <w:fldChar w:fldCharType="begin"/>
            </w:r>
            <w:r w:rsidR="00453F4B">
              <w:rPr>
                <w:noProof/>
                <w:webHidden/>
              </w:rPr>
              <w:instrText xml:space="preserve"> PAGEREF _Toc44068431 \h </w:instrText>
            </w:r>
            <w:r w:rsidR="00453F4B">
              <w:rPr>
                <w:noProof/>
                <w:webHidden/>
              </w:rPr>
            </w:r>
            <w:r w:rsidR="00453F4B">
              <w:rPr>
                <w:noProof/>
                <w:webHidden/>
              </w:rPr>
              <w:fldChar w:fldCharType="separate"/>
            </w:r>
            <w:r w:rsidR="00453F4B">
              <w:rPr>
                <w:noProof/>
                <w:webHidden/>
              </w:rPr>
              <w:t>60</w:t>
            </w:r>
            <w:r w:rsidR="00453F4B">
              <w:rPr>
                <w:noProof/>
                <w:webHidden/>
              </w:rPr>
              <w:fldChar w:fldCharType="end"/>
            </w:r>
          </w:hyperlink>
        </w:p>
        <w:p w14:paraId="42443FEB" w14:textId="36D51494" w:rsidR="00453F4B" w:rsidRDefault="00466363">
          <w:pPr>
            <w:pStyle w:val="TM3"/>
            <w:rPr>
              <w:rFonts w:asciiTheme="minorHAnsi" w:eastAsiaTheme="minorEastAsia" w:hAnsiTheme="minorHAnsi" w:cstheme="minorBidi"/>
              <w:noProof/>
              <w:sz w:val="22"/>
              <w:szCs w:val="22"/>
              <w:lang w:val="fr-FR" w:eastAsia="fr-FR"/>
            </w:rPr>
          </w:pPr>
          <w:hyperlink w:anchor="_Toc44068432" w:history="1">
            <w:r w:rsidR="00453F4B" w:rsidRPr="00D7441C">
              <w:rPr>
                <w:rStyle w:val="Lienhypertexte"/>
                <w:noProof/>
              </w:rPr>
              <w:t>4.3.3</w:t>
            </w:r>
            <w:r w:rsidR="00453F4B">
              <w:rPr>
                <w:rFonts w:asciiTheme="minorHAnsi" w:eastAsiaTheme="minorEastAsia" w:hAnsiTheme="minorHAnsi" w:cstheme="minorBidi"/>
                <w:noProof/>
                <w:sz w:val="22"/>
                <w:szCs w:val="22"/>
                <w:lang w:val="fr-FR" w:eastAsia="fr-FR"/>
              </w:rPr>
              <w:tab/>
            </w:r>
            <w:r w:rsidR="00453F4B" w:rsidRPr="00D7441C">
              <w:rPr>
                <w:rStyle w:val="Lienhypertexte"/>
                <w:noProof/>
              </w:rPr>
              <w:t>Coordination failures between SMEs and industry leaders</w:t>
            </w:r>
            <w:r w:rsidR="00453F4B">
              <w:rPr>
                <w:noProof/>
                <w:webHidden/>
              </w:rPr>
              <w:tab/>
            </w:r>
            <w:r w:rsidR="00453F4B">
              <w:rPr>
                <w:noProof/>
                <w:webHidden/>
              </w:rPr>
              <w:fldChar w:fldCharType="begin"/>
            </w:r>
            <w:r w:rsidR="00453F4B">
              <w:rPr>
                <w:noProof/>
                <w:webHidden/>
              </w:rPr>
              <w:instrText xml:space="preserve"> PAGEREF _Toc44068432 \h </w:instrText>
            </w:r>
            <w:r w:rsidR="00453F4B">
              <w:rPr>
                <w:noProof/>
                <w:webHidden/>
              </w:rPr>
            </w:r>
            <w:r w:rsidR="00453F4B">
              <w:rPr>
                <w:noProof/>
                <w:webHidden/>
              </w:rPr>
              <w:fldChar w:fldCharType="separate"/>
            </w:r>
            <w:r w:rsidR="00453F4B">
              <w:rPr>
                <w:noProof/>
                <w:webHidden/>
              </w:rPr>
              <w:t>60</w:t>
            </w:r>
            <w:r w:rsidR="00453F4B">
              <w:rPr>
                <w:noProof/>
                <w:webHidden/>
              </w:rPr>
              <w:fldChar w:fldCharType="end"/>
            </w:r>
          </w:hyperlink>
        </w:p>
        <w:p w14:paraId="4F54F64F" w14:textId="495BBEC2" w:rsidR="00453F4B" w:rsidRDefault="00466363">
          <w:pPr>
            <w:pStyle w:val="TM3"/>
            <w:rPr>
              <w:rFonts w:asciiTheme="minorHAnsi" w:eastAsiaTheme="minorEastAsia" w:hAnsiTheme="minorHAnsi" w:cstheme="minorBidi"/>
              <w:noProof/>
              <w:sz w:val="22"/>
              <w:szCs w:val="22"/>
              <w:lang w:val="fr-FR" w:eastAsia="fr-FR"/>
            </w:rPr>
          </w:pPr>
          <w:hyperlink w:anchor="_Toc44068433" w:history="1">
            <w:r w:rsidR="00453F4B" w:rsidRPr="00D7441C">
              <w:rPr>
                <w:rStyle w:val="Lienhypertexte"/>
                <w:noProof/>
              </w:rPr>
              <w:t>4.3.4</w:t>
            </w:r>
            <w:r w:rsidR="00453F4B">
              <w:rPr>
                <w:rFonts w:asciiTheme="minorHAnsi" w:eastAsiaTheme="minorEastAsia" w:hAnsiTheme="minorHAnsi" w:cstheme="minorBidi"/>
                <w:noProof/>
                <w:sz w:val="22"/>
                <w:szCs w:val="22"/>
                <w:lang w:val="fr-FR" w:eastAsia="fr-FR"/>
              </w:rPr>
              <w:tab/>
            </w:r>
            <w:r w:rsidR="00453F4B" w:rsidRPr="00D7441C">
              <w:rPr>
                <w:rStyle w:val="Lienhypertexte"/>
                <w:noProof/>
              </w:rPr>
              <w:t>Coordination failures between European clusters</w:t>
            </w:r>
            <w:r w:rsidR="00453F4B">
              <w:rPr>
                <w:noProof/>
                <w:webHidden/>
              </w:rPr>
              <w:tab/>
            </w:r>
            <w:r w:rsidR="00453F4B">
              <w:rPr>
                <w:noProof/>
                <w:webHidden/>
              </w:rPr>
              <w:fldChar w:fldCharType="begin"/>
            </w:r>
            <w:r w:rsidR="00453F4B">
              <w:rPr>
                <w:noProof/>
                <w:webHidden/>
              </w:rPr>
              <w:instrText xml:space="preserve"> PAGEREF _Toc44068433 \h </w:instrText>
            </w:r>
            <w:r w:rsidR="00453F4B">
              <w:rPr>
                <w:noProof/>
                <w:webHidden/>
              </w:rPr>
            </w:r>
            <w:r w:rsidR="00453F4B">
              <w:rPr>
                <w:noProof/>
                <w:webHidden/>
              </w:rPr>
              <w:fldChar w:fldCharType="separate"/>
            </w:r>
            <w:r w:rsidR="00453F4B">
              <w:rPr>
                <w:noProof/>
                <w:webHidden/>
              </w:rPr>
              <w:t>61</w:t>
            </w:r>
            <w:r w:rsidR="00453F4B">
              <w:rPr>
                <w:noProof/>
                <w:webHidden/>
              </w:rPr>
              <w:fldChar w:fldCharType="end"/>
            </w:r>
          </w:hyperlink>
        </w:p>
        <w:p w14:paraId="097A09AC" w14:textId="21715024" w:rsidR="00453F4B" w:rsidRDefault="00466363">
          <w:pPr>
            <w:pStyle w:val="TM3"/>
            <w:rPr>
              <w:rFonts w:asciiTheme="minorHAnsi" w:eastAsiaTheme="minorEastAsia" w:hAnsiTheme="minorHAnsi" w:cstheme="minorBidi"/>
              <w:noProof/>
              <w:sz w:val="22"/>
              <w:szCs w:val="22"/>
              <w:lang w:val="fr-FR" w:eastAsia="fr-FR"/>
            </w:rPr>
          </w:pPr>
          <w:hyperlink w:anchor="_Toc44068434" w:history="1">
            <w:r w:rsidR="00453F4B" w:rsidRPr="00D7441C">
              <w:rPr>
                <w:rStyle w:val="Lienhypertexte"/>
                <w:noProof/>
              </w:rPr>
              <w:t>4.3.5</w:t>
            </w:r>
            <w:r w:rsidR="00453F4B">
              <w:rPr>
                <w:rFonts w:asciiTheme="minorHAnsi" w:eastAsiaTheme="minorEastAsia" w:hAnsiTheme="minorHAnsi" w:cstheme="minorBidi"/>
                <w:noProof/>
                <w:sz w:val="22"/>
                <w:szCs w:val="22"/>
                <w:lang w:val="fr-FR" w:eastAsia="fr-FR"/>
              </w:rPr>
              <w:tab/>
            </w:r>
            <w:r w:rsidR="00453F4B" w:rsidRPr="00D7441C">
              <w:rPr>
                <w:rStyle w:val="Lienhypertexte"/>
                <w:noProof/>
              </w:rPr>
              <w:t>Coordination failures of a very large-scale R&amp;D project</w:t>
            </w:r>
            <w:r w:rsidR="00453F4B">
              <w:rPr>
                <w:noProof/>
                <w:webHidden/>
              </w:rPr>
              <w:tab/>
            </w:r>
            <w:r w:rsidR="00453F4B">
              <w:rPr>
                <w:noProof/>
                <w:webHidden/>
              </w:rPr>
              <w:fldChar w:fldCharType="begin"/>
            </w:r>
            <w:r w:rsidR="00453F4B">
              <w:rPr>
                <w:noProof/>
                <w:webHidden/>
              </w:rPr>
              <w:instrText xml:space="preserve"> PAGEREF _Toc44068434 \h </w:instrText>
            </w:r>
            <w:r w:rsidR="00453F4B">
              <w:rPr>
                <w:noProof/>
                <w:webHidden/>
              </w:rPr>
            </w:r>
            <w:r w:rsidR="00453F4B">
              <w:rPr>
                <w:noProof/>
                <w:webHidden/>
              </w:rPr>
              <w:fldChar w:fldCharType="separate"/>
            </w:r>
            <w:r w:rsidR="00453F4B">
              <w:rPr>
                <w:noProof/>
                <w:webHidden/>
              </w:rPr>
              <w:t>61</w:t>
            </w:r>
            <w:r w:rsidR="00453F4B">
              <w:rPr>
                <w:noProof/>
                <w:webHidden/>
              </w:rPr>
              <w:fldChar w:fldCharType="end"/>
            </w:r>
          </w:hyperlink>
        </w:p>
        <w:p w14:paraId="29D1BE36" w14:textId="5886C179" w:rsidR="00453F4B" w:rsidRDefault="00466363">
          <w:pPr>
            <w:pStyle w:val="TM3"/>
            <w:rPr>
              <w:rFonts w:asciiTheme="minorHAnsi" w:eastAsiaTheme="minorEastAsia" w:hAnsiTheme="minorHAnsi" w:cstheme="minorBidi"/>
              <w:noProof/>
              <w:sz w:val="22"/>
              <w:szCs w:val="22"/>
              <w:lang w:val="fr-FR" w:eastAsia="fr-FR"/>
            </w:rPr>
          </w:pPr>
          <w:hyperlink w:anchor="_Toc44068435" w:history="1">
            <w:r w:rsidR="00453F4B" w:rsidRPr="00D7441C">
              <w:rPr>
                <w:rStyle w:val="Lienhypertexte"/>
                <w:noProof/>
              </w:rPr>
              <w:t>4.3.6</w:t>
            </w:r>
            <w:r w:rsidR="00453F4B">
              <w:rPr>
                <w:rFonts w:asciiTheme="minorHAnsi" w:eastAsiaTheme="minorEastAsia" w:hAnsiTheme="minorHAnsi" w:cstheme="minorBidi"/>
                <w:noProof/>
                <w:sz w:val="22"/>
                <w:szCs w:val="22"/>
                <w:lang w:val="fr-FR" w:eastAsia="fr-FR"/>
              </w:rPr>
              <w:tab/>
            </w:r>
            <w:r w:rsidR="00453F4B" w:rsidRPr="00D7441C">
              <w:rPr>
                <w:rStyle w:val="Lienhypertexte"/>
                <w:noProof/>
              </w:rPr>
              <w:t>Coordination failures associated with contractual incompleteness</w:t>
            </w:r>
            <w:r w:rsidR="00453F4B">
              <w:rPr>
                <w:noProof/>
                <w:webHidden/>
              </w:rPr>
              <w:tab/>
            </w:r>
            <w:r w:rsidR="00453F4B">
              <w:rPr>
                <w:noProof/>
                <w:webHidden/>
              </w:rPr>
              <w:fldChar w:fldCharType="begin"/>
            </w:r>
            <w:r w:rsidR="00453F4B">
              <w:rPr>
                <w:noProof/>
                <w:webHidden/>
              </w:rPr>
              <w:instrText xml:space="preserve"> PAGEREF _Toc44068435 \h </w:instrText>
            </w:r>
            <w:r w:rsidR="00453F4B">
              <w:rPr>
                <w:noProof/>
                <w:webHidden/>
              </w:rPr>
            </w:r>
            <w:r w:rsidR="00453F4B">
              <w:rPr>
                <w:noProof/>
                <w:webHidden/>
              </w:rPr>
              <w:fldChar w:fldCharType="separate"/>
            </w:r>
            <w:r w:rsidR="00453F4B">
              <w:rPr>
                <w:noProof/>
                <w:webHidden/>
              </w:rPr>
              <w:t>62</w:t>
            </w:r>
            <w:r w:rsidR="00453F4B">
              <w:rPr>
                <w:noProof/>
                <w:webHidden/>
              </w:rPr>
              <w:fldChar w:fldCharType="end"/>
            </w:r>
          </w:hyperlink>
        </w:p>
        <w:p w14:paraId="6E7AF654" w14:textId="34D77064" w:rsidR="00453F4B" w:rsidRDefault="00466363">
          <w:pPr>
            <w:pStyle w:val="TM2"/>
            <w:rPr>
              <w:rFonts w:asciiTheme="minorHAnsi" w:eastAsiaTheme="minorEastAsia" w:hAnsiTheme="minorHAnsi" w:cstheme="minorBidi"/>
              <w:bCs w:val="0"/>
              <w:iCs w:val="0"/>
              <w:sz w:val="22"/>
              <w:szCs w:val="22"/>
              <w:lang w:val="fr-FR" w:eastAsia="fr-FR"/>
            </w:rPr>
          </w:pPr>
          <w:hyperlink w:anchor="_Toc44068436" w:history="1">
            <w:r w:rsidR="00453F4B" w:rsidRPr="00D7441C">
              <w:rPr>
                <w:rStyle w:val="Lienhypertexte"/>
              </w:rPr>
              <w:t>4.4</w:t>
            </w:r>
            <w:r w:rsidR="00453F4B">
              <w:rPr>
                <w:rFonts w:asciiTheme="minorHAnsi" w:eastAsiaTheme="minorEastAsia" w:hAnsiTheme="minorHAnsi" w:cstheme="minorBidi"/>
                <w:bCs w:val="0"/>
                <w:iCs w:val="0"/>
                <w:sz w:val="22"/>
                <w:szCs w:val="22"/>
                <w:lang w:val="fr-FR" w:eastAsia="fr-FR"/>
              </w:rPr>
              <w:tab/>
            </w:r>
            <w:r w:rsidR="00453F4B" w:rsidRPr="00D7441C">
              <w:rPr>
                <w:rStyle w:val="Lienhypertexte"/>
              </w:rPr>
              <w:t>Market failure: Imperfect and asymmetric information</w:t>
            </w:r>
            <w:r w:rsidR="00453F4B">
              <w:rPr>
                <w:webHidden/>
              </w:rPr>
              <w:tab/>
            </w:r>
            <w:r w:rsidR="00453F4B">
              <w:rPr>
                <w:webHidden/>
              </w:rPr>
              <w:fldChar w:fldCharType="begin"/>
            </w:r>
            <w:r w:rsidR="00453F4B">
              <w:rPr>
                <w:webHidden/>
              </w:rPr>
              <w:instrText xml:space="preserve"> PAGEREF _Toc44068436 \h </w:instrText>
            </w:r>
            <w:r w:rsidR="00453F4B">
              <w:rPr>
                <w:webHidden/>
              </w:rPr>
            </w:r>
            <w:r w:rsidR="00453F4B">
              <w:rPr>
                <w:webHidden/>
              </w:rPr>
              <w:fldChar w:fldCharType="separate"/>
            </w:r>
            <w:r w:rsidR="00453F4B">
              <w:rPr>
                <w:webHidden/>
              </w:rPr>
              <w:t>63</w:t>
            </w:r>
            <w:r w:rsidR="00453F4B">
              <w:rPr>
                <w:webHidden/>
              </w:rPr>
              <w:fldChar w:fldCharType="end"/>
            </w:r>
          </w:hyperlink>
        </w:p>
        <w:p w14:paraId="7E48F71D" w14:textId="63023C3E" w:rsidR="00453F4B" w:rsidRDefault="00466363">
          <w:pPr>
            <w:pStyle w:val="TM3"/>
            <w:rPr>
              <w:rFonts w:asciiTheme="minorHAnsi" w:eastAsiaTheme="minorEastAsia" w:hAnsiTheme="minorHAnsi" w:cstheme="minorBidi"/>
              <w:noProof/>
              <w:sz w:val="22"/>
              <w:szCs w:val="22"/>
              <w:lang w:val="fr-FR" w:eastAsia="fr-FR"/>
            </w:rPr>
          </w:pPr>
          <w:hyperlink w:anchor="_Toc44068437" w:history="1">
            <w:r w:rsidR="00453F4B" w:rsidRPr="00D7441C">
              <w:rPr>
                <w:rStyle w:val="Lienhypertexte"/>
                <w:noProof/>
              </w:rPr>
              <w:t>4.4.1</w:t>
            </w:r>
            <w:r w:rsidR="00453F4B">
              <w:rPr>
                <w:rFonts w:asciiTheme="minorHAnsi" w:eastAsiaTheme="minorEastAsia" w:hAnsiTheme="minorHAnsi" w:cstheme="minorBidi"/>
                <w:noProof/>
                <w:sz w:val="22"/>
                <w:szCs w:val="22"/>
                <w:lang w:val="fr-FR" w:eastAsia="fr-FR"/>
              </w:rPr>
              <w:tab/>
            </w:r>
            <w:r w:rsidR="00453F4B" w:rsidRPr="00D7441C">
              <w:rPr>
                <w:rStyle w:val="Lienhypertexte"/>
                <w:noProof/>
              </w:rPr>
              <w:t>Risks affecting the project</w:t>
            </w:r>
            <w:r w:rsidR="00453F4B">
              <w:rPr>
                <w:noProof/>
                <w:webHidden/>
              </w:rPr>
              <w:tab/>
            </w:r>
            <w:r w:rsidR="00453F4B">
              <w:rPr>
                <w:noProof/>
                <w:webHidden/>
              </w:rPr>
              <w:fldChar w:fldCharType="begin"/>
            </w:r>
            <w:r w:rsidR="00453F4B">
              <w:rPr>
                <w:noProof/>
                <w:webHidden/>
              </w:rPr>
              <w:instrText xml:space="preserve"> PAGEREF _Toc44068437 \h </w:instrText>
            </w:r>
            <w:r w:rsidR="00453F4B">
              <w:rPr>
                <w:noProof/>
                <w:webHidden/>
              </w:rPr>
            </w:r>
            <w:r w:rsidR="00453F4B">
              <w:rPr>
                <w:noProof/>
                <w:webHidden/>
              </w:rPr>
              <w:fldChar w:fldCharType="separate"/>
            </w:r>
            <w:r w:rsidR="00453F4B">
              <w:rPr>
                <w:noProof/>
                <w:webHidden/>
              </w:rPr>
              <w:t>63</w:t>
            </w:r>
            <w:r w:rsidR="00453F4B">
              <w:rPr>
                <w:noProof/>
                <w:webHidden/>
              </w:rPr>
              <w:fldChar w:fldCharType="end"/>
            </w:r>
          </w:hyperlink>
        </w:p>
        <w:p w14:paraId="503D0474" w14:textId="6695AD92" w:rsidR="00453F4B" w:rsidRDefault="00466363">
          <w:pPr>
            <w:pStyle w:val="TM3"/>
            <w:rPr>
              <w:rFonts w:asciiTheme="minorHAnsi" w:eastAsiaTheme="minorEastAsia" w:hAnsiTheme="minorHAnsi" w:cstheme="minorBidi"/>
              <w:noProof/>
              <w:sz w:val="22"/>
              <w:szCs w:val="22"/>
              <w:lang w:val="fr-FR" w:eastAsia="fr-FR"/>
            </w:rPr>
          </w:pPr>
          <w:hyperlink w:anchor="_Toc44068438" w:history="1">
            <w:r w:rsidR="00453F4B" w:rsidRPr="00D7441C">
              <w:rPr>
                <w:rStyle w:val="Lienhypertexte"/>
                <w:noProof/>
              </w:rPr>
              <w:t>4.4.2</w:t>
            </w:r>
            <w:r w:rsidR="00453F4B">
              <w:rPr>
                <w:rFonts w:asciiTheme="minorHAnsi" w:eastAsiaTheme="minorEastAsia" w:hAnsiTheme="minorHAnsi" w:cstheme="minorBidi"/>
                <w:noProof/>
                <w:sz w:val="22"/>
                <w:szCs w:val="22"/>
                <w:lang w:val="fr-FR" w:eastAsia="fr-FR"/>
              </w:rPr>
              <w:tab/>
            </w:r>
            <w:r w:rsidR="00453F4B" w:rsidRPr="00D7441C">
              <w:rPr>
                <w:rStyle w:val="Lienhypertexte"/>
                <w:noProof/>
              </w:rPr>
              <w:t>Market failure: Difficulty to recruit highly qualified personnel</w:t>
            </w:r>
            <w:r w:rsidR="00453F4B">
              <w:rPr>
                <w:noProof/>
                <w:webHidden/>
              </w:rPr>
              <w:tab/>
            </w:r>
            <w:r w:rsidR="00453F4B">
              <w:rPr>
                <w:noProof/>
                <w:webHidden/>
              </w:rPr>
              <w:fldChar w:fldCharType="begin"/>
            </w:r>
            <w:r w:rsidR="00453F4B">
              <w:rPr>
                <w:noProof/>
                <w:webHidden/>
              </w:rPr>
              <w:instrText xml:space="preserve"> PAGEREF _Toc44068438 \h </w:instrText>
            </w:r>
            <w:r w:rsidR="00453F4B">
              <w:rPr>
                <w:noProof/>
                <w:webHidden/>
              </w:rPr>
            </w:r>
            <w:r w:rsidR="00453F4B">
              <w:rPr>
                <w:noProof/>
                <w:webHidden/>
              </w:rPr>
              <w:fldChar w:fldCharType="separate"/>
            </w:r>
            <w:r w:rsidR="00453F4B">
              <w:rPr>
                <w:noProof/>
                <w:webHidden/>
              </w:rPr>
              <w:t>65</w:t>
            </w:r>
            <w:r w:rsidR="00453F4B">
              <w:rPr>
                <w:noProof/>
                <w:webHidden/>
              </w:rPr>
              <w:fldChar w:fldCharType="end"/>
            </w:r>
          </w:hyperlink>
        </w:p>
        <w:p w14:paraId="4FE0A5CA" w14:textId="07AEC2BB" w:rsidR="00453F4B" w:rsidRDefault="00466363">
          <w:pPr>
            <w:pStyle w:val="TM3"/>
            <w:rPr>
              <w:rFonts w:asciiTheme="minorHAnsi" w:eastAsiaTheme="minorEastAsia" w:hAnsiTheme="minorHAnsi" w:cstheme="minorBidi"/>
              <w:noProof/>
              <w:sz w:val="22"/>
              <w:szCs w:val="22"/>
              <w:lang w:val="fr-FR" w:eastAsia="fr-FR"/>
            </w:rPr>
          </w:pPr>
          <w:hyperlink w:anchor="_Toc44068439" w:history="1">
            <w:r w:rsidR="00453F4B" w:rsidRPr="00D7441C">
              <w:rPr>
                <w:rStyle w:val="Lienhypertexte"/>
                <w:noProof/>
              </w:rPr>
              <w:t>4.4.3</w:t>
            </w:r>
            <w:r w:rsidR="00453F4B">
              <w:rPr>
                <w:rFonts w:asciiTheme="minorHAnsi" w:eastAsiaTheme="minorEastAsia" w:hAnsiTheme="minorHAnsi" w:cstheme="minorBidi"/>
                <w:noProof/>
                <w:sz w:val="22"/>
                <w:szCs w:val="22"/>
                <w:lang w:val="fr-FR" w:eastAsia="fr-FR"/>
              </w:rPr>
              <w:tab/>
            </w:r>
            <w:r w:rsidR="00453F4B" w:rsidRPr="00D7441C">
              <w:rPr>
                <w:rStyle w:val="Lienhypertexte"/>
                <w:noProof/>
              </w:rPr>
              <w:t>Strategic independence of supply</w:t>
            </w:r>
            <w:r w:rsidR="00453F4B">
              <w:rPr>
                <w:noProof/>
                <w:webHidden/>
              </w:rPr>
              <w:tab/>
            </w:r>
            <w:r w:rsidR="00453F4B">
              <w:rPr>
                <w:noProof/>
                <w:webHidden/>
              </w:rPr>
              <w:fldChar w:fldCharType="begin"/>
            </w:r>
            <w:r w:rsidR="00453F4B">
              <w:rPr>
                <w:noProof/>
                <w:webHidden/>
              </w:rPr>
              <w:instrText xml:space="preserve"> PAGEREF _Toc44068439 \h </w:instrText>
            </w:r>
            <w:r w:rsidR="00453F4B">
              <w:rPr>
                <w:noProof/>
                <w:webHidden/>
              </w:rPr>
            </w:r>
            <w:r w:rsidR="00453F4B">
              <w:rPr>
                <w:noProof/>
                <w:webHidden/>
              </w:rPr>
              <w:fldChar w:fldCharType="separate"/>
            </w:r>
            <w:r w:rsidR="00453F4B">
              <w:rPr>
                <w:noProof/>
                <w:webHidden/>
              </w:rPr>
              <w:t>66</w:t>
            </w:r>
            <w:r w:rsidR="00453F4B">
              <w:rPr>
                <w:noProof/>
                <w:webHidden/>
              </w:rPr>
              <w:fldChar w:fldCharType="end"/>
            </w:r>
          </w:hyperlink>
        </w:p>
        <w:p w14:paraId="78451371" w14:textId="043638A8" w:rsidR="00453F4B" w:rsidRDefault="00466363">
          <w:pPr>
            <w:pStyle w:val="TM2"/>
            <w:rPr>
              <w:rFonts w:asciiTheme="minorHAnsi" w:eastAsiaTheme="minorEastAsia" w:hAnsiTheme="minorHAnsi" w:cstheme="minorBidi"/>
              <w:bCs w:val="0"/>
              <w:iCs w:val="0"/>
              <w:sz w:val="22"/>
              <w:szCs w:val="22"/>
              <w:lang w:val="fr-FR" w:eastAsia="fr-FR"/>
            </w:rPr>
          </w:pPr>
          <w:hyperlink w:anchor="_Toc44068440" w:history="1">
            <w:r w:rsidR="00453F4B" w:rsidRPr="00D7441C">
              <w:rPr>
                <w:rStyle w:val="Lienhypertexte"/>
                <w:lang w:val="en-GB"/>
              </w:rPr>
              <w:t>4.5</w:t>
            </w:r>
            <w:r w:rsidR="00453F4B">
              <w:rPr>
                <w:rFonts w:asciiTheme="minorHAnsi" w:eastAsiaTheme="minorEastAsia" w:hAnsiTheme="minorHAnsi" w:cstheme="minorBidi"/>
                <w:bCs w:val="0"/>
                <w:iCs w:val="0"/>
                <w:sz w:val="22"/>
                <w:szCs w:val="22"/>
                <w:lang w:val="fr-FR" w:eastAsia="fr-FR"/>
              </w:rPr>
              <w:tab/>
            </w:r>
            <w:r w:rsidR="00453F4B" w:rsidRPr="00D7441C">
              <w:rPr>
                <w:rStyle w:val="Lienhypertexte"/>
                <w:lang w:val="en-GB"/>
              </w:rPr>
              <w:t>Adequacy of the state aid instrument</w:t>
            </w:r>
            <w:r w:rsidR="00453F4B">
              <w:rPr>
                <w:webHidden/>
              </w:rPr>
              <w:tab/>
            </w:r>
            <w:r w:rsidR="00453F4B">
              <w:rPr>
                <w:webHidden/>
              </w:rPr>
              <w:fldChar w:fldCharType="begin"/>
            </w:r>
            <w:r w:rsidR="00453F4B">
              <w:rPr>
                <w:webHidden/>
              </w:rPr>
              <w:instrText xml:space="preserve"> PAGEREF _Toc44068440 \h </w:instrText>
            </w:r>
            <w:r w:rsidR="00453F4B">
              <w:rPr>
                <w:webHidden/>
              </w:rPr>
            </w:r>
            <w:r w:rsidR="00453F4B">
              <w:rPr>
                <w:webHidden/>
              </w:rPr>
              <w:fldChar w:fldCharType="separate"/>
            </w:r>
            <w:r w:rsidR="00453F4B">
              <w:rPr>
                <w:webHidden/>
              </w:rPr>
              <w:t>66</w:t>
            </w:r>
            <w:r w:rsidR="00453F4B">
              <w:rPr>
                <w:webHidden/>
              </w:rPr>
              <w:fldChar w:fldCharType="end"/>
            </w:r>
          </w:hyperlink>
        </w:p>
        <w:p w14:paraId="0D07C6D2" w14:textId="37668EF6" w:rsidR="00453F4B" w:rsidRDefault="00466363">
          <w:pPr>
            <w:pStyle w:val="TM3"/>
            <w:rPr>
              <w:rFonts w:asciiTheme="minorHAnsi" w:eastAsiaTheme="minorEastAsia" w:hAnsiTheme="minorHAnsi" w:cstheme="minorBidi"/>
              <w:noProof/>
              <w:sz w:val="22"/>
              <w:szCs w:val="22"/>
              <w:lang w:val="fr-FR" w:eastAsia="fr-FR"/>
            </w:rPr>
          </w:pPr>
          <w:hyperlink w:anchor="_Toc44068441" w:history="1">
            <w:r w:rsidR="00453F4B" w:rsidRPr="00D7441C">
              <w:rPr>
                <w:rStyle w:val="Lienhypertexte"/>
                <w:noProof/>
              </w:rPr>
              <w:t>4.5.1</w:t>
            </w:r>
            <w:r w:rsidR="00453F4B">
              <w:rPr>
                <w:rFonts w:asciiTheme="minorHAnsi" w:eastAsiaTheme="minorEastAsia" w:hAnsiTheme="minorHAnsi" w:cstheme="minorBidi"/>
                <w:noProof/>
                <w:sz w:val="22"/>
                <w:szCs w:val="22"/>
                <w:lang w:val="fr-FR" w:eastAsia="fr-FR"/>
              </w:rPr>
              <w:tab/>
            </w:r>
            <w:r w:rsidR="00453F4B" w:rsidRPr="00D7441C">
              <w:rPr>
                <w:rStyle w:val="Lienhypertexte"/>
                <w:noProof/>
              </w:rPr>
              <w:t>Appropriateness among alternative policy instruments</w:t>
            </w:r>
            <w:r w:rsidR="00453F4B">
              <w:rPr>
                <w:noProof/>
                <w:webHidden/>
              </w:rPr>
              <w:tab/>
            </w:r>
            <w:r w:rsidR="00453F4B">
              <w:rPr>
                <w:noProof/>
                <w:webHidden/>
              </w:rPr>
              <w:fldChar w:fldCharType="begin"/>
            </w:r>
            <w:r w:rsidR="00453F4B">
              <w:rPr>
                <w:noProof/>
                <w:webHidden/>
              </w:rPr>
              <w:instrText xml:space="preserve"> PAGEREF _Toc44068441 \h </w:instrText>
            </w:r>
            <w:r w:rsidR="00453F4B">
              <w:rPr>
                <w:noProof/>
                <w:webHidden/>
              </w:rPr>
            </w:r>
            <w:r w:rsidR="00453F4B">
              <w:rPr>
                <w:noProof/>
                <w:webHidden/>
              </w:rPr>
              <w:fldChar w:fldCharType="separate"/>
            </w:r>
            <w:r w:rsidR="00453F4B">
              <w:rPr>
                <w:noProof/>
                <w:webHidden/>
              </w:rPr>
              <w:t>66</w:t>
            </w:r>
            <w:r w:rsidR="00453F4B">
              <w:rPr>
                <w:noProof/>
                <w:webHidden/>
              </w:rPr>
              <w:fldChar w:fldCharType="end"/>
            </w:r>
          </w:hyperlink>
        </w:p>
        <w:p w14:paraId="7E6327FF" w14:textId="356DA270" w:rsidR="00453F4B" w:rsidRDefault="00466363">
          <w:pPr>
            <w:pStyle w:val="TM3"/>
            <w:rPr>
              <w:rFonts w:asciiTheme="minorHAnsi" w:eastAsiaTheme="minorEastAsia" w:hAnsiTheme="minorHAnsi" w:cstheme="minorBidi"/>
              <w:noProof/>
              <w:sz w:val="22"/>
              <w:szCs w:val="22"/>
              <w:lang w:val="fr-FR" w:eastAsia="fr-FR"/>
            </w:rPr>
          </w:pPr>
          <w:hyperlink w:anchor="_Toc44068442" w:history="1">
            <w:r w:rsidR="00453F4B" w:rsidRPr="00D7441C">
              <w:rPr>
                <w:rStyle w:val="Lienhypertexte"/>
                <w:noProof/>
              </w:rPr>
              <w:t>4.5.2</w:t>
            </w:r>
            <w:r w:rsidR="00453F4B">
              <w:rPr>
                <w:rFonts w:asciiTheme="minorHAnsi" w:eastAsiaTheme="minorEastAsia" w:hAnsiTheme="minorHAnsi" w:cstheme="minorBidi"/>
                <w:noProof/>
                <w:sz w:val="22"/>
                <w:szCs w:val="22"/>
                <w:lang w:val="fr-FR" w:eastAsia="fr-FR"/>
              </w:rPr>
              <w:tab/>
            </w:r>
            <w:r w:rsidR="00453F4B" w:rsidRPr="00D7441C">
              <w:rPr>
                <w:rStyle w:val="Lienhypertexte"/>
                <w:noProof/>
              </w:rPr>
              <w:t>Appropriateness among different State aid instruments</w:t>
            </w:r>
            <w:r w:rsidR="00453F4B">
              <w:rPr>
                <w:noProof/>
                <w:webHidden/>
              </w:rPr>
              <w:tab/>
            </w:r>
            <w:r w:rsidR="00453F4B">
              <w:rPr>
                <w:noProof/>
                <w:webHidden/>
              </w:rPr>
              <w:fldChar w:fldCharType="begin"/>
            </w:r>
            <w:r w:rsidR="00453F4B">
              <w:rPr>
                <w:noProof/>
                <w:webHidden/>
              </w:rPr>
              <w:instrText xml:space="preserve"> PAGEREF _Toc44068442 \h </w:instrText>
            </w:r>
            <w:r w:rsidR="00453F4B">
              <w:rPr>
                <w:noProof/>
                <w:webHidden/>
              </w:rPr>
            </w:r>
            <w:r w:rsidR="00453F4B">
              <w:rPr>
                <w:noProof/>
                <w:webHidden/>
              </w:rPr>
              <w:fldChar w:fldCharType="separate"/>
            </w:r>
            <w:r w:rsidR="00453F4B">
              <w:rPr>
                <w:noProof/>
                <w:webHidden/>
              </w:rPr>
              <w:t>68</w:t>
            </w:r>
            <w:r w:rsidR="00453F4B">
              <w:rPr>
                <w:noProof/>
                <w:webHidden/>
              </w:rPr>
              <w:fldChar w:fldCharType="end"/>
            </w:r>
          </w:hyperlink>
        </w:p>
        <w:p w14:paraId="3D026D4E" w14:textId="7A3EDBBD" w:rsidR="00453F4B" w:rsidRDefault="00466363">
          <w:pPr>
            <w:pStyle w:val="TM1"/>
            <w:rPr>
              <w:rFonts w:asciiTheme="minorHAnsi" w:eastAsiaTheme="minorEastAsia" w:hAnsiTheme="minorHAnsi" w:cstheme="minorBidi"/>
              <w:b w:val="0"/>
              <w:bCs w:val="0"/>
              <w:sz w:val="22"/>
              <w:szCs w:val="22"/>
              <w:lang w:val="fr-FR" w:eastAsia="fr-FR"/>
            </w:rPr>
          </w:pPr>
          <w:hyperlink w:anchor="_Toc44068443" w:history="1">
            <w:r w:rsidR="00453F4B" w:rsidRPr="00D7441C">
              <w:rPr>
                <w:rStyle w:val="Lienhypertexte"/>
                <w:lang w:val="en-GB"/>
              </w:rPr>
              <w:t>5</w:t>
            </w:r>
            <w:r w:rsidR="00453F4B">
              <w:rPr>
                <w:rFonts w:asciiTheme="minorHAnsi" w:eastAsiaTheme="minorEastAsia" w:hAnsiTheme="minorHAnsi" w:cstheme="minorBidi"/>
                <w:b w:val="0"/>
                <w:bCs w:val="0"/>
                <w:sz w:val="22"/>
                <w:szCs w:val="22"/>
                <w:lang w:val="fr-FR" w:eastAsia="fr-FR"/>
              </w:rPr>
              <w:tab/>
            </w:r>
            <w:r w:rsidR="00453F4B" w:rsidRPr="00D7441C">
              <w:rPr>
                <w:rStyle w:val="Lienhypertexte"/>
                <w:lang w:val="en-GB"/>
              </w:rPr>
              <w:t>Incentive effect</w:t>
            </w:r>
            <w:r w:rsidR="00453F4B">
              <w:rPr>
                <w:webHidden/>
              </w:rPr>
              <w:tab/>
            </w:r>
            <w:r w:rsidR="00453F4B">
              <w:rPr>
                <w:webHidden/>
              </w:rPr>
              <w:fldChar w:fldCharType="begin"/>
            </w:r>
            <w:r w:rsidR="00453F4B">
              <w:rPr>
                <w:webHidden/>
              </w:rPr>
              <w:instrText xml:space="preserve"> PAGEREF _Toc44068443 \h </w:instrText>
            </w:r>
            <w:r w:rsidR="00453F4B">
              <w:rPr>
                <w:webHidden/>
              </w:rPr>
            </w:r>
            <w:r w:rsidR="00453F4B">
              <w:rPr>
                <w:webHidden/>
              </w:rPr>
              <w:fldChar w:fldCharType="separate"/>
            </w:r>
            <w:r w:rsidR="00453F4B">
              <w:rPr>
                <w:webHidden/>
              </w:rPr>
              <w:t>70</w:t>
            </w:r>
            <w:r w:rsidR="00453F4B">
              <w:rPr>
                <w:webHidden/>
              </w:rPr>
              <w:fldChar w:fldCharType="end"/>
            </w:r>
          </w:hyperlink>
        </w:p>
        <w:p w14:paraId="212812FE" w14:textId="3EB9272D" w:rsidR="00453F4B" w:rsidRDefault="00466363">
          <w:pPr>
            <w:pStyle w:val="TM1"/>
            <w:rPr>
              <w:rFonts w:asciiTheme="minorHAnsi" w:eastAsiaTheme="minorEastAsia" w:hAnsiTheme="minorHAnsi" w:cstheme="minorBidi"/>
              <w:b w:val="0"/>
              <w:bCs w:val="0"/>
              <w:sz w:val="22"/>
              <w:szCs w:val="22"/>
              <w:lang w:val="fr-FR" w:eastAsia="fr-FR"/>
            </w:rPr>
          </w:pPr>
          <w:hyperlink w:anchor="_Toc44068444" w:history="1">
            <w:r w:rsidR="00453F4B" w:rsidRPr="00D7441C">
              <w:rPr>
                <w:rStyle w:val="Lienhypertexte"/>
                <w:lang w:val="en-GB"/>
              </w:rPr>
              <w:t>6</w:t>
            </w:r>
            <w:r w:rsidR="00453F4B">
              <w:rPr>
                <w:rFonts w:asciiTheme="minorHAnsi" w:eastAsiaTheme="minorEastAsia" w:hAnsiTheme="minorHAnsi" w:cstheme="minorBidi"/>
                <w:b w:val="0"/>
                <w:bCs w:val="0"/>
                <w:sz w:val="22"/>
                <w:szCs w:val="22"/>
                <w:lang w:val="fr-FR" w:eastAsia="fr-FR"/>
              </w:rPr>
              <w:tab/>
            </w:r>
            <w:r w:rsidR="00453F4B" w:rsidRPr="00D7441C">
              <w:rPr>
                <w:rStyle w:val="Lienhypertexte"/>
                <w:lang w:val="en-GB"/>
              </w:rPr>
              <w:t>Elaboration on Terms of the Funding Gap Questionnaire</w:t>
            </w:r>
            <w:r w:rsidR="00453F4B">
              <w:rPr>
                <w:webHidden/>
              </w:rPr>
              <w:tab/>
            </w:r>
            <w:r w:rsidR="00453F4B">
              <w:rPr>
                <w:webHidden/>
              </w:rPr>
              <w:fldChar w:fldCharType="begin"/>
            </w:r>
            <w:r w:rsidR="00453F4B">
              <w:rPr>
                <w:webHidden/>
              </w:rPr>
              <w:instrText xml:space="preserve"> PAGEREF _Toc44068444 \h </w:instrText>
            </w:r>
            <w:r w:rsidR="00453F4B">
              <w:rPr>
                <w:webHidden/>
              </w:rPr>
            </w:r>
            <w:r w:rsidR="00453F4B">
              <w:rPr>
                <w:webHidden/>
              </w:rPr>
              <w:fldChar w:fldCharType="separate"/>
            </w:r>
            <w:r w:rsidR="00453F4B">
              <w:rPr>
                <w:webHidden/>
              </w:rPr>
              <w:t>72</w:t>
            </w:r>
            <w:r w:rsidR="00453F4B">
              <w:rPr>
                <w:webHidden/>
              </w:rPr>
              <w:fldChar w:fldCharType="end"/>
            </w:r>
          </w:hyperlink>
        </w:p>
        <w:p w14:paraId="196D62F5" w14:textId="106144EE" w:rsidR="00453F4B" w:rsidRDefault="00466363">
          <w:pPr>
            <w:pStyle w:val="TM2"/>
            <w:rPr>
              <w:rFonts w:asciiTheme="minorHAnsi" w:eastAsiaTheme="minorEastAsia" w:hAnsiTheme="minorHAnsi" w:cstheme="minorBidi"/>
              <w:bCs w:val="0"/>
              <w:iCs w:val="0"/>
              <w:sz w:val="22"/>
              <w:szCs w:val="22"/>
              <w:lang w:val="fr-FR" w:eastAsia="fr-FR"/>
            </w:rPr>
          </w:pPr>
          <w:hyperlink w:anchor="_Toc44068445" w:history="1">
            <w:r w:rsidR="00453F4B" w:rsidRPr="00D7441C">
              <w:rPr>
                <w:rStyle w:val="Lienhypertexte"/>
                <w:lang w:val="en-GB"/>
              </w:rPr>
              <w:t>6.1</w:t>
            </w:r>
            <w:r w:rsidR="00453F4B">
              <w:rPr>
                <w:rFonts w:asciiTheme="minorHAnsi" w:eastAsiaTheme="minorEastAsia" w:hAnsiTheme="minorHAnsi" w:cstheme="minorBidi"/>
                <w:bCs w:val="0"/>
                <w:iCs w:val="0"/>
                <w:sz w:val="22"/>
                <w:szCs w:val="22"/>
                <w:lang w:val="fr-FR" w:eastAsia="fr-FR"/>
              </w:rPr>
              <w:tab/>
            </w:r>
            <w:r w:rsidR="00453F4B" w:rsidRPr="00D7441C">
              <w:rPr>
                <w:rStyle w:val="Lienhypertexte"/>
                <w:lang w:val="en-GB"/>
              </w:rPr>
              <w:t>Main hypothesis of the business plan</w:t>
            </w:r>
            <w:r w:rsidR="00453F4B">
              <w:rPr>
                <w:webHidden/>
              </w:rPr>
              <w:tab/>
            </w:r>
            <w:r w:rsidR="00453F4B">
              <w:rPr>
                <w:webHidden/>
              </w:rPr>
              <w:fldChar w:fldCharType="begin"/>
            </w:r>
            <w:r w:rsidR="00453F4B">
              <w:rPr>
                <w:webHidden/>
              </w:rPr>
              <w:instrText xml:space="preserve"> PAGEREF _Toc44068445 \h </w:instrText>
            </w:r>
            <w:r w:rsidR="00453F4B">
              <w:rPr>
                <w:webHidden/>
              </w:rPr>
            </w:r>
            <w:r w:rsidR="00453F4B">
              <w:rPr>
                <w:webHidden/>
              </w:rPr>
              <w:fldChar w:fldCharType="separate"/>
            </w:r>
            <w:r w:rsidR="00453F4B">
              <w:rPr>
                <w:webHidden/>
              </w:rPr>
              <w:t>72</w:t>
            </w:r>
            <w:r w:rsidR="00453F4B">
              <w:rPr>
                <w:webHidden/>
              </w:rPr>
              <w:fldChar w:fldCharType="end"/>
            </w:r>
          </w:hyperlink>
        </w:p>
        <w:p w14:paraId="147A0BD3" w14:textId="397C8755" w:rsidR="00453F4B" w:rsidRDefault="00466363">
          <w:pPr>
            <w:pStyle w:val="TM2"/>
            <w:rPr>
              <w:rFonts w:asciiTheme="minorHAnsi" w:eastAsiaTheme="minorEastAsia" w:hAnsiTheme="minorHAnsi" w:cstheme="minorBidi"/>
              <w:bCs w:val="0"/>
              <w:iCs w:val="0"/>
              <w:sz w:val="22"/>
              <w:szCs w:val="22"/>
              <w:lang w:val="fr-FR" w:eastAsia="fr-FR"/>
            </w:rPr>
          </w:pPr>
          <w:hyperlink w:anchor="_Toc44068446" w:history="1">
            <w:r w:rsidR="00453F4B" w:rsidRPr="00D7441C">
              <w:rPr>
                <w:rStyle w:val="Lienhypertexte"/>
                <w:lang w:val="en-GB"/>
              </w:rPr>
              <w:t>6.2</w:t>
            </w:r>
            <w:r w:rsidR="00453F4B">
              <w:rPr>
                <w:rFonts w:asciiTheme="minorHAnsi" w:eastAsiaTheme="minorEastAsia" w:hAnsiTheme="minorHAnsi" w:cstheme="minorBidi"/>
                <w:bCs w:val="0"/>
                <w:iCs w:val="0"/>
                <w:sz w:val="22"/>
                <w:szCs w:val="22"/>
                <w:lang w:val="fr-FR" w:eastAsia="fr-FR"/>
              </w:rPr>
              <w:tab/>
            </w:r>
            <w:r w:rsidR="00453F4B" w:rsidRPr="00D7441C">
              <w:rPr>
                <w:rStyle w:val="Lienhypertexte"/>
                <w:lang w:val="en-GB"/>
              </w:rPr>
              <w:t>Necessity of state aid</w:t>
            </w:r>
            <w:r w:rsidR="00453F4B">
              <w:rPr>
                <w:webHidden/>
              </w:rPr>
              <w:tab/>
            </w:r>
            <w:r w:rsidR="00453F4B">
              <w:rPr>
                <w:webHidden/>
              </w:rPr>
              <w:fldChar w:fldCharType="begin"/>
            </w:r>
            <w:r w:rsidR="00453F4B">
              <w:rPr>
                <w:webHidden/>
              </w:rPr>
              <w:instrText xml:space="preserve"> PAGEREF _Toc44068446 \h </w:instrText>
            </w:r>
            <w:r w:rsidR="00453F4B">
              <w:rPr>
                <w:webHidden/>
              </w:rPr>
            </w:r>
            <w:r w:rsidR="00453F4B">
              <w:rPr>
                <w:webHidden/>
              </w:rPr>
              <w:fldChar w:fldCharType="separate"/>
            </w:r>
            <w:r w:rsidR="00453F4B">
              <w:rPr>
                <w:webHidden/>
              </w:rPr>
              <w:t>73</w:t>
            </w:r>
            <w:r w:rsidR="00453F4B">
              <w:rPr>
                <w:webHidden/>
              </w:rPr>
              <w:fldChar w:fldCharType="end"/>
            </w:r>
          </w:hyperlink>
        </w:p>
        <w:p w14:paraId="292467AF" w14:textId="0884DFFE" w:rsidR="00453F4B" w:rsidRDefault="00466363">
          <w:pPr>
            <w:pStyle w:val="TM2"/>
            <w:rPr>
              <w:rFonts w:asciiTheme="minorHAnsi" w:eastAsiaTheme="minorEastAsia" w:hAnsiTheme="minorHAnsi" w:cstheme="minorBidi"/>
              <w:bCs w:val="0"/>
              <w:iCs w:val="0"/>
              <w:sz w:val="22"/>
              <w:szCs w:val="22"/>
              <w:lang w:val="fr-FR" w:eastAsia="fr-FR"/>
            </w:rPr>
          </w:pPr>
          <w:hyperlink w:anchor="_Toc44068447" w:history="1">
            <w:r w:rsidR="00453F4B" w:rsidRPr="00D7441C">
              <w:rPr>
                <w:rStyle w:val="Lienhypertexte"/>
                <w:lang w:val="en-GB"/>
              </w:rPr>
              <w:t>6.3</w:t>
            </w:r>
            <w:r w:rsidR="00453F4B">
              <w:rPr>
                <w:rFonts w:asciiTheme="minorHAnsi" w:eastAsiaTheme="minorEastAsia" w:hAnsiTheme="minorHAnsi" w:cstheme="minorBidi"/>
                <w:bCs w:val="0"/>
                <w:iCs w:val="0"/>
                <w:sz w:val="22"/>
                <w:szCs w:val="22"/>
                <w:lang w:val="fr-FR" w:eastAsia="fr-FR"/>
              </w:rPr>
              <w:tab/>
            </w:r>
            <w:r w:rsidR="00453F4B" w:rsidRPr="00D7441C">
              <w:rPr>
                <w:rStyle w:val="Lienhypertexte"/>
                <w:lang w:val="en-GB"/>
              </w:rPr>
              <w:t>Proportionality of state aid</w:t>
            </w:r>
            <w:r w:rsidR="00453F4B">
              <w:rPr>
                <w:webHidden/>
              </w:rPr>
              <w:tab/>
            </w:r>
            <w:r w:rsidR="00453F4B">
              <w:rPr>
                <w:webHidden/>
              </w:rPr>
              <w:fldChar w:fldCharType="begin"/>
            </w:r>
            <w:r w:rsidR="00453F4B">
              <w:rPr>
                <w:webHidden/>
              </w:rPr>
              <w:instrText xml:space="preserve"> PAGEREF _Toc44068447 \h </w:instrText>
            </w:r>
            <w:r w:rsidR="00453F4B">
              <w:rPr>
                <w:webHidden/>
              </w:rPr>
            </w:r>
            <w:r w:rsidR="00453F4B">
              <w:rPr>
                <w:webHidden/>
              </w:rPr>
              <w:fldChar w:fldCharType="separate"/>
            </w:r>
            <w:r w:rsidR="00453F4B">
              <w:rPr>
                <w:webHidden/>
              </w:rPr>
              <w:t>73</w:t>
            </w:r>
            <w:r w:rsidR="00453F4B">
              <w:rPr>
                <w:webHidden/>
              </w:rPr>
              <w:fldChar w:fldCharType="end"/>
            </w:r>
          </w:hyperlink>
        </w:p>
        <w:p w14:paraId="74AA69BB" w14:textId="34215391" w:rsidR="00453F4B" w:rsidRDefault="00466363">
          <w:pPr>
            <w:pStyle w:val="TM3"/>
            <w:rPr>
              <w:rFonts w:asciiTheme="minorHAnsi" w:eastAsiaTheme="minorEastAsia" w:hAnsiTheme="minorHAnsi" w:cstheme="minorBidi"/>
              <w:noProof/>
              <w:sz w:val="22"/>
              <w:szCs w:val="22"/>
              <w:lang w:val="fr-FR" w:eastAsia="fr-FR"/>
            </w:rPr>
          </w:pPr>
          <w:hyperlink w:anchor="_Toc44068448" w:history="1">
            <w:r w:rsidR="00453F4B" w:rsidRPr="00D7441C">
              <w:rPr>
                <w:rStyle w:val="Lienhypertexte"/>
                <w:noProof/>
                <w:lang w:val="en-GB"/>
              </w:rPr>
              <w:t>6.3.1</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Firm’s hurdle rate</w:t>
            </w:r>
            <w:r w:rsidR="00453F4B">
              <w:rPr>
                <w:noProof/>
                <w:webHidden/>
              </w:rPr>
              <w:tab/>
            </w:r>
            <w:r w:rsidR="00453F4B">
              <w:rPr>
                <w:noProof/>
                <w:webHidden/>
              </w:rPr>
              <w:fldChar w:fldCharType="begin"/>
            </w:r>
            <w:r w:rsidR="00453F4B">
              <w:rPr>
                <w:noProof/>
                <w:webHidden/>
              </w:rPr>
              <w:instrText xml:space="preserve"> PAGEREF _Toc44068448 \h </w:instrText>
            </w:r>
            <w:r w:rsidR="00453F4B">
              <w:rPr>
                <w:noProof/>
                <w:webHidden/>
              </w:rPr>
            </w:r>
            <w:r w:rsidR="00453F4B">
              <w:rPr>
                <w:noProof/>
                <w:webHidden/>
              </w:rPr>
              <w:fldChar w:fldCharType="separate"/>
            </w:r>
            <w:r w:rsidR="00453F4B">
              <w:rPr>
                <w:noProof/>
                <w:webHidden/>
              </w:rPr>
              <w:t>73</w:t>
            </w:r>
            <w:r w:rsidR="00453F4B">
              <w:rPr>
                <w:noProof/>
                <w:webHidden/>
              </w:rPr>
              <w:fldChar w:fldCharType="end"/>
            </w:r>
          </w:hyperlink>
        </w:p>
        <w:p w14:paraId="48A71DE0" w14:textId="3512CA41" w:rsidR="00453F4B" w:rsidRDefault="00466363">
          <w:pPr>
            <w:pStyle w:val="TM3"/>
            <w:rPr>
              <w:rFonts w:asciiTheme="minorHAnsi" w:eastAsiaTheme="minorEastAsia" w:hAnsiTheme="minorHAnsi" w:cstheme="minorBidi"/>
              <w:noProof/>
              <w:sz w:val="22"/>
              <w:szCs w:val="22"/>
              <w:lang w:val="fr-FR" w:eastAsia="fr-FR"/>
            </w:rPr>
          </w:pPr>
          <w:hyperlink w:anchor="_Toc44068449" w:history="1">
            <w:r w:rsidR="00453F4B" w:rsidRPr="00D7441C">
              <w:rPr>
                <w:rStyle w:val="Lienhypertexte"/>
                <w:noProof/>
                <w:lang w:val="en-GB"/>
              </w:rPr>
              <w:t>6.3.2</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Project’s funding gap</w:t>
            </w:r>
            <w:r w:rsidR="00453F4B">
              <w:rPr>
                <w:noProof/>
                <w:webHidden/>
              </w:rPr>
              <w:tab/>
            </w:r>
            <w:r w:rsidR="00453F4B">
              <w:rPr>
                <w:noProof/>
                <w:webHidden/>
              </w:rPr>
              <w:fldChar w:fldCharType="begin"/>
            </w:r>
            <w:r w:rsidR="00453F4B">
              <w:rPr>
                <w:noProof/>
                <w:webHidden/>
              </w:rPr>
              <w:instrText xml:space="preserve"> PAGEREF _Toc44068449 \h </w:instrText>
            </w:r>
            <w:r w:rsidR="00453F4B">
              <w:rPr>
                <w:noProof/>
                <w:webHidden/>
              </w:rPr>
            </w:r>
            <w:r w:rsidR="00453F4B">
              <w:rPr>
                <w:noProof/>
                <w:webHidden/>
              </w:rPr>
              <w:fldChar w:fldCharType="separate"/>
            </w:r>
            <w:r w:rsidR="00453F4B">
              <w:rPr>
                <w:noProof/>
                <w:webHidden/>
              </w:rPr>
              <w:t>73</w:t>
            </w:r>
            <w:r w:rsidR="00453F4B">
              <w:rPr>
                <w:noProof/>
                <w:webHidden/>
              </w:rPr>
              <w:fldChar w:fldCharType="end"/>
            </w:r>
          </w:hyperlink>
        </w:p>
        <w:p w14:paraId="4E31E66D" w14:textId="4F096157" w:rsidR="00453F4B" w:rsidRDefault="00466363">
          <w:pPr>
            <w:pStyle w:val="TM3"/>
            <w:rPr>
              <w:rFonts w:asciiTheme="minorHAnsi" w:eastAsiaTheme="minorEastAsia" w:hAnsiTheme="minorHAnsi" w:cstheme="minorBidi"/>
              <w:noProof/>
              <w:sz w:val="22"/>
              <w:szCs w:val="22"/>
              <w:lang w:val="fr-FR" w:eastAsia="fr-FR"/>
            </w:rPr>
          </w:pPr>
          <w:hyperlink w:anchor="_Toc44068450" w:history="1">
            <w:r w:rsidR="00453F4B" w:rsidRPr="00D7441C">
              <w:rPr>
                <w:rStyle w:val="Lienhypertexte"/>
                <w:noProof/>
                <w:lang w:val="en-GB"/>
              </w:rPr>
              <w:t>6.3.3</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State aid intensity</w:t>
            </w:r>
            <w:r w:rsidR="00453F4B">
              <w:rPr>
                <w:noProof/>
                <w:webHidden/>
              </w:rPr>
              <w:tab/>
            </w:r>
            <w:r w:rsidR="00453F4B">
              <w:rPr>
                <w:noProof/>
                <w:webHidden/>
              </w:rPr>
              <w:fldChar w:fldCharType="begin"/>
            </w:r>
            <w:r w:rsidR="00453F4B">
              <w:rPr>
                <w:noProof/>
                <w:webHidden/>
              </w:rPr>
              <w:instrText xml:space="preserve"> PAGEREF _Toc44068450 \h </w:instrText>
            </w:r>
            <w:r w:rsidR="00453F4B">
              <w:rPr>
                <w:noProof/>
                <w:webHidden/>
              </w:rPr>
            </w:r>
            <w:r w:rsidR="00453F4B">
              <w:rPr>
                <w:noProof/>
                <w:webHidden/>
              </w:rPr>
              <w:fldChar w:fldCharType="separate"/>
            </w:r>
            <w:r w:rsidR="00453F4B">
              <w:rPr>
                <w:noProof/>
                <w:webHidden/>
              </w:rPr>
              <w:t>74</w:t>
            </w:r>
            <w:r w:rsidR="00453F4B">
              <w:rPr>
                <w:noProof/>
                <w:webHidden/>
              </w:rPr>
              <w:fldChar w:fldCharType="end"/>
            </w:r>
          </w:hyperlink>
        </w:p>
        <w:p w14:paraId="6B61CB72" w14:textId="3F103916" w:rsidR="00453F4B" w:rsidRDefault="00466363">
          <w:pPr>
            <w:pStyle w:val="TM3"/>
            <w:rPr>
              <w:rFonts w:asciiTheme="minorHAnsi" w:eastAsiaTheme="minorEastAsia" w:hAnsiTheme="minorHAnsi" w:cstheme="minorBidi"/>
              <w:noProof/>
              <w:sz w:val="22"/>
              <w:szCs w:val="22"/>
              <w:lang w:val="fr-FR" w:eastAsia="fr-FR"/>
            </w:rPr>
          </w:pPr>
          <w:hyperlink w:anchor="_Toc44068451" w:history="1">
            <w:r w:rsidR="00453F4B" w:rsidRPr="00D7441C">
              <w:rPr>
                <w:rStyle w:val="Lienhypertexte"/>
                <w:noProof/>
                <w:lang w:val="en-GB"/>
              </w:rPr>
              <w:t>6.3.4</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State aid cumulation</w:t>
            </w:r>
            <w:r w:rsidR="00453F4B">
              <w:rPr>
                <w:noProof/>
                <w:webHidden/>
              </w:rPr>
              <w:tab/>
            </w:r>
            <w:r w:rsidR="00453F4B">
              <w:rPr>
                <w:noProof/>
                <w:webHidden/>
              </w:rPr>
              <w:fldChar w:fldCharType="begin"/>
            </w:r>
            <w:r w:rsidR="00453F4B">
              <w:rPr>
                <w:noProof/>
                <w:webHidden/>
              </w:rPr>
              <w:instrText xml:space="preserve"> PAGEREF _Toc44068451 \h </w:instrText>
            </w:r>
            <w:r w:rsidR="00453F4B">
              <w:rPr>
                <w:noProof/>
                <w:webHidden/>
              </w:rPr>
            </w:r>
            <w:r w:rsidR="00453F4B">
              <w:rPr>
                <w:noProof/>
                <w:webHidden/>
              </w:rPr>
              <w:fldChar w:fldCharType="separate"/>
            </w:r>
            <w:r w:rsidR="00453F4B">
              <w:rPr>
                <w:noProof/>
                <w:webHidden/>
              </w:rPr>
              <w:t>74</w:t>
            </w:r>
            <w:r w:rsidR="00453F4B">
              <w:rPr>
                <w:noProof/>
                <w:webHidden/>
              </w:rPr>
              <w:fldChar w:fldCharType="end"/>
            </w:r>
          </w:hyperlink>
        </w:p>
        <w:p w14:paraId="21C6CB2D" w14:textId="0BB52C9C" w:rsidR="00453F4B" w:rsidRDefault="00466363">
          <w:pPr>
            <w:pStyle w:val="TM3"/>
            <w:rPr>
              <w:rFonts w:asciiTheme="minorHAnsi" w:eastAsiaTheme="minorEastAsia" w:hAnsiTheme="minorHAnsi" w:cstheme="minorBidi"/>
              <w:noProof/>
              <w:sz w:val="22"/>
              <w:szCs w:val="22"/>
              <w:lang w:val="fr-FR" w:eastAsia="fr-FR"/>
            </w:rPr>
          </w:pPr>
          <w:hyperlink w:anchor="_Toc44068452" w:history="1">
            <w:r w:rsidR="00453F4B" w:rsidRPr="00D7441C">
              <w:rPr>
                <w:rStyle w:val="Lienhypertexte"/>
                <w:noProof/>
                <w:lang w:val="en-GB"/>
              </w:rPr>
              <w:t>6.3.5</w:t>
            </w:r>
            <w:r w:rsidR="00453F4B">
              <w:rPr>
                <w:rFonts w:asciiTheme="minorHAnsi" w:eastAsiaTheme="minorEastAsia" w:hAnsiTheme="minorHAnsi" w:cstheme="minorBidi"/>
                <w:noProof/>
                <w:sz w:val="22"/>
                <w:szCs w:val="22"/>
                <w:lang w:val="fr-FR" w:eastAsia="fr-FR"/>
              </w:rPr>
              <w:tab/>
            </w:r>
            <w:r w:rsidR="00453F4B" w:rsidRPr="00D7441C">
              <w:rPr>
                <w:rStyle w:val="Lienhypertexte"/>
                <w:noProof/>
                <w:lang w:val="en-GB"/>
              </w:rPr>
              <w:t>Open selection proceeding</w:t>
            </w:r>
            <w:r w:rsidR="00453F4B">
              <w:rPr>
                <w:noProof/>
                <w:webHidden/>
              </w:rPr>
              <w:tab/>
            </w:r>
            <w:r w:rsidR="00453F4B">
              <w:rPr>
                <w:noProof/>
                <w:webHidden/>
              </w:rPr>
              <w:fldChar w:fldCharType="begin"/>
            </w:r>
            <w:r w:rsidR="00453F4B">
              <w:rPr>
                <w:noProof/>
                <w:webHidden/>
              </w:rPr>
              <w:instrText xml:space="preserve"> PAGEREF _Toc44068452 \h </w:instrText>
            </w:r>
            <w:r w:rsidR="00453F4B">
              <w:rPr>
                <w:noProof/>
                <w:webHidden/>
              </w:rPr>
            </w:r>
            <w:r w:rsidR="00453F4B">
              <w:rPr>
                <w:noProof/>
                <w:webHidden/>
              </w:rPr>
              <w:fldChar w:fldCharType="separate"/>
            </w:r>
            <w:r w:rsidR="00453F4B">
              <w:rPr>
                <w:noProof/>
                <w:webHidden/>
              </w:rPr>
              <w:t>74</w:t>
            </w:r>
            <w:r w:rsidR="00453F4B">
              <w:rPr>
                <w:noProof/>
                <w:webHidden/>
              </w:rPr>
              <w:fldChar w:fldCharType="end"/>
            </w:r>
          </w:hyperlink>
        </w:p>
        <w:p w14:paraId="626D5370" w14:textId="0EC714C0" w:rsidR="00453F4B" w:rsidRDefault="00466363">
          <w:pPr>
            <w:pStyle w:val="TM1"/>
            <w:rPr>
              <w:rFonts w:asciiTheme="minorHAnsi" w:eastAsiaTheme="minorEastAsia" w:hAnsiTheme="minorHAnsi" w:cstheme="minorBidi"/>
              <w:b w:val="0"/>
              <w:bCs w:val="0"/>
              <w:sz w:val="22"/>
              <w:szCs w:val="22"/>
              <w:lang w:val="fr-FR" w:eastAsia="fr-FR"/>
            </w:rPr>
          </w:pPr>
          <w:hyperlink w:anchor="_Toc44068453" w:history="1">
            <w:r w:rsidR="00453F4B" w:rsidRPr="00D7441C">
              <w:rPr>
                <w:rStyle w:val="Lienhypertexte"/>
                <w:lang w:val="en-GB"/>
              </w:rPr>
              <w:t>7</w:t>
            </w:r>
            <w:r w:rsidR="00453F4B">
              <w:rPr>
                <w:rFonts w:asciiTheme="minorHAnsi" w:eastAsiaTheme="minorEastAsia" w:hAnsiTheme="minorHAnsi" w:cstheme="minorBidi"/>
                <w:b w:val="0"/>
                <w:bCs w:val="0"/>
                <w:sz w:val="22"/>
                <w:szCs w:val="22"/>
                <w:lang w:val="fr-FR" w:eastAsia="fr-FR"/>
              </w:rPr>
              <w:tab/>
            </w:r>
            <w:r w:rsidR="00453F4B" w:rsidRPr="00D7441C">
              <w:rPr>
                <w:rStyle w:val="Lienhypertexte"/>
                <w:lang w:val="en-GB"/>
              </w:rPr>
              <w:t>Limitation of distortion of competition and trade</w:t>
            </w:r>
            <w:r w:rsidR="00453F4B">
              <w:rPr>
                <w:webHidden/>
              </w:rPr>
              <w:tab/>
            </w:r>
            <w:r w:rsidR="00453F4B">
              <w:rPr>
                <w:webHidden/>
              </w:rPr>
              <w:fldChar w:fldCharType="begin"/>
            </w:r>
            <w:r w:rsidR="00453F4B">
              <w:rPr>
                <w:webHidden/>
              </w:rPr>
              <w:instrText xml:space="preserve"> PAGEREF _Toc44068453 \h </w:instrText>
            </w:r>
            <w:r w:rsidR="00453F4B">
              <w:rPr>
                <w:webHidden/>
              </w:rPr>
            </w:r>
            <w:r w:rsidR="00453F4B">
              <w:rPr>
                <w:webHidden/>
              </w:rPr>
              <w:fldChar w:fldCharType="separate"/>
            </w:r>
            <w:r w:rsidR="00453F4B">
              <w:rPr>
                <w:webHidden/>
              </w:rPr>
              <w:t>75</w:t>
            </w:r>
            <w:r w:rsidR="00453F4B">
              <w:rPr>
                <w:webHidden/>
              </w:rPr>
              <w:fldChar w:fldCharType="end"/>
            </w:r>
          </w:hyperlink>
        </w:p>
        <w:p w14:paraId="1726E494" w14:textId="3F69095D" w:rsidR="00453F4B" w:rsidRDefault="00466363">
          <w:pPr>
            <w:pStyle w:val="TM1"/>
            <w:rPr>
              <w:rFonts w:asciiTheme="minorHAnsi" w:eastAsiaTheme="minorEastAsia" w:hAnsiTheme="minorHAnsi" w:cstheme="minorBidi"/>
              <w:b w:val="0"/>
              <w:bCs w:val="0"/>
              <w:sz w:val="22"/>
              <w:szCs w:val="22"/>
              <w:lang w:val="fr-FR" w:eastAsia="fr-FR"/>
            </w:rPr>
          </w:pPr>
          <w:hyperlink w:anchor="_Toc44068454" w:history="1">
            <w:r w:rsidR="00453F4B" w:rsidRPr="00D7441C">
              <w:rPr>
                <w:rStyle w:val="Lienhypertexte"/>
                <w:i/>
                <w:lang w:val="en-GB"/>
              </w:rPr>
              <w:t>Annexe 1:</w:t>
            </w:r>
            <w:r w:rsidR="00453F4B">
              <w:rPr>
                <w:webHidden/>
              </w:rPr>
              <w:tab/>
            </w:r>
            <w:r w:rsidR="00453F4B">
              <w:rPr>
                <w:webHidden/>
              </w:rPr>
              <w:fldChar w:fldCharType="begin"/>
            </w:r>
            <w:r w:rsidR="00453F4B">
              <w:rPr>
                <w:webHidden/>
              </w:rPr>
              <w:instrText xml:space="preserve"> PAGEREF _Toc44068454 \h </w:instrText>
            </w:r>
            <w:r w:rsidR="00453F4B">
              <w:rPr>
                <w:webHidden/>
              </w:rPr>
            </w:r>
            <w:r w:rsidR="00453F4B">
              <w:rPr>
                <w:webHidden/>
              </w:rPr>
              <w:fldChar w:fldCharType="separate"/>
            </w:r>
            <w:r w:rsidR="00453F4B">
              <w:rPr>
                <w:webHidden/>
              </w:rPr>
              <w:t>76</w:t>
            </w:r>
            <w:r w:rsidR="00453F4B">
              <w:rPr>
                <w:webHidden/>
              </w:rPr>
              <w:fldChar w:fldCharType="end"/>
            </w:r>
          </w:hyperlink>
        </w:p>
        <w:p w14:paraId="29C6AF06" w14:textId="0437D823" w:rsidR="00A274BD" w:rsidRPr="0015670F" w:rsidRDefault="00A274BD" w:rsidP="00EA378C">
          <w:pPr>
            <w:spacing w:beforeLines="60" w:before="144" w:afterLines="60" w:after="144"/>
            <w:rPr>
              <w:sz w:val="28"/>
              <w:szCs w:val="28"/>
              <w:lang w:val="en-GB"/>
            </w:rPr>
          </w:pPr>
          <w:r w:rsidRPr="0015670F">
            <w:rPr>
              <w:b/>
              <w:sz w:val="24"/>
              <w:szCs w:val="24"/>
              <w:lang w:val="en-GB"/>
            </w:rPr>
            <w:fldChar w:fldCharType="end"/>
          </w:r>
        </w:p>
      </w:sdtContent>
    </w:sdt>
    <w:p w14:paraId="463549BA" w14:textId="065CEB6F" w:rsidR="007C13B3" w:rsidRPr="0015670F" w:rsidRDefault="007C13B3">
      <w:pPr>
        <w:spacing w:after="200"/>
        <w:rPr>
          <w:sz w:val="28"/>
          <w:szCs w:val="28"/>
          <w:lang w:val="en-GB"/>
        </w:rPr>
      </w:pPr>
      <w:r w:rsidRPr="20134471">
        <w:rPr>
          <w:sz w:val="28"/>
          <w:szCs w:val="28"/>
          <w:lang w:val="en-GB"/>
        </w:rPr>
        <w:br w:type="page"/>
      </w:r>
    </w:p>
    <w:p w14:paraId="055A4887" w14:textId="65749B92" w:rsidR="00A274BD" w:rsidRDefault="00A274BD" w:rsidP="00A274BD">
      <w:pPr>
        <w:pStyle w:val="ITberschrift1"/>
        <w:rPr>
          <w:lang w:val="en-GB"/>
        </w:rPr>
      </w:pPr>
      <w:bookmarkStart w:id="3" w:name="_Toc495919885"/>
      <w:bookmarkStart w:id="4" w:name="_Toc44068375"/>
      <w:r w:rsidRPr="0015670F">
        <w:rPr>
          <w:lang w:val="en-GB"/>
        </w:rPr>
        <w:lastRenderedPageBreak/>
        <w:t>Project Outline</w:t>
      </w:r>
      <w:bookmarkEnd w:id="3"/>
      <w:bookmarkEnd w:id="4"/>
    </w:p>
    <w:p w14:paraId="45813004" w14:textId="63F3F3B8" w:rsidR="007D1125" w:rsidRDefault="007D1125" w:rsidP="007D1125">
      <w:pPr>
        <w:pStyle w:val="ITberschrift11"/>
        <w:rPr>
          <w:lang w:val="en-GB"/>
        </w:rPr>
      </w:pPr>
      <w:bookmarkStart w:id="5" w:name="_Toc44068376"/>
      <w:r>
        <w:rPr>
          <w:lang w:val="en-GB"/>
        </w:rPr>
        <w:t>Pr</w:t>
      </w:r>
      <w:r w:rsidR="00380D28">
        <w:rPr>
          <w:lang w:val="en-GB"/>
        </w:rPr>
        <w:t>e</w:t>
      </w:r>
      <w:r>
        <w:rPr>
          <w:lang w:val="en-GB"/>
        </w:rPr>
        <w:t xml:space="preserve">sentation of </w:t>
      </w:r>
      <w:del w:id="6" w:author="Diomides Mavroyiannis" w:date="2021-03-23T09:32:00Z">
        <w:r w:rsidR="00ED4EE8" w:rsidDel="008A5408">
          <w:rPr>
            <w:lang w:val="en-GB"/>
          </w:rPr>
          <w:delText xml:space="preserve">ENGIE </w:delText>
        </w:r>
      </w:del>
      <w:ins w:id="7" w:author="Diomides Mavroyiannis" w:date="2021-03-23T09:32:00Z">
        <w:r w:rsidR="008A5408">
          <w:rPr>
            <w:lang w:val="en-GB"/>
          </w:rPr>
          <w:t xml:space="preserve">Company and </w:t>
        </w:r>
      </w:ins>
      <w:del w:id="8" w:author="Diomides Mavroyiannis" w:date="2021-03-23T09:32:00Z">
        <w:r w:rsidR="002059FD" w:rsidDel="008A5408">
          <w:rPr>
            <w:lang w:val="en-GB"/>
          </w:rPr>
          <w:delText xml:space="preserve">and </w:delText>
        </w:r>
      </w:del>
      <w:ins w:id="9" w:author="Diomides Mavroyiannis" w:date="2021-03-23T09:32:00Z">
        <w:r w:rsidR="008A5408">
          <w:rPr>
            <w:lang w:val="en-GB"/>
          </w:rPr>
          <w:t>Projec</w:t>
        </w:r>
        <w:r w:rsidR="008A5408">
          <w:rPr>
            <w:lang w:val="en-GB"/>
          </w:rPr>
          <w:t>t</w:t>
        </w:r>
      </w:ins>
      <w:del w:id="10" w:author="Diomides Mavroyiannis" w:date="2021-03-23T09:32:00Z">
        <w:r w:rsidR="002059FD" w:rsidDel="008A5408">
          <w:rPr>
            <w:lang w:val="en-GB"/>
          </w:rPr>
          <w:delText>ELHySE</w:delText>
        </w:r>
        <w:r w:rsidDel="008A5408">
          <w:rPr>
            <w:lang w:val="en-GB"/>
          </w:rPr>
          <w:delText xml:space="preserve"> consortium</w:delText>
        </w:r>
      </w:del>
      <w:bookmarkEnd w:id="5"/>
    </w:p>
    <w:p w14:paraId="7EAC8BBE" w14:textId="3747B8CE" w:rsidR="0068578A" w:rsidRPr="0068578A" w:rsidRDefault="00AE18ED" w:rsidP="00ED4EE8">
      <w:pPr>
        <w:pStyle w:val="ITberschrift111"/>
        <w:rPr>
          <w:lang w:val="en-GB"/>
        </w:rPr>
      </w:pPr>
      <w:bookmarkStart w:id="11" w:name="_Toc44068377"/>
      <w:del w:id="12" w:author="Diomides Mavroyiannis" w:date="2021-03-23T09:31:00Z">
        <w:r w:rsidDel="008A5408">
          <w:rPr>
            <w:lang w:val="en-GB"/>
          </w:rPr>
          <w:delText xml:space="preserve">ENGIE </w:delText>
        </w:r>
      </w:del>
      <w:ins w:id="13" w:author="Diomides Mavroyiannis" w:date="2021-03-23T09:31:00Z">
        <w:r w:rsidR="008A5408">
          <w:rPr>
            <w:lang w:val="en-GB"/>
          </w:rPr>
          <w:t>C</w:t>
        </w:r>
      </w:ins>
      <w:ins w:id="14" w:author="Diomides Mavroyiannis" w:date="2021-03-23T09:32:00Z">
        <w:r w:rsidR="008A5408">
          <w:rPr>
            <w:lang w:val="en-GB"/>
          </w:rPr>
          <w:t>ompany</w:t>
        </w:r>
      </w:ins>
      <w:del w:id="15" w:author="Diomides Mavroyiannis" w:date="2021-03-23T09:32:00Z">
        <w:r w:rsidDel="008A5408">
          <w:rPr>
            <w:lang w:val="en-GB"/>
          </w:rPr>
          <w:delText>presen</w:delText>
        </w:r>
        <w:r w:rsidR="0068578A" w:rsidDel="008A5408">
          <w:rPr>
            <w:lang w:val="en-GB"/>
          </w:rPr>
          <w:delText>tation</w:delText>
        </w:r>
      </w:del>
      <w:bookmarkEnd w:id="11"/>
    </w:p>
    <w:p w14:paraId="21FBB83D" w14:textId="599ADE28" w:rsidR="00F82C13" w:rsidRPr="00BA0E07" w:rsidDel="008A5408" w:rsidRDefault="00F82C13" w:rsidP="00F82C13">
      <w:pPr>
        <w:pStyle w:val="ITAbsatzohneNr"/>
        <w:jc w:val="both"/>
        <w:rPr>
          <w:del w:id="16" w:author="Diomides Mavroyiannis" w:date="2021-03-23T09:33:00Z"/>
          <w:lang w:val="en-US"/>
        </w:rPr>
      </w:pPr>
      <w:del w:id="17" w:author="Diomides Mavroyiannis" w:date="2021-03-23T09:33:00Z">
        <w:r w:rsidRPr="00BA0E07" w:rsidDel="008A5408">
          <w:rPr>
            <w:lang w:val="en-US"/>
          </w:rPr>
          <w:delText xml:space="preserve">ENGIE is a global reference in low-carbon energy and services. In response to the urgency of climate change, its ambition is to become the world leader in the zero-carbon transition for its customers, in particular global companies and local authorities. </w:delText>
        </w:r>
        <w:r w:rsidRPr="0ECE0D48" w:rsidDel="008A5408">
          <w:rPr>
            <w:lang w:val="en-US"/>
          </w:rPr>
          <w:delText xml:space="preserve">ENGIE </w:delText>
        </w:r>
        <w:r w:rsidR="3514E6DB" w:rsidRPr="0ECE0D48" w:rsidDel="008A5408">
          <w:rPr>
            <w:lang w:val="en-US"/>
          </w:rPr>
          <w:delText>(</w:delText>
        </w:r>
        <w:r w:rsidR="3514E6DB" w:rsidRPr="0ECE0D48" w:rsidDel="008A5408">
          <w:rPr>
            <w:rFonts w:eastAsia="Arial" w:cs="Arial"/>
            <w:lang w:val="en-US"/>
          </w:rPr>
          <w:delText>170,000 employees)</w:delText>
        </w:r>
        <w:r w:rsidRPr="0ECE0D48" w:rsidDel="008A5408">
          <w:rPr>
            <w:rFonts w:eastAsia="Arial" w:cs="Arial"/>
            <w:lang w:val="en-US"/>
          </w:rPr>
          <w:delText xml:space="preserve"> </w:delText>
        </w:r>
        <w:r w:rsidRPr="00BA0E07" w:rsidDel="008A5408">
          <w:rPr>
            <w:lang w:val="en-US"/>
          </w:rPr>
          <w:delText xml:space="preserve">relies on its key activities (renewable energy, gas, services) to offer competitive turnkey solutions. </w:delText>
        </w:r>
        <w:r w:rsidR="002A750F" w:rsidDel="008A5408">
          <w:rPr>
            <w:lang w:val="en-US"/>
          </w:rPr>
          <w:delText>The t</w:delText>
        </w:r>
        <w:r w:rsidRPr="00BA0E07" w:rsidDel="008A5408">
          <w:rPr>
            <w:lang w:val="en-US"/>
          </w:rPr>
          <w:delText>urnover in 2019</w:delText>
        </w:r>
        <w:r w:rsidR="002A750F" w:rsidDel="008A5408">
          <w:rPr>
            <w:lang w:val="en-US"/>
          </w:rPr>
          <w:delText xml:space="preserve"> is</w:delText>
        </w:r>
        <w:r w:rsidRPr="00BA0E07" w:rsidDel="008A5408">
          <w:rPr>
            <w:lang w:val="en-US"/>
          </w:rPr>
          <w:delText xml:space="preserve"> EUR 60.1 billion. The Group is listed on the Paris and Brussels stock exchanges (ENGI) and is represented in the main financial indices (CAC 40, DJ Euro Stoxx 50, Euronext 100, FTSE Eurotop 100, MSCI Europe) and non-financial indices (DJSI World, DJSI Europe and Euronext Vigeo Eiris - World 120, Eurozone 120, Europe 120, France 20, CAC 40 Governance).</w:delText>
        </w:r>
        <w:r w:rsidR="00EF61B0" w:rsidDel="008A5408">
          <w:rPr>
            <w:lang w:val="en-US"/>
          </w:rPr>
          <w:delText xml:space="preserve"> </w:delText>
        </w:r>
        <w:r w:rsidRPr="00BA0E07" w:rsidDel="008A5408">
          <w:rPr>
            <w:lang w:val="en-US"/>
          </w:rPr>
          <w:delText xml:space="preserve">ENGIE has 27 GW of renewable capacity as of 2019 and wishes to add 9 GW of renewable capacity </w:delText>
        </w:r>
        <w:r w:rsidR="483884B7" w:rsidRPr="0ECE0D48" w:rsidDel="008A5408">
          <w:rPr>
            <w:lang w:val="en-US"/>
          </w:rPr>
          <w:delText>by</w:delText>
        </w:r>
        <w:r w:rsidRPr="00BA0E07" w:rsidDel="008A5408">
          <w:rPr>
            <w:lang w:val="en-US"/>
          </w:rPr>
          <w:delText xml:space="preserve"> 2021.</w:delText>
        </w:r>
      </w:del>
    </w:p>
    <w:p w14:paraId="50D7D181" w14:textId="25499A65" w:rsidR="00F82C13" w:rsidRPr="00BA0E07" w:rsidDel="008A5408" w:rsidRDefault="00F82C13" w:rsidP="00F82C13">
      <w:pPr>
        <w:pStyle w:val="ITAbsatzohneNr"/>
        <w:jc w:val="both"/>
        <w:rPr>
          <w:del w:id="18" w:author="Diomides Mavroyiannis" w:date="2021-03-23T09:33:00Z"/>
          <w:lang w:val="en-US"/>
        </w:rPr>
      </w:pPr>
    </w:p>
    <w:p w14:paraId="028D176F" w14:textId="2128551A" w:rsidR="00F82C13" w:rsidRPr="00BA0E07" w:rsidDel="008A5408" w:rsidRDefault="00F82C13" w:rsidP="00F82C13">
      <w:pPr>
        <w:pStyle w:val="ITAbsatzohneNr"/>
        <w:jc w:val="both"/>
        <w:rPr>
          <w:del w:id="19" w:author="Diomides Mavroyiannis" w:date="2021-03-23T09:33:00Z"/>
          <w:lang w:val="en-US"/>
        </w:rPr>
      </w:pPr>
      <w:del w:id="20" w:author="Diomides Mavroyiannis" w:date="2021-03-23T09:33:00Z">
        <w:r w:rsidRPr="00BA0E07" w:rsidDel="008A5408">
          <w:rPr>
            <w:lang w:val="en-US"/>
          </w:rPr>
          <w:delText xml:space="preserve">ENGIE is convinced that renewable and/or low-carbon hydrogen is at the heart of the transition towards a sustainable economy for all. Renewable hydrogen, produced </w:delText>
        </w:r>
        <w:r w:rsidR="73C388AF" w:rsidRPr="0ECE0D48" w:rsidDel="008A5408">
          <w:rPr>
            <w:lang w:val="en-US"/>
          </w:rPr>
          <w:delText>by</w:delText>
        </w:r>
        <w:r w:rsidRPr="00BA0E07" w:rsidDel="008A5408">
          <w:rPr>
            <w:lang w:val="en-US"/>
          </w:rPr>
          <w:delText xml:space="preserve"> water electrolysis using renewable power and used for a large variety of end-uses including mobility, industry</w:delText>
        </w:r>
        <w:r w:rsidR="57F4FBE0" w:rsidRPr="0ECE0D48" w:rsidDel="008A5408">
          <w:rPr>
            <w:lang w:val="en-US"/>
          </w:rPr>
          <w:delText xml:space="preserve"> (feedstock and/or heat)</w:delText>
        </w:r>
        <w:r w:rsidRPr="0ECE0D48" w:rsidDel="008A5408">
          <w:rPr>
            <w:lang w:val="en-US"/>
          </w:rPr>
          <w:delText>,</w:delText>
        </w:r>
        <w:r w:rsidRPr="00BA0E07" w:rsidDel="008A5408">
          <w:rPr>
            <w:lang w:val="en-US"/>
          </w:rPr>
          <w:delText xml:space="preserve"> power production and storage, will accelerate the development of renewable energies and contribute to the decarbonisation of the economy. Hydrogen is also an energy vector that has an essential role for sector coupling, providing flexibility services to the power grid with a view to integrating more renewable power and allowing the effective deployment of new end-uses in the energy system.</w:delText>
        </w:r>
      </w:del>
    </w:p>
    <w:p w14:paraId="79C8C16E" w14:textId="235580BE" w:rsidR="00F82C13" w:rsidRPr="00BA0E07" w:rsidDel="008A5408" w:rsidRDefault="00F82C13" w:rsidP="00F82C13">
      <w:pPr>
        <w:pStyle w:val="ITAbsatzohneNr"/>
        <w:jc w:val="both"/>
        <w:rPr>
          <w:del w:id="21" w:author="Diomides Mavroyiannis" w:date="2021-03-23T09:33:00Z"/>
          <w:lang w:val="en-US"/>
        </w:rPr>
      </w:pPr>
    </w:p>
    <w:p w14:paraId="25B19D70" w14:textId="1471C9F9" w:rsidR="00F82C13" w:rsidRDefault="00F82C13" w:rsidP="00F82C13">
      <w:pPr>
        <w:pStyle w:val="ITAbsatzohneNr"/>
        <w:jc w:val="both"/>
        <w:rPr>
          <w:lang w:val="en-US"/>
        </w:rPr>
      </w:pPr>
      <w:del w:id="22" w:author="Diomides Mavroyiannis" w:date="2021-03-23T09:33:00Z">
        <w:r w:rsidRPr="00BA0E07" w:rsidDel="008A5408">
          <w:rPr>
            <w:lang w:val="en-US"/>
          </w:rPr>
          <w:delText xml:space="preserve">ENGIE's objective is to address all levels of the renewable hydrogen value chain: from carbon-free electricity generation, to the production, storage and transport of hydrogen for end </w:delText>
        </w:r>
        <w:r w:rsidRPr="0ECE0D48" w:rsidDel="008A5408">
          <w:rPr>
            <w:lang w:val="en-US"/>
          </w:rPr>
          <w:delText>use</w:delText>
        </w:r>
        <w:r w:rsidR="61ED4BA5" w:rsidRPr="0ECE0D48" w:rsidDel="008A5408">
          <w:rPr>
            <w:lang w:val="en-US"/>
          </w:rPr>
          <w:delText>s</w:delText>
        </w:r>
        <w:r w:rsidRPr="00BA0E07" w:rsidDel="008A5408">
          <w:rPr>
            <w:lang w:val="en-US"/>
          </w:rPr>
          <w:delText xml:space="preserve"> in mobility, industry and energy storage. </w:delText>
        </w:r>
      </w:del>
      <w:ins w:id="23" w:author="Diomides Mavroyiannis" w:date="2021-03-23T09:33:00Z">
        <w:r w:rsidR="008A5408">
          <w:rPr>
            <w:lang w:val="en-US"/>
          </w:rPr>
          <w:t xml:space="preserve">Here </w:t>
        </w:r>
      </w:ins>
      <w:bookmarkStart w:id="24" w:name="_GoBack"/>
      <w:bookmarkEnd w:id="24"/>
    </w:p>
    <w:p w14:paraId="6CF655FB" w14:textId="65C631E0" w:rsidR="002059FD" w:rsidRPr="00ED4EE8" w:rsidRDefault="00EF7DA4" w:rsidP="002059FD">
      <w:pPr>
        <w:pStyle w:val="ITberschrift111"/>
        <w:rPr>
          <w:lang w:val="en-GB"/>
        </w:rPr>
      </w:pPr>
      <w:bookmarkStart w:id="25" w:name="_Toc44068378"/>
      <w:proofErr w:type="spellStart"/>
      <w:r>
        <w:rPr>
          <w:lang w:val="en-GB"/>
        </w:rPr>
        <w:t>ELHySE</w:t>
      </w:r>
      <w:proofErr w:type="spellEnd"/>
      <w:r>
        <w:rPr>
          <w:lang w:val="en-GB"/>
        </w:rPr>
        <w:t xml:space="preserve"> </w:t>
      </w:r>
      <w:r w:rsidR="009552D2" w:rsidRPr="3A847BE6">
        <w:rPr>
          <w:lang w:val="en-GB"/>
        </w:rPr>
        <w:t>consortium</w:t>
      </w:r>
      <w:bookmarkEnd w:id="25"/>
    </w:p>
    <w:p w14:paraId="414D67C2" w14:textId="77777777" w:rsidR="002059FD" w:rsidRDefault="002059FD" w:rsidP="002059FD">
      <w:pPr>
        <w:pStyle w:val="ITAbsatzohneNr"/>
        <w:rPr>
          <w:lang w:val="en-GB"/>
        </w:rPr>
      </w:pPr>
    </w:p>
    <w:p w14:paraId="25930C2E" w14:textId="2BC08BAC" w:rsidR="00490FB0" w:rsidRDefault="002059FD" w:rsidP="002059FD">
      <w:pPr>
        <w:pStyle w:val="ITAbsatzohneNr"/>
        <w:jc w:val="both"/>
        <w:rPr>
          <w:lang w:val="en-GB"/>
        </w:rPr>
      </w:pPr>
      <w:r w:rsidRPr="7682ED77">
        <w:rPr>
          <w:lang w:val="en-GB"/>
        </w:rPr>
        <w:t xml:space="preserve">ENGIE, </w:t>
      </w:r>
      <w:proofErr w:type="spellStart"/>
      <w:r w:rsidRPr="0ECE0D48">
        <w:rPr>
          <w:lang w:val="en-GB"/>
        </w:rPr>
        <w:t>Ariane</w:t>
      </w:r>
      <w:r w:rsidR="3EDAC242" w:rsidRPr="0ECE0D48">
        <w:rPr>
          <w:lang w:val="en-GB"/>
        </w:rPr>
        <w:t>Group</w:t>
      </w:r>
      <w:proofErr w:type="spellEnd"/>
      <w:r w:rsidRPr="7682ED77">
        <w:rPr>
          <w:lang w:val="en-GB"/>
        </w:rPr>
        <w:t xml:space="preserve"> and CMA CGM have launched the </w:t>
      </w:r>
      <w:proofErr w:type="spellStart"/>
      <w:r w:rsidRPr="7682ED77">
        <w:rPr>
          <w:lang w:val="en-GB"/>
        </w:rPr>
        <w:t>Elhyse</w:t>
      </w:r>
      <w:proofErr w:type="spellEnd"/>
      <w:r w:rsidRPr="7682ED77">
        <w:rPr>
          <w:lang w:val="en-GB"/>
        </w:rPr>
        <w:t xml:space="preserve"> </w:t>
      </w:r>
      <w:r w:rsidR="503354E0" w:rsidRPr="0ECE0D48">
        <w:rPr>
          <w:lang w:val="en-GB"/>
        </w:rPr>
        <w:t>project</w:t>
      </w:r>
      <w:r w:rsidRPr="7682ED77">
        <w:rPr>
          <w:lang w:val="en-GB"/>
        </w:rPr>
        <w:t xml:space="preserve"> to </w:t>
      </w:r>
      <w:r w:rsidR="00187719">
        <w:rPr>
          <w:lang w:val="en-GB"/>
        </w:rPr>
        <w:t>develop</w:t>
      </w:r>
      <w:r w:rsidRPr="7682ED77">
        <w:rPr>
          <w:lang w:val="en-GB"/>
        </w:rPr>
        <w:t xml:space="preserve"> the renewable and</w:t>
      </w:r>
      <w:r w:rsidR="64221B78" w:rsidRPr="21AB3550">
        <w:rPr>
          <w:lang w:val="en-GB"/>
        </w:rPr>
        <w:t>/</w:t>
      </w:r>
      <w:r w:rsidRPr="7682ED77">
        <w:rPr>
          <w:lang w:val="en-GB"/>
        </w:rPr>
        <w:t xml:space="preserve">or carbon-free liquid hydrogen </w:t>
      </w:r>
      <w:r w:rsidR="00D43ECC">
        <w:rPr>
          <w:lang w:val="en-GB"/>
        </w:rPr>
        <w:t>supply chain</w:t>
      </w:r>
      <w:r w:rsidR="00D43ECC" w:rsidRPr="7682ED77">
        <w:rPr>
          <w:lang w:val="en-GB"/>
        </w:rPr>
        <w:t xml:space="preserve"> </w:t>
      </w:r>
      <w:r w:rsidRPr="7682ED77">
        <w:rPr>
          <w:lang w:val="en-GB"/>
        </w:rPr>
        <w:t>for heavy</w:t>
      </w:r>
      <w:r w:rsidR="1B422EB7" w:rsidRPr="5AEF3718">
        <w:rPr>
          <w:lang w:val="en-GB"/>
        </w:rPr>
        <w:t>-</w:t>
      </w:r>
      <w:r w:rsidRPr="7682ED77">
        <w:rPr>
          <w:lang w:val="en-GB"/>
        </w:rPr>
        <w:t>duty and long-haul transportation</w:t>
      </w:r>
      <w:r w:rsidR="00490FB0">
        <w:rPr>
          <w:lang w:val="en-GB"/>
        </w:rPr>
        <w:t xml:space="preserve"> in France and in Europe</w:t>
      </w:r>
      <w:r w:rsidR="005A3D2E">
        <w:rPr>
          <w:lang w:val="en-GB"/>
        </w:rPr>
        <w:t>.</w:t>
      </w:r>
      <w:r w:rsidR="00612BB5">
        <w:rPr>
          <w:lang w:val="en-GB"/>
        </w:rPr>
        <w:t xml:space="preserve"> </w:t>
      </w:r>
    </w:p>
    <w:p w14:paraId="6DEA6CFD" w14:textId="5B7D78E6" w:rsidR="005A3D2E" w:rsidRDefault="005A3D2E" w:rsidP="002059FD">
      <w:pPr>
        <w:pStyle w:val="ITAbsatzohneNr"/>
        <w:jc w:val="both"/>
        <w:rPr>
          <w:lang w:val="en-GB"/>
        </w:rPr>
      </w:pPr>
    </w:p>
    <w:p w14:paraId="4D195A76" w14:textId="028E9277" w:rsidR="00BE354D" w:rsidRPr="0061520B" w:rsidRDefault="75D64DFE" w:rsidP="004B328F">
      <w:pPr>
        <w:keepNext/>
        <w:jc w:val="center"/>
        <w:rPr>
          <w:rFonts w:eastAsia="Calibri" w:cs="Arial"/>
          <w:lang w:val="en-GB" w:eastAsia="en-US"/>
        </w:rPr>
      </w:pPr>
      <w:r>
        <w:rPr>
          <w:noProof/>
          <w:lang w:val="fr-FR" w:eastAsia="fr-FR"/>
        </w:rPr>
        <w:drawing>
          <wp:inline distT="0" distB="0" distL="0" distR="0" wp14:anchorId="35599FF4" wp14:editId="5A60B969">
            <wp:extent cx="4619535" cy="2137162"/>
            <wp:effectExtent l="0" t="0" r="0" b="0"/>
            <wp:docPr id="1464101808"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pic:cNvPicPr/>
                  </pic:nvPicPr>
                  <pic:blipFill>
                    <a:blip r:embed="rId14">
                      <a:extLst>
                        <a:ext uri="{28A0092B-C50C-407E-A947-70E740481C1C}">
                          <a14:useLocalDpi xmlns:a14="http://schemas.microsoft.com/office/drawing/2010/main" val="0"/>
                        </a:ext>
                      </a:extLst>
                    </a:blip>
                    <a:stretch>
                      <a:fillRect/>
                    </a:stretch>
                  </pic:blipFill>
                  <pic:spPr>
                    <a:xfrm>
                      <a:off x="0" y="0"/>
                      <a:ext cx="4619535" cy="2137162"/>
                    </a:xfrm>
                    <a:prstGeom prst="rect">
                      <a:avLst/>
                    </a:prstGeom>
                  </pic:spPr>
                </pic:pic>
              </a:graphicData>
            </a:graphic>
          </wp:inline>
        </w:drawing>
      </w:r>
    </w:p>
    <w:p w14:paraId="60B02E0B" w14:textId="6DD679A3" w:rsidR="00BE354D" w:rsidRPr="0061520B" w:rsidRDefault="00BE354D" w:rsidP="00BE354D">
      <w:pPr>
        <w:pStyle w:val="Lgende"/>
        <w:tabs>
          <w:tab w:val="left" w:pos="1134"/>
        </w:tabs>
        <w:rPr>
          <w:i w:val="0"/>
          <w:lang w:val="en-GB"/>
        </w:rPr>
      </w:pPr>
      <w:r w:rsidRPr="0061520B">
        <w:rPr>
          <w:lang w:val="en-GB"/>
        </w:rPr>
        <w:t xml:space="preserve">Figure </w:t>
      </w:r>
      <w:r w:rsidRPr="0061520B">
        <w:rPr>
          <w:lang w:val="en-GB"/>
        </w:rPr>
        <w:fldChar w:fldCharType="begin"/>
      </w:r>
      <w:r w:rsidRPr="0061520B">
        <w:rPr>
          <w:lang w:val="en-GB"/>
        </w:rPr>
        <w:instrText xml:space="preserve"> SEQ Figure \* ARABIC </w:instrText>
      </w:r>
      <w:r w:rsidRPr="0061520B">
        <w:rPr>
          <w:lang w:val="en-GB"/>
        </w:rPr>
        <w:fldChar w:fldCharType="separate"/>
      </w:r>
      <w:r w:rsidR="005D6973">
        <w:rPr>
          <w:noProof/>
          <w:lang w:val="en-GB"/>
        </w:rPr>
        <w:t>1</w:t>
      </w:r>
      <w:r w:rsidRPr="0061520B">
        <w:rPr>
          <w:lang w:val="en-GB"/>
        </w:rPr>
        <w:fldChar w:fldCharType="end"/>
      </w:r>
      <w:r w:rsidRPr="0061520B">
        <w:rPr>
          <w:lang w:val="en-GB"/>
        </w:rPr>
        <w:tab/>
      </w:r>
      <w:r w:rsidR="000A0234">
        <w:rPr>
          <w:lang w:val="en-GB"/>
        </w:rPr>
        <w:t xml:space="preserve">Renewable- carbon free </w:t>
      </w:r>
      <w:r w:rsidRPr="0061520B">
        <w:rPr>
          <w:lang w:val="en-GB"/>
        </w:rPr>
        <w:t xml:space="preserve">Liquid hydrogen supply chain for heavy </w:t>
      </w:r>
      <w:r w:rsidR="6738463F" w:rsidRPr="0061520B">
        <w:rPr>
          <w:lang w:val="en-GB"/>
        </w:rPr>
        <w:t>duty</w:t>
      </w:r>
      <w:r w:rsidRPr="0061520B">
        <w:rPr>
          <w:lang w:val="en-GB"/>
        </w:rPr>
        <w:t xml:space="preserve"> mobility</w:t>
      </w:r>
    </w:p>
    <w:p w14:paraId="0BEAE329" w14:textId="41C2DB20" w:rsidR="00BE354D" w:rsidRDefault="00BE354D" w:rsidP="002059FD">
      <w:pPr>
        <w:pStyle w:val="ITAbsatzohneNr"/>
        <w:jc w:val="both"/>
        <w:rPr>
          <w:lang w:val="en-GB"/>
        </w:rPr>
      </w:pPr>
    </w:p>
    <w:p w14:paraId="2D53C3A0" w14:textId="08826C85" w:rsidR="005C77BA" w:rsidRPr="00235C67" w:rsidRDefault="005A3D2E" w:rsidP="005C77BA">
      <w:pPr>
        <w:jc w:val="both"/>
        <w:rPr>
          <w:rFonts w:eastAsia="Calibri" w:cs="Arial"/>
          <w:lang w:val="en-GB" w:eastAsia="en-US"/>
        </w:rPr>
      </w:pPr>
      <w:r w:rsidRPr="0061520B">
        <w:rPr>
          <w:lang w:val="en-GB"/>
        </w:rPr>
        <w:lastRenderedPageBreak/>
        <w:t xml:space="preserve">The partners of this project, </w:t>
      </w:r>
      <w:proofErr w:type="spellStart"/>
      <w:r w:rsidRPr="0061520B">
        <w:rPr>
          <w:lang w:val="en-GB"/>
        </w:rPr>
        <w:t>ArianeGroup</w:t>
      </w:r>
      <w:proofErr w:type="spellEnd"/>
      <w:r w:rsidRPr="0061520B">
        <w:rPr>
          <w:lang w:val="en-GB"/>
        </w:rPr>
        <w:t xml:space="preserve">, CMA CGM and </w:t>
      </w:r>
      <w:r>
        <w:rPr>
          <w:lang w:val="en-GB"/>
        </w:rPr>
        <w:t>ENGIE</w:t>
      </w:r>
      <w:r w:rsidRPr="0061520B">
        <w:rPr>
          <w:lang w:val="en-GB"/>
        </w:rPr>
        <w:t xml:space="preserve">, have the know-how, </w:t>
      </w:r>
      <w:r w:rsidR="65F6E1B0" w:rsidRPr="0ECE0D48">
        <w:rPr>
          <w:lang w:val="en-GB"/>
        </w:rPr>
        <w:t xml:space="preserve">expertise, </w:t>
      </w:r>
      <w:r w:rsidRPr="0061520B">
        <w:rPr>
          <w:lang w:val="en-GB"/>
        </w:rPr>
        <w:t>knowledge of the markets</w:t>
      </w:r>
      <w:r w:rsidR="72930E50" w:rsidRPr="0ECE0D48">
        <w:rPr>
          <w:lang w:val="en-GB"/>
        </w:rPr>
        <w:t xml:space="preserve"> and </w:t>
      </w:r>
      <w:r w:rsidRPr="0061520B">
        <w:rPr>
          <w:lang w:val="en-GB"/>
        </w:rPr>
        <w:t xml:space="preserve">technologies, and the necessary </w:t>
      </w:r>
      <w:r w:rsidR="4031EC6F" w:rsidRPr="0ECE0D48">
        <w:rPr>
          <w:lang w:val="en-GB"/>
        </w:rPr>
        <w:t xml:space="preserve">means </w:t>
      </w:r>
      <w:r w:rsidRPr="0061520B">
        <w:rPr>
          <w:lang w:val="en-GB"/>
        </w:rPr>
        <w:t>to kick start this sector</w:t>
      </w:r>
      <w:r w:rsidR="312549A1" w:rsidRPr="0ECE0D48">
        <w:rPr>
          <w:lang w:val="en-GB"/>
        </w:rPr>
        <w:t>. They</w:t>
      </w:r>
      <w:r w:rsidRPr="0061520B">
        <w:rPr>
          <w:lang w:val="en-GB"/>
        </w:rPr>
        <w:t xml:space="preserve"> </w:t>
      </w:r>
      <w:r w:rsidR="312549A1" w:rsidRPr="0ECE0D48">
        <w:rPr>
          <w:lang w:val="en-GB"/>
        </w:rPr>
        <w:t xml:space="preserve">join forces in France and </w:t>
      </w:r>
      <w:r w:rsidRPr="0061520B">
        <w:rPr>
          <w:lang w:val="en-GB"/>
        </w:rPr>
        <w:t>at European level</w:t>
      </w:r>
      <w:r w:rsidR="51D8E1C5" w:rsidRPr="0ECE0D48">
        <w:rPr>
          <w:lang w:val="en-GB"/>
        </w:rPr>
        <w:t xml:space="preserve"> with</w:t>
      </w:r>
      <w:r w:rsidRPr="0061520B">
        <w:rPr>
          <w:lang w:val="en-GB"/>
        </w:rPr>
        <w:t xml:space="preserve"> the players </w:t>
      </w:r>
      <w:r w:rsidR="39BA493F" w:rsidRPr="0ECE0D48">
        <w:rPr>
          <w:lang w:val="en-GB"/>
        </w:rPr>
        <w:t>able</w:t>
      </w:r>
      <w:r w:rsidRPr="0061520B">
        <w:rPr>
          <w:lang w:val="en-GB"/>
        </w:rPr>
        <w:t xml:space="preserve"> to complete the </w:t>
      </w:r>
      <w:r>
        <w:rPr>
          <w:lang w:val="en-GB"/>
        </w:rPr>
        <w:t>o</w:t>
      </w:r>
      <w:r w:rsidRPr="0061520B">
        <w:rPr>
          <w:lang w:val="en-GB"/>
        </w:rPr>
        <w:t>n-ground segment (</w:t>
      </w:r>
      <w:r w:rsidR="3E2DD30A" w:rsidRPr="0ECE0D48">
        <w:rPr>
          <w:rFonts w:eastAsia="Arial" w:cs="Arial"/>
          <w:lang w:val="en-GB"/>
        </w:rPr>
        <w:t>equipment manufacturers,</w:t>
      </w:r>
      <w:r w:rsidR="3E2DD30A" w:rsidRPr="0ECE0D48">
        <w:rPr>
          <w:lang w:val="en-GB"/>
        </w:rPr>
        <w:t xml:space="preserve"> port </w:t>
      </w:r>
      <w:r w:rsidRPr="0061520B">
        <w:rPr>
          <w:lang w:val="en-GB"/>
        </w:rPr>
        <w:t xml:space="preserve">authorities, etc.) and the </w:t>
      </w:r>
      <w:r>
        <w:rPr>
          <w:lang w:val="en-GB"/>
        </w:rPr>
        <w:t>o</w:t>
      </w:r>
      <w:r w:rsidRPr="0061520B">
        <w:rPr>
          <w:lang w:val="en-GB"/>
        </w:rPr>
        <w:t xml:space="preserve">n-board segment (design offices, equipment manufacturers, </w:t>
      </w:r>
      <w:r w:rsidR="593C36AB" w:rsidRPr="0ECE0D48">
        <w:rPr>
          <w:lang w:val="en-GB"/>
        </w:rPr>
        <w:t xml:space="preserve">integrators, shipyards, </w:t>
      </w:r>
      <w:r w:rsidRPr="0061520B">
        <w:rPr>
          <w:lang w:val="en-GB"/>
        </w:rPr>
        <w:t xml:space="preserve">certification authorities, etc.) providing real added value and a significant impact for the competitive and large-scale development of </w:t>
      </w:r>
      <w:r>
        <w:rPr>
          <w:lang w:val="en-GB"/>
        </w:rPr>
        <w:t>the</w:t>
      </w:r>
      <w:r w:rsidRPr="0061520B">
        <w:rPr>
          <w:lang w:val="en-GB"/>
        </w:rPr>
        <w:t xml:space="preserve"> renewable liquid hydrogen sector.</w:t>
      </w:r>
      <w:r w:rsidR="005C77BA">
        <w:rPr>
          <w:lang w:val="en-GB"/>
        </w:rPr>
        <w:t xml:space="preserve"> </w:t>
      </w:r>
      <w:r w:rsidR="005C77BA" w:rsidRPr="64A729B1">
        <w:rPr>
          <w:rFonts w:eastAsia="Calibri" w:cs="Arial"/>
          <w:lang w:val="en-GB" w:eastAsia="en-US"/>
        </w:rPr>
        <w:t xml:space="preserve">Partners will </w:t>
      </w:r>
      <w:r w:rsidR="500ED753" w:rsidRPr="64A729B1">
        <w:rPr>
          <w:rFonts w:eastAsia="Calibri" w:cs="Arial"/>
          <w:lang w:val="en-GB" w:eastAsia="en-US"/>
        </w:rPr>
        <w:t>accelerate</w:t>
      </w:r>
      <w:r w:rsidR="005C77BA" w:rsidRPr="00235C67">
        <w:rPr>
          <w:rFonts w:eastAsia="Calibri" w:cs="Arial"/>
          <w:lang w:val="en-GB" w:eastAsia="en-US"/>
        </w:rPr>
        <w:t xml:space="preserve"> the development and industrialization of the supply of </w:t>
      </w:r>
      <w:r w:rsidR="68A8E070" w:rsidRPr="3434900E">
        <w:rPr>
          <w:rFonts w:eastAsia="Calibri" w:cs="Arial"/>
          <w:lang w:val="en-GB" w:eastAsia="en-US"/>
        </w:rPr>
        <w:t xml:space="preserve">economically viable </w:t>
      </w:r>
      <w:r w:rsidR="7A6912B8" w:rsidRPr="3434900E">
        <w:rPr>
          <w:rFonts w:eastAsia="Calibri" w:cs="Arial"/>
          <w:lang w:val="en-GB" w:eastAsia="en-US"/>
        </w:rPr>
        <w:t>and resilient solution</w:t>
      </w:r>
      <w:r w:rsidR="005C77BA" w:rsidRPr="3434900E">
        <w:rPr>
          <w:rFonts w:eastAsia="Calibri" w:cs="Arial"/>
          <w:lang w:val="en-GB" w:eastAsia="en-US"/>
        </w:rPr>
        <w:t xml:space="preserve">s </w:t>
      </w:r>
      <w:r w:rsidR="005C77BA" w:rsidRPr="1F7E7191">
        <w:rPr>
          <w:rFonts w:eastAsia="Calibri" w:cs="Arial"/>
          <w:lang w:val="en-GB" w:eastAsia="en-US"/>
        </w:rPr>
        <w:t>a</w:t>
      </w:r>
      <w:r w:rsidR="2A5595F1" w:rsidRPr="1F7E7191">
        <w:rPr>
          <w:rFonts w:eastAsia="Calibri" w:cs="Arial"/>
          <w:lang w:val="en-GB" w:eastAsia="en-US"/>
        </w:rPr>
        <w:t>s well as</w:t>
      </w:r>
      <w:r w:rsidR="005C77BA" w:rsidRPr="3434900E">
        <w:rPr>
          <w:rFonts w:eastAsia="Calibri" w:cs="Arial"/>
          <w:lang w:val="en-GB" w:eastAsia="en-US"/>
        </w:rPr>
        <w:t xml:space="preserve"> </w:t>
      </w:r>
      <w:r w:rsidR="5D5AC3DB" w:rsidRPr="3434900E">
        <w:rPr>
          <w:rFonts w:eastAsia="Calibri" w:cs="Arial"/>
          <w:lang w:val="en-GB" w:eastAsia="en-US"/>
        </w:rPr>
        <w:t xml:space="preserve">safe and efficient </w:t>
      </w:r>
      <w:r w:rsidR="005C77BA" w:rsidRPr="3434900E">
        <w:rPr>
          <w:rFonts w:eastAsia="Calibri" w:cs="Arial"/>
          <w:lang w:val="en-GB" w:eastAsia="en-US"/>
        </w:rPr>
        <w:t xml:space="preserve">equipment. </w:t>
      </w:r>
    </w:p>
    <w:p w14:paraId="5FD312EF" w14:textId="77777777" w:rsidR="00490FB0" w:rsidRDefault="00490FB0" w:rsidP="002059FD">
      <w:pPr>
        <w:pStyle w:val="ITAbsatzohneNr"/>
        <w:jc w:val="both"/>
        <w:rPr>
          <w:lang w:val="en-GB"/>
        </w:rPr>
      </w:pPr>
    </w:p>
    <w:p w14:paraId="549AB313" w14:textId="0C7DB4E0" w:rsidR="00283AED" w:rsidRPr="00EA33B7" w:rsidRDefault="005A3D2E" w:rsidP="00283AED">
      <w:pPr>
        <w:jc w:val="both"/>
        <w:rPr>
          <w:rFonts w:eastAsia="Calibri" w:cs="Arial"/>
          <w:lang w:val="en-GB" w:eastAsia="en-US"/>
        </w:rPr>
      </w:pPr>
      <w:r>
        <w:rPr>
          <w:lang w:val="en-GB"/>
        </w:rPr>
        <w:t xml:space="preserve">In particular and as detailed in this application file, the </w:t>
      </w:r>
      <w:r w:rsidR="002059FD" w:rsidRPr="7682ED77">
        <w:rPr>
          <w:lang w:val="en-GB"/>
        </w:rPr>
        <w:t xml:space="preserve">objective of </w:t>
      </w:r>
      <w:r>
        <w:rPr>
          <w:lang w:val="en-GB"/>
        </w:rPr>
        <w:t>ENGIE</w:t>
      </w:r>
      <w:del w:id="26" w:author="Marc ISABELLE" w:date="2020-06-29T09:10:00Z">
        <w:r w:rsidDel="00D53B52">
          <w:rPr>
            <w:lang w:val="en-GB"/>
          </w:rPr>
          <w:delText xml:space="preserve"> </w:delText>
        </w:r>
      </w:del>
      <w:r w:rsidR="002059FD" w:rsidRPr="7682ED77">
        <w:rPr>
          <w:lang w:val="en-GB"/>
        </w:rPr>
        <w:t xml:space="preserve"> is to develop with </w:t>
      </w:r>
      <w:proofErr w:type="spellStart"/>
      <w:r w:rsidR="002059FD" w:rsidRPr="66EBFD85">
        <w:rPr>
          <w:lang w:val="en-GB"/>
        </w:rPr>
        <w:t>Ariane</w:t>
      </w:r>
      <w:r w:rsidR="2A27E0C3" w:rsidRPr="66EBFD85">
        <w:rPr>
          <w:lang w:val="en-GB"/>
        </w:rPr>
        <w:t>Group</w:t>
      </w:r>
      <w:proofErr w:type="spellEnd"/>
      <w:r w:rsidR="002059FD" w:rsidRPr="7682ED77">
        <w:rPr>
          <w:lang w:val="en-GB"/>
        </w:rPr>
        <w:t xml:space="preserve"> and </w:t>
      </w:r>
      <w:r w:rsidR="002059FD" w:rsidRPr="7FB3FD1C">
        <w:rPr>
          <w:lang w:val="en-GB"/>
        </w:rPr>
        <w:t>futur</w:t>
      </w:r>
      <w:r w:rsidR="002059FD">
        <w:rPr>
          <w:lang w:val="en-GB"/>
        </w:rPr>
        <w:t>e</w:t>
      </w:r>
      <w:r w:rsidR="002059FD" w:rsidRPr="7682ED77">
        <w:rPr>
          <w:lang w:val="en-GB"/>
        </w:rPr>
        <w:t xml:space="preserve"> partners</w:t>
      </w:r>
      <w:ins w:id="27" w:author="MENARD Gabrielle (ENGIE SA)" w:date="2020-06-26T12:25:00Z">
        <w:r w:rsidR="002059FD" w:rsidRPr="7682ED77">
          <w:rPr>
            <w:lang w:val="en-GB"/>
          </w:rPr>
          <w:t xml:space="preserve"> </w:t>
        </w:r>
        <w:r w:rsidR="00F0227A">
          <w:rPr>
            <w:lang w:val="en-GB"/>
          </w:rPr>
          <w:t xml:space="preserve">(for example </w:t>
        </w:r>
        <w:proofErr w:type="spellStart"/>
        <w:r w:rsidR="00F0227A">
          <w:rPr>
            <w:lang w:val="en-GB"/>
          </w:rPr>
          <w:t>Five</w:t>
        </w:r>
      </w:ins>
      <w:ins w:id="28" w:author="MENARD Gabrielle (ENGIE SA)" w:date="2020-06-26T12:26:00Z">
        <w:r w:rsidR="00F0227A">
          <w:rPr>
            <w:lang w:val="en-GB"/>
          </w:rPr>
          <w:t>s</w:t>
        </w:r>
      </w:ins>
      <w:ins w:id="29" w:author="MENARD Gabrielle (ENGIE SA)" w:date="2020-06-26T12:25:00Z">
        <w:r w:rsidR="00F0227A">
          <w:rPr>
            <w:lang w:val="en-GB"/>
          </w:rPr>
          <w:t>Cryo</w:t>
        </w:r>
        <w:proofErr w:type="spellEnd"/>
        <w:r w:rsidR="00F0227A">
          <w:rPr>
            <w:lang w:val="en-GB"/>
          </w:rPr>
          <w:t xml:space="preserve"> is already identified as </w:t>
        </w:r>
      </w:ins>
      <w:ins w:id="30" w:author="MENARD Gabrielle (ENGIE SA)" w:date="2020-06-26T12:26:00Z">
        <w:r w:rsidR="00F0227A">
          <w:rPr>
            <w:lang w:val="en-GB"/>
          </w:rPr>
          <w:t xml:space="preserve">a potential partner for heat exchanger development) </w:t>
        </w:r>
      </w:ins>
      <w:r w:rsidR="002059FD" w:rsidRPr="7682ED77">
        <w:rPr>
          <w:lang w:val="en-GB"/>
        </w:rPr>
        <w:t xml:space="preserve"> a high</w:t>
      </w:r>
      <w:r w:rsidR="73D46345" w:rsidRPr="66EBFD85">
        <w:rPr>
          <w:lang w:val="en-GB"/>
        </w:rPr>
        <w:t>-</w:t>
      </w:r>
      <w:r w:rsidR="002059FD" w:rsidRPr="0AEE9365">
        <w:rPr>
          <w:lang w:val="en-GB"/>
        </w:rPr>
        <w:t>performance</w:t>
      </w:r>
      <w:r w:rsidR="002059FD" w:rsidRPr="7682ED77">
        <w:rPr>
          <w:lang w:val="en-GB"/>
        </w:rPr>
        <w:t xml:space="preserve"> </w:t>
      </w:r>
      <w:del w:id="31" w:author="Marc ISABELLE" w:date="2020-06-29T09:10:00Z">
        <w:r w:rsidR="002059FD" w:rsidRPr="7682ED77" w:rsidDel="009151EA">
          <w:rPr>
            <w:lang w:val="en-GB"/>
          </w:rPr>
          <w:delText xml:space="preserve">technological </w:delText>
        </w:r>
      </w:del>
      <w:ins w:id="32" w:author="Marc ISABELLE" w:date="2020-06-29T09:10:00Z">
        <w:r w:rsidR="009151EA">
          <w:rPr>
            <w:lang w:val="en-GB"/>
          </w:rPr>
          <w:t>innovative</w:t>
        </w:r>
        <w:r w:rsidR="009151EA" w:rsidRPr="7682ED77">
          <w:rPr>
            <w:lang w:val="en-GB"/>
          </w:rPr>
          <w:t xml:space="preserve"> </w:t>
        </w:r>
      </w:ins>
      <w:r w:rsidR="002059FD" w:rsidRPr="7682ED77">
        <w:rPr>
          <w:lang w:val="en-GB"/>
        </w:rPr>
        <w:t xml:space="preserve">solution for the liquefaction of hydrogen and demonstrate the </w:t>
      </w:r>
      <w:r w:rsidR="002059FD" w:rsidRPr="0AEE9365">
        <w:rPr>
          <w:lang w:val="en-GB"/>
        </w:rPr>
        <w:t>feasibility</w:t>
      </w:r>
      <w:r w:rsidR="002059FD" w:rsidRPr="7682ED77">
        <w:rPr>
          <w:lang w:val="en-GB"/>
        </w:rPr>
        <w:t xml:space="preserve"> of the LH2 value chain thanks a demonstrator project supplying a CMA CGM ship in a port.</w:t>
      </w:r>
      <w:r w:rsidR="00F24B16">
        <w:rPr>
          <w:lang w:val="en-GB"/>
        </w:rPr>
        <w:t xml:space="preserve"> </w:t>
      </w:r>
      <w:r w:rsidR="00283AED" w:rsidRPr="00EA33B7">
        <w:rPr>
          <w:rFonts w:eastAsia="Calibri" w:cs="Arial"/>
          <w:lang w:val="en-GB" w:eastAsia="en-US"/>
        </w:rPr>
        <w:t xml:space="preserve">This first project </w:t>
      </w:r>
      <w:r w:rsidR="00283AED">
        <w:rPr>
          <w:rFonts w:eastAsia="Calibri" w:cs="Arial"/>
          <w:lang w:val="en-GB" w:eastAsia="en-US"/>
        </w:rPr>
        <w:t xml:space="preserve">of its kind </w:t>
      </w:r>
      <w:r w:rsidR="00283AED" w:rsidRPr="00EA33B7">
        <w:rPr>
          <w:rFonts w:eastAsia="Calibri" w:cs="Arial"/>
          <w:lang w:val="en-GB" w:eastAsia="en-US"/>
        </w:rPr>
        <w:t xml:space="preserve">in Europe will lay the foundations for developing this solution on a European scale by </w:t>
      </w:r>
      <w:r w:rsidR="00283AED">
        <w:rPr>
          <w:rFonts w:eastAsia="Calibri" w:cs="Arial"/>
          <w:lang w:val="en-GB" w:eastAsia="en-US"/>
        </w:rPr>
        <w:t>targeting</w:t>
      </w:r>
      <w:r w:rsidR="00283AED" w:rsidRPr="00EA33B7">
        <w:rPr>
          <w:rFonts w:eastAsia="Calibri" w:cs="Arial"/>
          <w:lang w:val="en-GB" w:eastAsia="en-US"/>
        </w:rPr>
        <w:t xml:space="preserve"> </w:t>
      </w:r>
      <w:r w:rsidR="00283AED">
        <w:rPr>
          <w:rFonts w:eastAsia="Calibri" w:cs="Arial"/>
          <w:lang w:val="en-GB" w:eastAsia="en-US"/>
        </w:rPr>
        <w:t>the</w:t>
      </w:r>
      <w:r w:rsidR="00283AED" w:rsidRPr="00EA33B7">
        <w:rPr>
          <w:rFonts w:eastAsia="Calibri" w:cs="Arial"/>
          <w:lang w:val="en-GB" w:eastAsia="en-US"/>
        </w:rPr>
        <w:t xml:space="preserve"> main ports. Thus, Europe will be able to register as a leader in the liquid hydrogen market for </w:t>
      </w:r>
      <w:r w:rsidR="00283AED">
        <w:rPr>
          <w:rFonts w:eastAsia="Calibri" w:cs="Arial"/>
          <w:lang w:val="en-GB" w:eastAsia="en-US"/>
        </w:rPr>
        <w:t>maritime and river mobility</w:t>
      </w:r>
      <w:r w:rsidR="00283AED" w:rsidRPr="00EA33B7">
        <w:rPr>
          <w:rFonts w:eastAsia="Calibri" w:cs="Arial"/>
          <w:lang w:val="en-GB" w:eastAsia="en-US"/>
        </w:rPr>
        <w:t xml:space="preserve">, thanks to French expertise, and have the opportunity to </w:t>
      </w:r>
      <w:r w:rsidR="00283AED">
        <w:rPr>
          <w:rFonts w:eastAsia="Calibri" w:cs="Arial"/>
          <w:lang w:val="en-GB" w:eastAsia="en-US"/>
        </w:rPr>
        <w:t>disseminate</w:t>
      </w:r>
      <w:r w:rsidR="00283AED" w:rsidRPr="00EA33B7">
        <w:rPr>
          <w:rFonts w:eastAsia="Calibri" w:cs="Arial"/>
          <w:lang w:val="en-GB" w:eastAsia="en-US"/>
        </w:rPr>
        <w:t xml:space="preserve"> its standards on an international scale.</w:t>
      </w:r>
    </w:p>
    <w:p w14:paraId="4322A2C4" w14:textId="77777777" w:rsidR="002A2A59" w:rsidRDefault="00404D5F" w:rsidP="00FE3DC8">
      <w:pPr>
        <w:jc w:val="both"/>
        <w:rPr>
          <w:rFonts w:eastAsia="Calibri" w:cs="Arial"/>
          <w:lang w:val="en-GB" w:eastAsia="en-US"/>
        </w:rPr>
      </w:pPr>
      <w:r w:rsidRPr="1E2D8EAE">
        <w:rPr>
          <w:rFonts w:eastAsia="Calibri" w:cs="Arial"/>
          <w:lang w:val="en-GB" w:eastAsia="en-US"/>
        </w:rPr>
        <w:t>This project is therefore part of a national and European strategic vision of long-term re-industrialization, while offering the possibility of obtaining results in the short and medium term</w:t>
      </w:r>
      <w:r w:rsidR="0D761739" w:rsidRPr="1E2D8EAE">
        <w:rPr>
          <w:rFonts w:eastAsia="Calibri" w:cs="Arial"/>
          <w:lang w:val="en-GB" w:eastAsia="en-US"/>
        </w:rPr>
        <w:t>s</w:t>
      </w:r>
      <w:r w:rsidRPr="1E2D8EAE">
        <w:rPr>
          <w:rFonts w:eastAsia="Calibri" w:cs="Arial"/>
          <w:lang w:val="en-GB" w:eastAsia="en-US"/>
        </w:rPr>
        <w:t>.</w:t>
      </w:r>
    </w:p>
    <w:p w14:paraId="0871CA3D" w14:textId="555BF068" w:rsidR="00680E8D" w:rsidRPr="00FE3DC8" w:rsidRDefault="00FE3DC8" w:rsidP="00FE3DC8">
      <w:pPr>
        <w:jc w:val="both"/>
        <w:rPr>
          <w:rFonts w:eastAsia="Calibri" w:cs="Arial"/>
          <w:lang w:val="en-GB" w:eastAsia="en-US"/>
        </w:rPr>
      </w:pPr>
      <w:r>
        <w:rPr>
          <w:noProof/>
          <w:lang w:val="fr-FR" w:eastAsia="fr-FR"/>
        </w:rPr>
        <w:drawing>
          <wp:anchor distT="0" distB="0" distL="114300" distR="114300" simplePos="0" relativeHeight="251658272" behindDoc="0" locked="0" layoutInCell="1" allowOverlap="1" wp14:anchorId="784A0427" wp14:editId="4A8E3C1C">
            <wp:simplePos x="0" y="0"/>
            <wp:positionH relativeFrom="column">
              <wp:posOffset>0</wp:posOffset>
            </wp:positionH>
            <wp:positionV relativeFrom="paragraph">
              <wp:posOffset>182245</wp:posOffset>
            </wp:positionV>
            <wp:extent cx="5664020" cy="2152688"/>
            <wp:effectExtent l="0" t="0" r="0" b="0"/>
            <wp:wrapSquare wrapText="bothSides"/>
            <wp:docPr id="1010751692" name="Picture 101075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l="3316" t="28908" r="5638" b="9439"/>
                    <a:stretch>
                      <a:fillRect/>
                    </a:stretch>
                  </pic:blipFill>
                  <pic:spPr>
                    <a:xfrm>
                      <a:off x="0" y="0"/>
                      <a:ext cx="5664020" cy="2152688"/>
                    </a:xfrm>
                    <a:prstGeom prst="rect">
                      <a:avLst/>
                    </a:prstGeom>
                  </pic:spPr>
                </pic:pic>
              </a:graphicData>
            </a:graphic>
          </wp:anchor>
        </w:drawing>
      </w:r>
    </w:p>
    <w:p w14:paraId="484CB1E8" w14:textId="5ECBCE66" w:rsidR="00DB2CEC" w:rsidRDefault="00DB2CEC" w:rsidP="00DB2CEC">
      <w:pPr>
        <w:pStyle w:val="Lgende"/>
        <w:jc w:val="center"/>
        <w:rPr>
          <w:iCs/>
          <w:lang w:val="en-US"/>
        </w:rPr>
      </w:pPr>
      <w:r w:rsidRPr="009D498F">
        <w:rPr>
          <w:lang w:val="en-US"/>
        </w:rPr>
        <w:t xml:space="preserve">Figure </w:t>
      </w:r>
      <w:r>
        <w:fldChar w:fldCharType="begin"/>
      </w:r>
      <w:r w:rsidRPr="009D498F">
        <w:rPr>
          <w:lang w:val="en-US"/>
        </w:rPr>
        <w:instrText xml:space="preserve"> SEQ Figure \* ARABIC </w:instrText>
      </w:r>
      <w:r>
        <w:fldChar w:fldCharType="separate"/>
      </w:r>
      <w:r w:rsidRPr="009D498F">
        <w:rPr>
          <w:lang w:val="en-US"/>
        </w:rPr>
        <w:t>2</w:t>
      </w:r>
      <w:r>
        <w:fldChar w:fldCharType="end"/>
      </w:r>
      <w:r w:rsidRPr="009D498F">
        <w:rPr>
          <w:lang w:val="en-US"/>
        </w:rPr>
        <w:t xml:space="preserve"> - </w:t>
      </w:r>
      <w:proofErr w:type="spellStart"/>
      <w:r w:rsidRPr="009D498F">
        <w:rPr>
          <w:lang w:val="en-US"/>
        </w:rPr>
        <w:t>ArianeGroup</w:t>
      </w:r>
      <w:proofErr w:type="spellEnd"/>
      <w:r w:rsidRPr="009D498F">
        <w:rPr>
          <w:lang w:val="en-US"/>
        </w:rPr>
        <w:t xml:space="preserve"> and ENGIE partnership scheme for liquefier development</w:t>
      </w:r>
    </w:p>
    <w:p w14:paraId="7C90CEA2" w14:textId="77777777" w:rsidR="00DB2CEC" w:rsidRDefault="00DB2CEC" w:rsidP="00F64E29">
      <w:pPr>
        <w:pStyle w:val="ITAbsatzohneNr"/>
        <w:jc w:val="both"/>
        <w:rPr>
          <w:iCs/>
          <w:lang w:val="en-US"/>
        </w:rPr>
      </w:pPr>
    </w:p>
    <w:p w14:paraId="5E69F86B" w14:textId="1101ADB6" w:rsidR="00F64E29" w:rsidRPr="0000251A" w:rsidRDefault="00F64E29" w:rsidP="00F64E29">
      <w:pPr>
        <w:pStyle w:val="ITAbsatzohneNr"/>
        <w:jc w:val="both"/>
        <w:rPr>
          <w:b/>
          <w:bCs/>
          <w:i/>
          <w:lang w:val="en-US"/>
        </w:rPr>
      </w:pPr>
      <w:r>
        <w:rPr>
          <w:iCs/>
          <w:lang w:val="en-US"/>
        </w:rPr>
        <w:t xml:space="preserve">The project promoted by </w:t>
      </w:r>
      <w:proofErr w:type="spellStart"/>
      <w:r>
        <w:rPr>
          <w:iCs/>
          <w:lang w:val="en-US"/>
        </w:rPr>
        <w:t>ArianeGroup</w:t>
      </w:r>
      <w:proofErr w:type="spellEnd"/>
      <w:r>
        <w:rPr>
          <w:iCs/>
          <w:lang w:val="en-US"/>
        </w:rPr>
        <w:t>, CMA CGM and ENGIE is 100% aligned on the following recommendation of the final Report of the Strategic Forum for IPCEI (Strengthening Strategic Value Chains for a future-ready EU Industry</w:t>
      </w:r>
      <w:r w:rsidRPr="00866208">
        <w:rPr>
          <w:iCs/>
          <w:lang w:val="en-US"/>
        </w:rPr>
        <w:t xml:space="preserve">, </w:t>
      </w:r>
      <w:r w:rsidRPr="00866208">
        <w:rPr>
          <w:lang w:val="en-US"/>
        </w:rPr>
        <w:t>p.74</w:t>
      </w:r>
      <w:r w:rsidRPr="00866208">
        <w:rPr>
          <w:iCs/>
          <w:lang w:val="en-US"/>
        </w:rPr>
        <w:t>):</w:t>
      </w:r>
      <w:r w:rsidR="00F91B36">
        <w:rPr>
          <w:iCs/>
          <w:lang w:val="en-US"/>
        </w:rPr>
        <w:t xml:space="preserve"> </w:t>
      </w:r>
      <w:r w:rsidRPr="0000251A">
        <w:rPr>
          <w:b/>
          <w:bCs/>
          <w:i/>
          <w:lang w:val="en-US"/>
        </w:rPr>
        <w:t>“Push forward the hydrogen-based inland or coastal ships and maritime vessels as an alternative to highly pollutant diesel engines (to 2025: e.g. 1 big ship order + 10 inland ships and/or other sea-going ships). Support the development of new hydrogen inland ships or costal vessels, the related infrastructure (hydrogen refueling stations) and develop a positive, stable legislative and regulatory framework.”</w:t>
      </w:r>
    </w:p>
    <w:p w14:paraId="0D861C3F" w14:textId="14D63104" w:rsidR="002059FD" w:rsidRDefault="002059FD" w:rsidP="00F82C13">
      <w:pPr>
        <w:pStyle w:val="ITAbsatzohneNr"/>
        <w:jc w:val="both"/>
        <w:rPr>
          <w:lang w:val="en-GB"/>
        </w:rPr>
      </w:pPr>
    </w:p>
    <w:p w14:paraId="132F3D60" w14:textId="77777777" w:rsidR="000927D8" w:rsidRPr="00152DA2" w:rsidRDefault="000927D8" w:rsidP="00F82C13">
      <w:pPr>
        <w:pStyle w:val="ITAbsatzohneNr"/>
        <w:jc w:val="both"/>
        <w:rPr>
          <w:lang w:val="en-GB"/>
        </w:rPr>
      </w:pPr>
    </w:p>
    <w:p w14:paraId="6A21A4CB" w14:textId="77777777" w:rsidR="002D6AF7" w:rsidRDefault="002D6AF7">
      <w:pPr>
        <w:spacing w:after="200"/>
        <w:rPr>
          <w:b/>
          <w:sz w:val="24"/>
          <w:lang w:val="en-GB"/>
        </w:rPr>
      </w:pPr>
      <w:r>
        <w:rPr>
          <w:lang w:val="en-GB"/>
        </w:rPr>
        <w:br w:type="page"/>
      </w:r>
    </w:p>
    <w:p w14:paraId="3293A157" w14:textId="76991759" w:rsidR="00A274BD" w:rsidRDefault="00FB71D8" w:rsidP="00A274BD">
      <w:pPr>
        <w:pStyle w:val="ITberschrift11"/>
        <w:rPr>
          <w:lang w:val="en-GB"/>
        </w:rPr>
      </w:pPr>
      <w:bookmarkStart w:id="33" w:name="_Toc44068379"/>
      <w:r w:rsidRPr="0061520B">
        <w:rPr>
          <w:lang w:val="en-GB"/>
        </w:rPr>
        <w:lastRenderedPageBreak/>
        <w:t>O</w:t>
      </w:r>
      <w:r w:rsidR="00DD5ED5" w:rsidRPr="0061520B">
        <w:rPr>
          <w:lang w:val="en-GB"/>
        </w:rPr>
        <w:t>bjectives of</w:t>
      </w:r>
      <w:r w:rsidR="009C5620" w:rsidRPr="0061520B">
        <w:rPr>
          <w:lang w:val="en-GB"/>
        </w:rPr>
        <w:t xml:space="preserve"> </w:t>
      </w:r>
      <w:r w:rsidR="00197E8A">
        <w:rPr>
          <w:lang w:val="en-GB"/>
        </w:rPr>
        <w:t xml:space="preserve">ENGIE </w:t>
      </w:r>
      <w:r w:rsidR="009C5620" w:rsidRPr="0061520B">
        <w:rPr>
          <w:lang w:val="en-GB"/>
        </w:rPr>
        <w:t>in the IPCEI in all technical fields it</w:t>
      </w:r>
      <w:r w:rsidR="000407F5" w:rsidRPr="0061520B">
        <w:rPr>
          <w:lang w:val="en-GB"/>
        </w:rPr>
        <w:t xml:space="preserve"> i</w:t>
      </w:r>
      <w:r w:rsidR="009C5620" w:rsidRPr="0061520B">
        <w:rPr>
          <w:lang w:val="en-GB"/>
        </w:rPr>
        <w:t>s involved</w:t>
      </w:r>
      <w:bookmarkEnd w:id="33"/>
    </w:p>
    <w:p w14:paraId="612E0562" w14:textId="3EBAC036" w:rsidR="009B2F3B" w:rsidRPr="00720BE6" w:rsidRDefault="03ED99FA" w:rsidP="00346DCA">
      <w:pPr>
        <w:pStyle w:val="ITberschrift111"/>
        <w:rPr>
          <w:lang w:val="en-GB"/>
        </w:rPr>
      </w:pPr>
      <w:bookmarkStart w:id="34" w:name="_Toc44068380"/>
      <w:r w:rsidRPr="171DF2B8">
        <w:rPr>
          <w:lang w:val="en-GB"/>
        </w:rPr>
        <w:t>Context</w:t>
      </w:r>
      <w:r w:rsidR="00520B32" w:rsidRPr="171DF2B8">
        <w:rPr>
          <w:lang w:val="en-GB"/>
        </w:rPr>
        <w:t xml:space="preserve"> of hydrogen market</w:t>
      </w:r>
      <w:r w:rsidR="001F22B9">
        <w:rPr>
          <w:lang w:val="en-GB"/>
        </w:rPr>
        <w:t xml:space="preserve"> and mobility decarbonization</w:t>
      </w:r>
      <w:bookmarkEnd w:id="34"/>
    </w:p>
    <w:p w14:paraId="39C5F2F8" w14:textId="7936015B" w:rsidR="45AEC427" w:rsidRDefault="05876D52" w:rsidP="00591B22">
      <w:pPr>
        <w:jc w:val="both"/>
        <w:rPr>
          <w:rFonts w:eastAsia="Arial" w:cs="Arial"/>
          <w:lang w:val="en-GB"/>
        </w:rPr>
      </w:pPr>
      <w:r w:rsidRPr="7682ED77">
        <w:rPr>
          <w:rFonts w:eastAsia="Arial" w:cs="Arial"/>
          <w:lang w:val="en-GB"/>
        </w:rPr>
        <w:t xml:space="preserve">Today, over 50 percent of the global production of hydrogen is used to produce ammonia for urea and other fertilizers. Of the remaining half, around 30 percent is used for various processes related to refineries and about ten percent is used for methanol production. Hydrogen for transporting purposes is merely a marginal market as of today. In total the current demand for hydrogen is about 8 EJ of energy per year, equivalent to about 67 million tons of hydrogen or 2224 </w:t>
      </w:r>
      <w:proofErr w:type="spellStart"/>
      <w:r w:rsidRPr="7682ED77">
        <w:rPr>
          <w:rFonts w:eastAsia="Arial" w:cs="Arial"/>
          <w:lang w:val="en-GB"/>
        </w:rPr>
        <w:t>TWh</w:t>
      </w:r>
      <w:proofErr w:type="spellEnd"/>
      <w:r w:rsidRPr="7682ED77">
        <w:rPr>
          <w:rFonts w:eastAsia="Arial" w:cs="Arial"/>
          <w:lang w:val="en-GB"/>
        </w:rPr>
        <w:t xml:space="preserve"> of electricity</w:t>
      </w:r>
    </w:p>
    <w:p w14:paraId="650F0AE1" w14:textId="05A93E1C" w:rsidR="171DF2B8" w:rsidRDefault="2AEE4DC6" w:rsidP="008F0EF6">
      <w:pPr>
        <w:spacing w:after="160" w:line="259" w:lineRule="auto"/>
        <w:jc w:val="both"/>
        <w:rPr>
          <w:rFonts w:eastAsia="Arial" w:cs="Arial"/>
          <w:lang w:val="en-GB"/>
        </w:rPr>
      </w:pPr>
      <w:r w:rsidRPr="7682ED77">
        <w:rPr>
          <w:rFonts w:eastAsia="Arial" w:cs="Arial"/>
          <w:lang w:val="en-GB"/>
        </w:rPr>
        <w:t xml:space="preserve">The future global hydrogen market is dependent on both technological and political development. The International Renewable Energy Agency (IRENA) </w:t>
      </w:r>
      <w:r w:rsidR="79FCF94C" w:rsidRPr="01E250EA">
        <w:rPr>
          <w:rFonts w:eastAsia="Arial" w:cs="Arial"/>
          <w:lang w:val="en-GB"/>
        </w:rPr>
        <w:t>estimate</w:t>
      </w:r>
      <w:r w:rsidR="750B6095" w:rsidRPr="01E250EA">
        <w:rPr>
          <w:rFonts w:eastAsia="Arial" w:cs="Arial"/>
          <w:lang w:val="en-GB"/>
        </w:rPr>
        <w:t>s</w:t>
      </w:r>
      <w:r w:rsidRPr="7682ED77">
        <w:rPr>
          <w:rFonts w:eastAsia="Arial" w:cs="Arial"/>
          <w:lang w:val="en-GB"/>
        </w:rPr>
        <w:t xml:space="preserve"> an additional market demand of 8 EJ in 2050 – in addition to the current demand in </w:t>
      </w:r>
      <w:r w:rsidR="71B4B6DC" w:rsidRPr="5FAF87CD">
        <w:rPr>
          <w:rFonts w:eastAsia="Arial" w:cs="Arial"/>
          <w:lang w:val="en-GB"/>
        </w:rPr>
        <w:t>feedstock.</w:t>
      </w:r>
      <w:r w:rsidRPr="7682ED77">
        <w:rPr>
          <w:rFonts w:eastAsia="Arial" w:cs="Arial"/>
          <w:lang w:val="en-GB"/>
        </w:rPr>
        <w:t xml:space="preserve"> The growth will come in the transportation sector.</w:t>
      </w:r>
    </w:p>
    <w:p w14:paraId="66FFC11C" w14:textId="37BB8544" w:rsidR="71B4B6DC" w:rsidRDefault="2AEE4DC6" w:rsidP="00591B22">
      <w:pPr>
        <w:jc w:val="both"/>
        <w:rPr>
          <w:rFonts w:eastAsia="Arial" w:cs="Arial"/>
          <w:lang w:val="en-GB"/>
        </w:rPr>
      </w:pPr>
      <w:r w:rsidRPr="7682ED77">
        <w:rPr>
          <w:rFonts w:eastAsia="Arial" w:cs="Arial"/>
          <w:lang w:val="en-GB"/>
        </w:rPr>
        <w:t xml:space="preserve">In a more optimistic scenario, the Hydrogen Council </w:t>
      </w:r>
      <w:r w:rsidR="63BCDDB3" w:rsidRPr="592B649D">
        <w:rPr>
          <w:rFonts w:eastAsia="Arial" w:cs="Arial"/>
          <w:lang w:val="en-GB"/>
        </w:rPr>
        <w:t>foresees</w:t>
      </w:r>
      <w:r w:rsidRPr="7682ED77">
        <w:rPr>
          <w:rFonts w:eastAsia="Arial" w:cs="Arial"/>
          <w:lang w:val="en-GB"/>
        </w:rPr>
        <w:t xml:space="preserve"> that the hydrogen market could increase tenfold to 78 EJ in 2050. While all sectors grow, transportation makes the largest leap, from next to nothing in 2019 to approximately 22 EJ or 6116 </w:t>
      </w:r>
      <w:proofErr w:type="spellStart"/>
      <w:r w:rsidRPr="7682ED77">
        <w:rPr>
          <w:rFonts w:eastAsia="Arial" w:cs="Arial"/>
          <w:lang w:val="en-GB"/>
        </w:rPr>
        <w:t>TWh</w:t>
      </w:r>
      <w:proofErr w:type="spellEnd"/>
      <w:r w:rsidRPr="7682ED77">
        <w:rPr>
          <w:rFonts w:eastAsia="Arial" w:cs="Arial"/>
          <w:lang w:val="en-GB"/>
        </w:rPr>
        <w:t xml:space="preserve"> of electricity.</w:t>
      </w:r>
    </w:p>
    <w:p w14:paraId="402C75B0" w14:textId="184A2A2A" w:rsidR="7633D7D4" w:rsidRDefault="7633D7D4" w:rsidP="7633D7D4">
      <w:pPr>
        <w:jc w:val="both"/>
        <w:rPr>
          <w:rFonts w:eastAsia="Arial" w:cs="Arial"/>
          <w:lang w:val="en-GB"/>
        </w:rPr>
      </w:pPr>
    </w:p>
    <w:p w14:paraId="1786ED97" w14:textId="23EA6FC3" w:rsidR="7633D7D4" w:rsidRDefault="7633D7D4" w:rsidP="7633D7D4">
      <w:pPr>
        <w:jc w:val="both"/>
        <w:rPr>
          <w:rFonts w:eastAsia="Arial" w:cs="Arial"/>
          <w:lang w:val="en-GB"/>
        </w:rPr>
      </w:pPr>
    </w:p>
    <w:p w14:paraId="4BF291D8" w14:textId="099220D4" w:rsidR="008F2B4D" w:rsidRPr="00346DCA" w:rsidRDefault="00DA24E7" w:rsidP="00940939">
      <w:pPr>
        <w:spacing w:after="160" w:line="259" w:lineRule="auto"/>
        <w:jc w:val="both"/>
        <w:rPr>
          <w:lang w:val="en-US"/>
        </w:rPr>
      </w:pPr>
      <w:r w:rsidRPr="7633D7D4">
        <w:rPr>
          <w:lang w:val="en-GB"/>
        </w:rPr>
        <w:t>The transport sector is highly dependent on fossil fuels and alone accounts for more than 20% of global CO</w:t>
      </w:r>
      <w:r w:rsidRPr="7633D7D4">
        <w:rPr>
          <w:vertAlign w:val="subscript"/>
          <w:lang w:val="en-GB"/>
        </w:rPr>
        <w:t>2</w:t>
      </w:r>
      <w:r w:rsidRPr="7633D7D4">
        <w:rPr>
          <w:lang w:val="en-GB"/>
        </w:rPr>
        <w:t xml:space="preserve"> emissions</w:t>
      </w:r>
      <w:r w:rsidR="00BC2A3E" w:rsidRPr="7633D7D4">
        <w:rPr>
          <w:lang w:val="en-GB"/>
        </w:rPr>
        <w:t xml:space="preserve"> worldwide</w:t>
      </w:r>
      <w:r w:rsidR="00E90D16" w:rsidRPr="7633D7D4">
        <w:rPr>
          <w:lang w:val="en-GB"/>
        </w:rPr>
        <w:t>.</w:t>
      </w:r>
      <w:r w:rsidR="00BC2A3E" w:rsidRPr="7633D7D4">
        <w:rPr>
          <w:lang w:val="en-GB"/>
        </w:rPr>
        <w:t xml:space="preserve"> </w:t>
      </w:r>
      <w:r w:rsidR="00A522E5" w:rsidRPr="7633D7D4">
        <w:rPr>
          <w:lang w:val="en-GB"/>
        </w:rPr>
        <w:t>Maritime transport</w:t>
      </w:r>
      <w:r w:rsidR="00AF203E">
        <w:rPr>
          <w:lang w:val="en-GB"/>
        </w:rPr>
        <w:t xml:space="preserve"> </w:t>
      </w:r>
      <w:r w:rsidR="00A522E5" w:rsidRPr="7633D7D4">
        <w:rPr>
          <w:lang w:val="en-GB"/>
        </w:rPr>
        <w:t>accounts for 3% of these emissions</w:t>
      </w:r>
      <w:r w:rsidR="0008054C" w:rsidRPr="7633D7D4">
        <w:rPr>
          <w:lang w:val="en-GB"/>
        </w:rPr>
        <w:t xml:space="preserve"> and </w:t>
      </w:r>
      <w:r w:rsidR="002C6C98" w:rsidRPr="7633D7D4">
        <w:rPr>
          <w:lang w:val="en-GB"/>
        </w:rPr>
        <w:t xml:space="preserve">the </w:t>
      </w:r>
      <w:r w:rsidR="00C80979" w:rsidRPr="7633D7D4">
        <w:rPr>
          <w:lang w:val="en-GB"/>
        </w:rPr>
        <w:t>air</w:t>
      </w:r>
      <w:del w:id="35" w:author="Marc ISABELLE" w:date="2020-06-29T09:11:00Z">
        <w:r w:rsidR="00C80979" w:rsidRPr="7633D7D4" w:rsidDel="009151EA">
          <w:rPr>
            <w:lang w:val="en-GB"/>
          </w:rPr>
          <w:delText xml:space="preserve"> </w:delText>
        </w:r>
      </w:del>
      <w:r w:rsidR="00C80979" w:rsidRPr="7633D7D4">
        <w:rPr>
          <w:lang w:val="en-GB"/>
        </w:rPr>
        <w:t xml:space="preserve"> transport represents 11% of these emissions</w:t>
      </w:r>
      <w:r w:rsidR="0008054C" w:rsidRPr="7633D7D4">
        <w:rPr>
          <w:lang w:val="en-GB"/>
        </w:rPr>
        <w:t xml:space="preserve">. </w:t>
      </w:r>
      <w:r w:rsidR="00E90D16" w:rsidRPr="7633D7D4">
        <w:rPr>
          <w:lang w:val="en-GB"/>
        </w:rPr>
        <w:t xml:space="preserve">Petroleum products are overwhelmingly (90%) used for mobility. </w:t>
      </w:r>
      <w:r w:rsidR="0099158B">
        <w:rPr>
          <w:lang w:val="en-GB"/>
        </w:rPr>
        <w:t>Howe</w:t>
      </w:r>
      <w:r w:rsidR="006A3804">
        <w:rPr>
          <w:lang w:val="en-GB"/>
        </w:rPr>
        <w:t>ver</w:t>
      </w:r>
      <w:r w:rsidR="42A5EBCE" w:rsidRPr="360920AD">
        <w:rPr>
          <w:lang w:val="en-GB"/>
        </w:rPr>
        <w:t>,</w:t>
      </w:r>
      <w:r w:rsidR="006A3804">
        <w:rPr>
          <w:lang w:val="en-GB"/>
        </w:rPr>
        <w:t xml:space="preserve"> the autho</w:t>
      </w:r>
      <w:r w:rsidR="005F26B7">
        <w:rPr>
          <w:lang w:val="en-GB"/>
        </w:rPr>
        <w:t xml:space="preserve">rities impose more and more ambitious roadmap for a full decarbonisation of the maritime transport sector. </w:t>
      </w:r>
      <w:r w:rsidR="00347B66">
        <w:rPr>
          <w:lang w:val="en-GB"/>
        </w:rPr>
        <w:t>Here are some</w:t>
      </w:r>
      <w:r w:rsidR="0050010D">
        <w:rPr>
          <w:lang w:val="en-GB"/>
        </w:rPr>
        <w:t xml:space="preserve"> </w:t>
      </w:r>
      <w:r w:rsidR="270C2DA0" w:rsidRPr="79136FF4">
        <w:rPr>
          <w:lang w:val="en-GB"/>
        </w:rPr>
        <w:t>example</w:t>
      </w:r>
      <w:r w:rsidR="19D184A4" w:rsidRPr="79136FF4">
        <w:rPr>
          <w:lang w:val="en-GB"/>
        </w:rPr>
        <w:t>s</w:t>
      </w:r>
      <w:r w:rsidR="00347B66">
        <w:rPr>
          <w:lang w:val="en-GB"/>
        </w:rPr>
        <w:t xml:space="preserve">: </w:t>
      </w:r>
      <w:r w:rsidR="0050010D">
        <w:rPr>
          <w:lang w:val="en-GB"/>
        </w:rPr>
        <w:t xml:space="preserve"> t</w:t>
      </w:r>
      <w:r w:rsidR="008F2B4D" w:rsidRPr="00346DCA">
        <w:rPr>
          <w:lang w:val="en-US"/>
        </w:rPr>
        <w:t xml:space="preserve">he </w:t>
      </w:r>
      <w:r w:rsidR="4F583126" w:rsidRPr="79136FF4">
        <w:rPr>
          <w:lang w:val="en-US"/>
        </w:rPr>
        <w:t>I</w:t>
      </w:r>
      <w:r w:rsidR="50B343E1" w:rsidRPr="79136FF4">
        <w:rPr>
          <w:lang w:val="en-US"/>
        </w:rPr>
        <w:t>nternational</w:t>
      </w:r>
      <w:r w:rsidR="008F2B4D" w:rsidRPr="00346DCA">
        <w:rPr>
          <w:lang w:val="en-US"/>
        </w:rPr>
        <w:t xml:space="preserve"> Maritime </w:t>
      </w:r>
      <w:proofErr w:type="spellStart"/>
      <w:r w:rsidR="008F2B4D" w:rsidRPr="00346DCA">
        <w:rPr>
          <w:lang w:val="en-US"/>
        </w:rPr>
        <w:t>Organisation</w:t>
      </w:r>
      <w:proofErr w:type="spellEnd"/>
      <w:r w:rsidR="008F2B4D" w:rsidRPr="00346DCA">
        <w:rPr>
          <w:lang w:val="en-US"/>
        </w:rPr>
        <w:t xml:space="preserve"> (IMO) has recently made important decisions with regard to the increase of the GHG emissions from ships. </w:t>
      </w:r>
      <w:r w:rsidR="008F2B4D" w:rsidRPr="00346DCA">
        <w:rPr>
          <w:b/>
          <w:bCs/>
          <w:i/>
          <w:lang w:val="en-US"/>
        </w:rPr>
        <w:t>IMO has set a 50% reduction target for emissions related to maritime transport by 2050 compared to 2008</w:t>
      </w:r>
      <w:r w:rsidR="77458AD4" w:rsidRPr="0C002A64">
        <w:rPr>
          <w:lang w:val="en-US"/>
        </w:rPr>
        <w:t>. I</w:t>
      </w:r>
      <w:r w:rsidR="6F4A359D" w:rsidRPr="0C002A64">
        <w:rPr>
          <w:lang w:val="en-US"/>
        </w:rPr>
        <w:t>n</w:t>
      </w:r>
      <w:r w:rsidR="008F2B4D" w:rsidRPr="00347B66">
        <w:rPr>
          <w:lang w:val="en-US"/>
        </w:rPr>
        <w:t xml:space="preserve"> </w:t>
      </w:r>
      <w:r w:rsidR="004413F7">
        <w:rPr>
          <w:lang w:val="en-US"/>
        </w:rPr>
        <w:t xml:space="preserve">France, the </w:t>
      </w:r>
      <w:r w:rsidR="001B397E">
        <w:rPr>
          <w:lang w:val="en-US"/>
        </w:rPr>
        <w:t>government</w:t>
      </w:r>
      <w:r w:rsidR="7D9756BE" w:rsidRPr="0C002A64">
        <w:rPr>
          <w:lang w:val="en-US"/>
        </w:rPr>
        <w:t xml:space="preserve"> </w:t>
      </w:r>
      <w:r w:rsidR="001B397E">
        <w:rPr>
          <w:lang w:val="en-US"/>
        </w:rPr>
        <w:t xml:space="preserve">announced </w:t>
      </w:r>
      <w:r w:rsidR="3E663D76" w:rsidRPr="15C691C1">
        <w:rPr>
          <w:lang w:val="en-US"/>
        </w:rPr>
        <w:t xml:space="preserve">in June </w:t>
      </w:r>
      <w:r w:rsidR="3E663D76" w:rsidRPr="42B351FD">
        <w:rPr>
          <w:lang w:val="en-US"/>
        </w:rPr>
        <w:t xml:space="preserve">2020 </w:t>
      </w:r>
      <w:r w:rsidR="24CCB23B" w:rsidRPr="42B351FD">
        <w:rPr>
          <w:lang w:val="en-US"/>
        </w:rPr>
        <w:t>its</w:t>
      </w:r>
      <w:r w:rsidR="001B397E">
        <w:rPr>
          <w:lang w:val="en-US"/>
        </w:rPr>
        <w:t xml:space="preserve"> </w:t>
      </w:r>
      <w:r w:rsidR="24CCB23B" w:rsidRPr="79123197">
        <w:rPr>
          <w:lang w:val="en-US"/>
        </w:rPr>
        <w:t>will</w:t>
      </w:r>
      <w:r w:rsidR="09EAF85F" w:rsidRPr="79123197">
        <w:rPr>
          <w:lang w:val="en-US"/>
        </w:rPr>
        <w:t>ingness</w:t>
      </w:r>
      <w:r w:rsidR="001B397E">
        <w:rPr>
          <w:lang w:val="en-US"/>
        </w:rPr>
        <w:t xml:space="preserve"> to develop a full </w:t>
      </w:r>
      <w:r w:rsidR="24CCB23B" w:rsidRPr="79123197">
        <w:rPr>
          <w:lang w:val="en-US"/>
        </w:rPr>
        <w:t>decarbonize</w:t>
      </w:r>
      <w:r w:rsidR="486BFC0F" w:rsidRPr="79123197">
        <w:rPr>
          <w:lang w:val="en-US"/>
        </w:rPr>
        <w:t>d</w:t>
      </w:r>
      <w:r w:rsidR="001B397E">
        <w:rPr>
          <w:lang w:val="en-US"/>
        </w:rPr>
        <w:t xml:space="preserve"> </w:t>
      </w:r>
      <w:del w:id="36" w:author="Marc ISABELLE" w:date="2020-06-29T09:11:00Z">
        <w:r w:rsidR="001B397E" w:rsidDel="009151EA">
          <w:rPr>
            <w:lang w:val="en-US"/>
          </w:rPr>
          <w:delText xml:space="preserve"> </w:delText>
        </w:r>
      </w:del>
      <w:r w:rsidR="001B397E">
        <w:rPr>
          <w:lang w:val="en-US"/>
        </w:rPr>
        <w:t>hydrogen plane by 2035</w:t>
      </w:r>
      <w:r w:rsidR="16CC7953" w:rsidRPr="799F4CDB">
        <w:rPr>
          <w:lang w:val="en-US"/>
        </w:rPr>
        <w:t>.</w:t>
      </w:r>
      <w:r w:rsidR="0FEE0E70" w:rsidRPr="4D3CBA87">
        <w:rPr>
          <w:lang w:val="en-US"/>
        </w:rPr>
        <w:t xml:space="preserve"> </w:t>
      </w:r>
      <w:r w:rsidR="39D01936" w:rsidRPr="42B351FD">
        <w:rPr>
          <w:lang w:val="en-US"/>
        </w:rPr>
        <w:t xml:space="preserve">At the same time, </w:t>
      </w:r>
      <w:r w:rsidR="0FEE0E70" w:rsidRPr="42B351FD">
        <w:rPr>
          <w:lang w:val="en-US"/>
        </w:rPr>
        <w:t xml:space="preserve">SNCF </w:t>
      </w:r>
      <w:r w:rsidR="2323F6F5" w:rsidRPr="45724EC9">
        <w:rPr>
          <w:lang w:val="en-US"/>
        </w:rPr>
        <w:t xml:space="preserve">indicated </w:t>
      </w:r>
      <w:r w:rsidR="0FEE0E70" w:rsidRPr="45724EC9">
        <w:rPr>
          <w:lang w:val="en-US"/>
        </w:rPr>
        <w:t>that</w:t>
      </w:r>
      <w:r w:rsidR="0FEE0E70" w:rsidRPr="2ECBBAA7">
        <w:rPr>
          <w:lang w:val="en-US"/>
        </w:rPr>
        <w:t xml:space="preserve"> all diesel trains will be replaced by hydrogen trains </w:t>
      </w:r>
      <w:r w:rsidR="1373BE66" w:rsidRPr="33075504">
        <w:rPr>
          <w:lang w:val="en-US"/>
        </w:rPr>
        <w:t>by</w:t>
      </w:r>
      <w:r w:rsidR="0FEE0E70" w:rsidRPr="2ECBBAA7">
        <w:rPr>
          <w:lang w:val="en-US"/>
        </w:rPr>
        <w:t xml:space="preserve"> 2030</w:t>
      </w:r>
      <w:r w:rsidR="2272E6F7" w:rsidRPr="33075504">
        <w:rPr>
          <w:lang w:val="en-US"/>
        </w:rPr>
        <w:t>.</w:t>
      </w:r>
      <w:r w:rsidR="24CCB23B" w:rsidRPr="2ECBBAA7">
        <w:rPr>
          <w:lang w:val="en-US"/>
        </w:rPr>
        <w:t xml:space="preserve"> </w:t>
      </w:r>
    </w:p>
    <w:p w14:paraId="12EEDFFF" w14:textId="0458AE85" w:rsidR="008F2B4D" w:rsidRPr="00FE3DC8" w:rsidRDefault="00C54742" w:rsidP="596BAB78">
      <w:pPr>
        <w:spacing w:after="160" w:line="259" w:lineRule="auto"/>
        <w:jc w:val="both"/>
        <w:rPr>
          <w:lang w:val="en-US"/>
        </w:rPr>
      </w:pPr>
      <w:r w:rsidRPr="00346DCA">
        <w:rPr>
          <w:lang w:val="en-US"/>
        </w:rPr>
        <w:t>Th</w:t>
      </w:r>
      <w:r>
        <w:rPr>
          <w:lang w:val="en-US"/>
        </w:rPr>
        <w:t>ose</w:t>
      </w:r>
      <w:r w:rsidRPr="00346DCA">
        <w:rPr>
          <w:lang w:val="en-US"/>
        </w:rPr>
        <w:t xml:space="preserve"> decision</w:t>
      </w:r>
      <w:r>
        <w:rPr>
          <w:lang w:val="en-US"/>
        </w:rPr>
        <w:t>s</w:t>
      </w:r>
      <w:r w:rsidRPr="00346DCA">
        <w:rPr>
          <w:lang w:val="en-US"/>
        </w:rPr>
        <w:t xml:space="preserve"> pushed the </w:t>
      </w:r>
      <w:r>
        <w:rPr>
          <w:lang w:val="en-US"/>
        </w:rPr>
        <w:t>transport</w:t>
      </w:r>
      <w:r w:rsidRPr="00346DCA">
        <w:rPr>
          <w:lang w:val="en-US"/>
        </w:rPr>
        <w:t xml:space="preserve"> industrial actors to look for solutions to use sustainable energy sources and lower harmful emissions. </w:t>
      </w:r>
      <w:r w:rsidR="221ADDCA" w:rsidRPr="3979A5CC">
        <w:rPr>
          <w:lang w:val="en-US"/>
        </w:rPr>
        <w:t>In June 2020, CMA CGM committed</w:t>
      </w:r>
      <w:r w:rsidR="221ADDCA" w:rsidRPr="45724EC9">
        <w:rPr>
          <w:lang w:val="en-US"/>
        </w:rPr>
        <w:t xml:space="preserve"> for a more balanced globalization, which contributes to Economic and Social development, whilst respecting humanity and protecting the planet.</w:t>
      </w:r>
      <w:r w:rsidR="2975B088" w:rsidRPr="2708BA6F">
        <w:rPr>
          <w:lang w:val="en-US"/>
        </w:rPr>
        <w:t xml:space="preserve"> </w:t>
      </w:r>
      <w:r w:rsidR="221ADDCA" w:rsidRPr="72D6A352">
        <w:rPr>
          <w:lang w:val="en-US"/>
        </w:rPr>
        <w:t xml:space="preserve">CMA CGM announced at this occasion that their </w:t>
      </w:r>
      <w:r w:rsidR="221ADDCA" w:rsidRPr="00FE3DC8">
        <w:rPr>
          <w:lang w:val="en-US"/>
        </w:rPr>
        <w:t>energy supplies will include 10% alternative fuels by 2023 and their 2050 objective is to be Carbon Neutral</w:t>
      </w:r>
      <w:r w:rsidR="0D564DB3" w:rsidRPr="00FE3DC8">
        <w:rPr>
          <w:lang w:val="en-US"/>
        </w:rPr>
        <w:t>.</w:t>
      </w:r>
    </w:p>
    <w:p w14:paraId="2BD2AAE3" w14:textId="627258A4" w:rsidR="008F2B4D" w:rsidRPr="0061520B" w:rsidRDefault="41A8B3DC" w:rsidP="00A522E5">
      <w:pPr>
        <w:spacing w:after="160" w:line="259" w:lineRule="auto"/>
        <w:jc w:val="both"/>
        <w:rPr>
          <w:lang w:val="en-GB"/>
        </w:rPr>
      </w:pPr>
      <w:r w:rsidRPr="1E2D8EAE">
        <w:rPr>
          <w:lang w:val="en-US"/>
        </w:rPr>
        <w:t xml:space="preserve"> </w:t>
      </w:r>
    </w:p>
    <w:p w14:paraId="521D4F28" w14:textId="485A438D" w:rsidR="00AF203E" w:rsidRPr="00940939" w:rsidRDefault="00453F4B" w:rsidP="0071745F">
      <w:pPr>
        <w:pStyle w:val="ITAbsatzohneNr"/>
        <w:jc w:val="both"/>
        <w:rPr>
          <w:lang w:val="en-US"/>
        </w:rPr>
      </w:pPr>
      <w:r>
        <w:rPr>
          <w:noProof/>
          <w:lang w:val="fr-FR" w:eastAsia="fr-FR"/>
        </w:rPr>
        <w:drawing>
          <wp:anchor distT="0" distB="0" distL="114300" distR="114300" simplePos="0" relativeHeight="251658271" behindDoc="0" locked="0" layoutInCell="1" allowOverlap="1" wp14:anchorId="5DC30DFB" wp14:editId="2591B7CE">
            <wp:simplePos x="0" y="0"/>
            <wp:positionH relativeFrom="column">
              <wp:posOffset>471805</wp:posOffset>
            </wp:positionH>
            <wp:positionV relativeFrom="paragraph">
              <wp:posOffset>623570</wp:posOffset>
            </wp:positionV>
            <wp:extent cx="4633595" cy="2557145"/>
            <wp:effectExtent l="0" t="0" r="0" b="0"/>
            <wp:wrapTopAndBottom/>
            <wp:docPr id="682447455"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pic:nvPicPr>
                  <pic:blipFill>
                    <a:blip r:embed="rId16">
                      <a:extLst>
                        <a:ext uri="{28A0092B-C50C-407E-A947-70E740481C1C}">
                          <a14:useLocalDpi xmlns:a14="http://schemas.microsoft.com/office/drawing/2010/main" val="0"/>
                        </a:ext>
                      </a:extLst>
                    </a:blip>
                    <a:stretch>
                      <a:fillRect/>
                    </a:stretch>
                  </pic:blipFill>
                  <pic:spPr>
                    <a:xfrm>
                      <a:off x="0" y="0"/>
                      <a:ext cx="4633595" cy="2557145"/>
                    </a:xfrm>
                    <a:prstGeom prst="rect">
                      <a:avLst/>
                    </a:prstGeom>
                  </pic:spPr>
                </pic:pic>
              </a:graphicData>
            </a:graphic>
            <wp14:sizeRelH relativeFrom="margin">
              <wp14:pctWidth>0</wp14:pctWidth>
            </wp14:sizeRelH>
            <wp14:sizeRelV relativeFrom="margin">
              <wp14:pctHeight>0</wp14:pctHeight>
            </wp14:sizeRelV>
          </wp:anchor>
        </w:drawing>
      </w:r>
      <w:r w:rsidR="00FD5B9F" w:rsidRPr="7633D7D4">
        <w:rPr>
          <w:lang w:val="en-GB"/>
        </w:rPr>
        <w:t>Hydrogen fuel</w:t>
      </w:r>
      <w:r w:rsidR="00F15B52" w:rsidRPr="7633D7D4">
        <w:rPr>
          <w:lang w:val="en-GB"/>
        </w:rPr>
        <w:t>, if produced from renewable</w:t>
      </w:r>
      <w:r w:rsidR="00617CCF" w:rsidRPr="7633D7D4">
        <w:rPr>
          <w:lang w:val="en-GB"/>
        </w:rPr>
        <w:t xml:space="preserve">s, is a promising zero-emission solution </w:t>
      </w:r>
      <w:r w:rsidR="17DC61C8" w:rsidRPr="06F87B6C">
        <w:rPr>
          <w:lang w:val="en-GB"/>
        </w:rPr>
        <w:t xml:space="preserve">drastically </w:t>
      </w:r>
      <w:r w:rsidR="003F04F2" w:rsidRPr="7633D7D4">
        <w:rPr>
          <w:lang w:val="en-GB"/>
        </w:rPr>
        <w:t>reducing CO2 emissions in comparison to heavy fuel oil</w:t>
      </w:r>
      <w:r w:rsidR="009D012D" w:rsidRPr="7633D7D4">
        <w:rPr>
          <w:lang w:val="en-GB"/>
        </w:rPr>
        <w:t xml:space="preserve"> (see figure below)</w:t>
      </w:r>
      <w:r w:rsidR="5280C7B0" w:rsidRPr="7633D7D4">
        <w:rPr>
          <w:lang w:val="en-GB"/>
        </w:rPr>
        <w:t xml:space="preserve"> </w:t>
      </w:r>
      <w:r w:rsidR="025631C4" w:rsidRPr="00DDDE68">
        <w:rPr>
          <w:lang w:val="en-GB"/>
        </w:rPr>
        <w:t>eliminating</w:t>
      </w:r>
      <w:r w:rsidR="5280C7B0" w:rsidRPr="7633D7D4">
        <w:rPr>
          <w:lang w:val="en-GB"/>
        </w:rPr>
        <w:t xml:space="preserve"> NOx, </w:t>
      </w:r>
      <w:proofErr w:type="spellStart"/>
      <w:r w:rsidR="5280C7B0" w:rsidRPr="7633D7D4">
        <w:rPr>
          <w:lang w:val="en-GB"/>
        </w:rPr>
        <w:t>SOx</w:t>
      </w:r>
      <w:proofErr w:type="spellEnd"/>
      <w:r w:rsidR="5280C7B0" w:rsidRPr="7633D7D4">
        <w:rPr>
          <w:lang w:val="en-GB"/>
        </w:rPr>
        <w:t xml:space="preserve">  and Particulate Matter emissions.</w:t>
      </w:r>
      <w:r w:rsidR="00AF203E" w:rsidRPr="00AF203E">
        <w:rPr>
          <w:noProof/>
          <w:lang w:val="en-US"/>
        </w:rPr>
        <w:t xml:space="preserve"> </w:t>
      </w:r>
    </w:p>
    <w:p w14:paraId="09609102" w14:textId="63B4AB46" w:rsidR="00AF203E" w:rsidRPr="00346DCA" w:rsidRDefault="00AF203E" w:rsidP="00AF203E">
      <w:pPr>
        <w:pStyle w:val="Lgende"/>
        <w:jc w:val="center"/>
        <w:rPr>
          <w:iCs/>
          <w:lang w:val="en-US"/>
        </w:rPr>
      </w:pPr>
      <w:r w:rsidRPr="00346DCA">
        <w:rPr>
          <w:lang w:val="en-US"/>
        </w:rPr>
        <w:lastRenderedPageBreak/>
        <w:t xml:space="preserve">Figure </w:t>
      </w:r>
      <w:r>
        <w:fldChar w:fldCharType="begin"/>
      </w:r>
      <w:r w:rsidRPr="00346DCA">
        <w:rPr>
          <w:lang w:val="en-US"/>
        </w:rPr>
        <w:instrText xml:space="preserve"> SEQ Figure \* ARABIC </w:instrText>
      </w:r>
      <w:r>
        <w:fldChar w:fldCharType="separate"/>
      </w:r>
      <w:r w:rsidR="007E6EAD">
        <w:rPr>
          <w:noProof/>
          <w:lang w:val="en-US"/>
        </w:rPr>
        <w:t>3</w:t>
      </w:r>
      <w:r>
        <w:fldChar w:fldCharType="end"/>
      </w:r>
      <w:r w:rsidRPr="00346DCA">
        <w:rPr>
          <w:lang w:val="en-US"/>
        </w:rPr>
        <w:t xml:space="preserve"> - CO2 emissions of fuel alternatives</w:t>
      </w:r>
    </w:p>
    <w:p w14:paraId="1FE00A10" w14:textId="0DB84F34" w:rsidR="5280C7B0" w:rsidRDefault="5280C7B0" w:rsidP="7633D7D4">
      <w:pPr>
        <w:pStyle w:val="ITAbsatzohneNr"/>
        <w:jc w:val="both"/>
        <w:rPr>
          <w:lang w:val="en-GB"/>
        </w:rPr>
      </w:pPr>
      <w:r w:rsidRPr="7633D7D4">
        <w:rPr>
          <w:lang w:val="en-GB"/>
        </w:rPr>
        <w:t>Adapted to any type of transport, hydrogen presents itself as a promising substitute for petroleum which could accelerate the decarbonation of transport, provided that it becomes economically competitive.</w:t>
      </w:r>
    </w:p>
    <w:p w14:paraId="3181E90C" w14:textId="77777777" w:rsidR="003F04F2" w:rsidRDefault="003F04F2" w:rsidP="7633D7D4">
      <w:pPr>
        <w:pStyle w:val="ITAbsatzohneNr"/>
        <w:jc w:val="both"/>
        <w:rPr>
          <w:iCs/>
          <w:lang w:val="en-GB"/>
        </w:rPr>
      </w:pPr>
    </w:p>
    <w:p w14:paraId="1EEF9C80" w14:textId="45A29738" w:rsidR="003F04F2" w:rsidRDefault="5280C7B0" w:rsidP="13AADEAC">
      <w:pPr>
        <w:jc w:val="both"/>
        <w:rPr>
          <w:lang w:val="en-GB"/>
        </w:rPr>
      </w:pPr>
      <w:r w:rsidRPr="7682ED77">
        <w:rPr>
          <w:lang w:val="en-GB"/>
        </w:rPr>
        <w:t>Hydrogen has a high specific energy in joule or kWh/kg, but a low energy density compared</w:t>
      </w:r>
      <w:r w:rsidR="1A010ADF" w:rsidRPr="7682ED77">
        <w:rPr>
          <w:lang w:val="en-GB"/>
        </w:rPr>
        <w:t xml:space="preserve"> </w:t>
      </w:r>
      <w:r w:rsidRPr="7682ED77">
        <w:rPr>
          <w:lang w:val="en-GB"/>
        </w:rPr>
        <w:t>to other fuels</w:t>
      </w:r>
      <w:r w:rsidR="547C31BE" w:rsidRPr="41B341B0">
        <w:rPr>
          <w:lang w:val="en-GB"/>
        </w:rPr>
        <w:t>.</w:t>
      </w:r>
      <w:r w:rsidR="547C31BE" w:rsidRPr="7682ED77">
        <w:rPr>
          <w:lang w:val="en-GB"/>
        </w:rPr>
        <w:t xml:space="preserve"> </w:t>
      </w:r>
      <w:r w:rsidRPr="7682ED77">
        <w:rPr>
          <w:lang w:val="en-GB"/>
        </w:rPr>
        <w:t>At lower heating value it contains 120 MJ/kg or 33</w:t>
      </w:r>
      <w:r w:rsidR="27B272FE" w:rsidRPr="4AE803E7">
        <w:rPr>
          <w:lang w:val="en-GB"/>
        </w:rPr>
        <w:t>.</w:t>
      </w:r>
      <w:r w:rsidRPr="7682ED77">
        <w:rPr>
          <w:lang w:val="en-GB"/>
        </w:rPr>
        <w:t>3</w:t>
      </w:r>
      <w:r w:rsidR="54B33EDA" w:rsidRPr="7682ED77">
        <w:rPr>
          <w:lang w:val="en-GB"/>
        </w:rPr>
        <w:t xml:space="preserve"> </w:t>
      </w:r>
      <w:r w:rsidRPr="7682ED77">
        <w:rPr>
          <w:lang w:val="en-GB"/>
        </w:rPr>
        <w:t>kWh</w:t>
      </w:r>
      <w:r w:rsidR="00FB072D">
        <w:rPr>
          <w:lang w:val="en-GB"/>
        </w:rPr>
        <w:t xml:space="preserve">/ kg </w:t>
      </w:r>
      <w:r w:rsidRPr="7682ED77">
        <w:rPr>
          <w:lang w:val="en-GB"/>
        </w:rPr>
        <w:t>and has a density of 0</w:t>
      </w:r>
      <w:r w:rsidR="19BDE04B" w:rsidRPr="793C8078">
        <w:rPr>
          <w:lang w:val="en-GB"/>
        </w:rPr>
        <w:t>.</w:t>
      </w:r>
      <w:r w:rsidRPr="7682ED77">
        <w:rPr>
          <w:lang w:val="en-GB"/>
        </w:rPr>
        <w:t>08 kg/m3 in gaseous form at a pressure of 1 bar</w:t>
      </w:r>
      <w:r w:rsidR="5C46983B" w:rsidRPr="7682ED77">
        <w:rPr>
          <w:lang w:val="en-GB"/>
        </w:rPr>
        <w:t xml:space="preserve"> </w:t>
      </w:r>
      <w:r w:rsidRPr="7682ED77">
        <w:rPr>
          <w:lang w:val="en-GB"/>
        </w:rPr>
        <w:t>and 70</w:t>
      </w:r>
      <w:r w:rsidR="60D28ACD" w:rsidRPr="793C8078">
        <w:rPr>
          <w:lang w:val="en-GB"/>
        </w:rPr>
        <w:t>.</w:t>
      </w:r>
      <w:r w:rsidRPr="7682ED77">
        <w:rPr>
          <w:lang w:val="en-GB"/>
        </w:rPr>
        <w:t>8</w:t>
      </w:r>
      <w:r w:rsidR="3720CEEC" w:rsidRPr="7682ED77">
        <w:rPr>
          <w:lang w:val="en-GB"/>
        </w:rPr>
        <w:t xml:space="preserve"> </w:t>
      </w:r>
      <w:r w:rsidRPr="7682ED77">
        <w:rPr>
          <w:lang w:val="en-GB"/>
        </w:rPr>
        <w:t>kg/m3 in liquid form.</w:t>
      </w:r>
      <w:r w:rsidR="59B357BC" w:rsidRPr="7682ED77">
        <w:rPr>
          <w:lang w:val="en-GB"/>
        </w:rPr>
        <w:t xml:space="preserve"> </w:t>
      </w:r>
      <w:r w:rsidRPr="7682ED77">
        <w:rPr>
          <w:lang w:val="en-GB"/>
        </w:rPr>
        <w:t>By reducing the temperature of the hydrogen to – 25</w:t>
      </w:r>
      <w:r w:rsidR="00B60E03">
        <w:rPr>
          <w:lang w:val="en-GB"/>
        </w:rPr>
        <w:t>3</w:t>
      </w:r>
      <w:r w:rsidRPr="7682ED77">
        <w:rPr>
          <w:lang w:val="en-GB"/>
        </w:rPr>
        <w:t xml:space="preserve"> degrees </w:t>
      </w:r>
      <w:proofErr w:type="spellStart"/>
      <w:r w:rsidRPr="7682ED77">
        <w:rPr>
          <w:lang w:val="en-GB"/>
        </w:rPr>
        <w:t>Celcius</w:t>
      </w:r>
      <w:proofErr w:type="spellEnd"/>
      <w:r w:rsidRPr="7682ED77">
        <w:rPr>
          <w:lang w:val="en-GB"/>
        </w:rPr>
        <w:t xml:space="preserve"> it converts to liquid</w:t>
      </w:r>
      <w:r w:rsidR="00B60E03">
        <w:rPr>
          <w:lang w:val="en-GB"/>
        </w:rPr>
        <w:t xml:space="preserve"> </w:t>
      </w:r>
      <w:r w:rsidRPr="7682ED77">
        <w:rPr>
          <w:lang w:val="en-GB"/>
        </w:rPr>
        <w:t>form, which is a more suitable for distribution of large quantities. LH2 at 0</w:t>
      </w:r>
      <w:r w:rsidR="674FEFD5" w:rsidRPr="13AADEAC">
        <w:rPr>
          <w:lang w:val="en-GB"/>
        </w:rPr>
        <w:t>.</w:t>
      </w:r>
      <w:r w:rsidRPr="7682ED77">
        <w:rPr>
          <w:lang w:val="en-GB"/>
        </w:rPr>
        <w:t>1 MPa (1 bar)</w:t>
      </w:r>
      <w:r w:rsidR="1C0D5922" w:rsidRPr="7682ED77">
        <w:rPr>
          <w:lang w:val="en-GB"/>
        </w:rPr>
        <w:t xml:space="preserve"> contains about four times the energy per volume unit than does compressed hydrogen at 25</w:t>
      </w:r>
      <w:r w:rsidR="1C0D5922" w:rsidRPr="7682ED77">
        <w:rPr>
          <w:rFonts w:eastAsia="Arial" w:cs="Arial"/>
          <w:lang w:val="en-GB"/>
        </w:rPr>
        <w:t>MPa’s (250 bar) and almost three times as much than for 35 MPa’s (350 bar).</w:t>
      </w:r>
      <w:r w:rsidR="751E0899" w:rsidRPr="7633D7D4">
        <w:rPr>
          <w:rFonts w:eastAsia="Arial"/>
          <w:lang w:val="en-GB"/>
        </w:rPr>
        <w:t xml:space="preserve"> </w:t>
      </w:r>
      <w:r w:rsidR="608CB393" w:rsidRPr="0EC308CA">
        <w:rPr>
          <w:rFonts w:eastAsia="Arial" w:cs="Arial"/>
          <w:lang w:val="en-GB"/>
        </w:rPr>
        <w:t xml:space="preserve">Thanks to </w:t>
      </w:r>
      <w:r w:rsidR="751E0899" w:rsidRPr="7633D7D4">
        <w:rPr>
          <w:rFonts w:eastAsia="Arial"/>
          <w:lang w:val="en-GB"/>
        </w:rPr>
        <w:t>higher volumetric energy density</w:t>
      </w:r>
      <w:r w:rsidR="751E0899" w:rsidRPr="7633D7D4">
        <w:rPr>
          <w:lang w:val="en-GB"/>
        </w:rPr>
        <w:t xml:space="preserve"> </w:t>
      </w:r>
      <w:r w:rsidR="608CB393" w:rsidRPr="0EC308CA">
        <w:rPr>
          <w:lang w:val="en-GB"/>
        </w:rPr>
        <w:t>l</w:t>
      </w:r>
      <w:r w:rsidR="751E0899" w:rsidRPr="0EC308CA">
        <w:rPr>
          <w:lang w:val="en-GB"/>
        </w:rPr>
        <w:t>iquid</w:t>
      </w:r>
      <w:r w:rsidR="751E0899" w:rsidRPr="13AADEAC">
        <w:rPr>
          <w:lang w:val="en-GB"/>
        </w:rPr>
        <w:t xml:space="preserve"> hydrogen </w:t>
      </w:r>
      <w:r w:rsidR="751E0899" w:rsidRPr="7633D7D4">
        <w:rPr>
          <w:lang w:val="en-GB"/>
        </w:rPr>
        <w:t>offers an alternative for heavy</w:t>
      </w:r>
      <w:r w:rsidR="206CA088" w:rsidRPr="6DBF3E36">
        <w:rPr>
          <w:lang w:val="en-GB"/>
        </w:rPr>
        <w:t>-duty</w:t>
      </w:r>
      <w:r w:rsidR="751E0899" w:rsidRPr="7633D7D4">
        <w:rPr>
          <w:lang w:val="en-GB"/>
        </w:rPr>
        <w:t xml:space="preserve"> and long</w:t>
      </w:r>
      <w:r w:rsidR="582A251B" w:rsidRPr="6DBF3E36">
        <w:rPr>
          <w:lang w:val="en-GB"/>
        </w:rPr>
        <w:t>-</w:t>
      </w:r>
      <w:r w:rsidR="751E0899" w:rsidRPr="7633D7D4">
        <w:rPr>
          <w:lang w:val="en-GB"/>
        </w:rPr>
        <w:t>haul mobility (ships, plane) but there is no technical solution available at acceptable costs.</w:t>
      </w:r>
    </w:p>
    <w:p w14:paraId="049A374A" w14:textId="10B8ED56" w:rsidR="00FB3328" w:rsidRDefault="00453F4B" w:rsidP="1E2D8EAE">
      <w:pPr>
        <w:pStyle w:val="ITAbsatzohneNr"/>
        <w:jc w:val="center"/>
        <w:rPr>
          <w:iCs/>
          <w:lang w:val="en-GB"/>
        </w:rPr>
      </w:pPr>
      <w:r>
        <w:rPr>
          <w:noProof/>
          <w:lang w:val="fr-FR" w:eastAsia="fr-FR"/>
        </w:rPr>
        <w:drawing>
          <wp:anchor distT="0" distB="0" distL="114300" distR="114300" simplePos="0" relativeHeight="251658274" behindDoc="0" locked="0" layoutInCell="1" allowOverlap="1" wp14:anchorId="798B21B0" wp14:editId="13B639D5">
            <wp:simplePos x="0" y="0"/>
            <wp:positionH relativeFrom="column">
              <wp:posOffset>281305</wp:posOffset>
            </wp:positionH>
            <wp:positionV relativeFrom="paragraph">
              <wp:posOffset>191770</wp:posOffset>
            </wp:positionV>
            <wp:extent cx="5242560" cy="1638300"/>
            <wp:effectExtent l="0" t="0" r="0" b="0"/>
            <wp:wrapTopAndBottom/>
            <wp:docPr id="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pic:nvPicPr>
                  <pic:blipFill>
                    <a:blip r:embed="rId17">
                      <a:extLst>
                        <a:ext uri="{28A0092B-C50C-407E-A947-70E740481C1C}">
                          <a14:useLocalDpi xmlns:a14="http://schemas.microsoft.com/office/drawing/2010/main" val="0"/>
                        </a:ex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id="{C323C1C1-6272-42AB-A242-B3350F8B1B40}"/>
                        </a:ext>
                      </a:extLst>
                    </a:blip>
                    <a:stretch>
                      <a:fillRect/>
                    </a:stretch>
                  </pic:blipFill>
                  <pic:spPr>
                    <a:xfrm>
                      <a:off x="0" y="0"/>
                      <a:ext cx="5242560" cy="1638300"/>
                    </a:xfrm>
                    <a:prstGeom prst="rect">
                      <a:avLst/>
                    </a:prstGeom>
                  </pic:spPr>
                </pic:pic>
              </a:graphicData>
            </a:graphic>
            <wp14:sizeRelH relativeFrom="margin">
              <wp14:pctWidth>0</wp14:pctWidth>
            </wp14:sizeRelH>
            <wp14:sizeRelV relativeFrom="margin">
              <wp14:pctHeight>0</wp14:pctHeight>
            </wp14:sizeRelV>
          </wp:anchor>
        </w:drawing>
      </w:r>
    </w:p>
    <w:p w14:paraId="2B47B8D9" w14:textId="6695C8E7" w:rsidR="00FB3328" w:rsidRDefault="00FB3328" w:rsidP="00FB3328">
      <w:pPr>
        <w:pStyle w:val="Lgende"/>
        <w:jc w:val="center"/>
        <w:rPr>
          <w:iCs/>
          <w:lang w:val="en-GB"/>
        </w:rPr>
      </w:pPr>
      <w:r w:rsidRPr="00346DCA">
        <w:rPr>
          <w:lang w:val="en-US"/>
        </w:rPr>
        <w:t xml:space="preserve">Figure </w:t>
      </w:r>
      <w:r>
        <w:fldChar w:fldCharType="begin"/>
      </w:r>
      <w:r w:rsidRPr="00346DCA">
        <w:rPr>
          <w:lang w:val="en-US"/>
        </w:rPr>
        <w:instrText xml:space="preserve"> SEQ Figure \* ARABIC </w:instrText>
      </w:r>
      <w:r>
        <w:fldChar w:fldCharType="separate"/>
      </w:r>
      <w:r w:rsidR="007E6EAD">
        <w:rPr>
          <w:noProof/>
          <w:lang w:val="en-US"/>
        </w:rPr>
        <w:t>4</w:t>
      </w:r>
      <w:r>
        <w:fldChar w:fldCharType="end"/>
      </w:r>
      <w:r w:rsidRPr="00346DCA">
        <w:rPr>
          <w:lang w:val="en-US"/>
        </w:rPr>
        <w:t xml:space="preserve"> - Fuel energetic density comparison</w:t>
      </w:r>
    </w:p>
    <w:p w14:paraId="5E7DEA87" w14:textId="77777777" w:rsidR="00FB3328" w:rsidRDefault="00FB3328" w:rsidP="57A109DB">
      <w:pPr>
        <w:pStyle w:val="ITAbsatzohneNr"/>
        <w:jc w:val="both"/>
        <w:rPr>
          <w:lang w:val="en-GB"/>
        </w:rPr>
      </w:pPr>
    </w:p>
    <w:p w14:paraId="6925D035" w14:textId="41EDC478" w:rsidR="003F04F2" w:rsidRDefault="751E0899" w:rsidP="7633D7D4">
      <w:pPr>
        <w:pStyle w:val="ITAbsatzohneNr"/>
        <w:jc w:val="both"/>
        <w:rPr>
          <w:lang w:val="en-GB"/>
        </w:rPr>
      </w:pPr>
      <w:r w:rsidRPr="7633D7D4">
        <w:rPr>
          <w:lang w:val="en-GB"/>
        </w:rPr>
        <w:t xml:space="preserve">The objective of the project is to develop a technical solution reducing drastically the cost of </w:t>
      </w:r>
      <w:r w:rsidR="002F1E22" w:rsidRPr="7633D7D4">
        <w:rPr>
          <w:lang w:val="en-GB"/>
        </w:rPr>
        <w:t>hydrogen</w:t>
      </w:r>
      <w:r w:rsidRPr="7633D7D4">
        <w:rPr>
          <w:lang w:val="en-GB"/>
        </w:rPr>
        <w:t xml:space="preserve"> liquefaction</w:t>
      </w:r>
      <w:r w:rsidR="7DBE9C3C" w:rsidRPr="6DBF3E36">
        <w:rPr>
          <w:lang w:val="en-GB"/>
        </w:rPr>
        <w:t>.</w:t>
      </w:r>
    </w:p>
    <w:p w14:paraId="494BCBA1" w14:textId="52963960" w:rsidR="003F04F2" w:rsidRDefault="003F04F2" w:rsidP="7682ED77">
      <w:pPr>
        <w:pStyle w:val="ITAbsatzohneNr"/>
        <w:jc w:val="both"/>
        <w:rPr>
          <w:lang w:val="en-GB"/>
        </w:rPr>
      </w:pPr>
    </w:p>
    <w:p w14:paraId="30406806" w14:textId="15079F78" w:rsidR="003F04F2" w:rsidRPr="00FB3328" w:rsidRDefault="751E0899" w:rsidP="00FB3328">
      <w:pPr>
        <w:pStyle w:val="ITAbsatzohneNr"/>
        <w:jc w:val="both"/>
        <w:rPr>
          <w:lang w:val="en-GB"/>
        </w:rPr>
      </w:pPr>
      <w:r w:rsidRPr="00FB3328">
        <w:rPr>
          <w:lang w:val="en-GB"/>
        </w:rPr>
        <w:t>The development of this liquefaction technology will accelerate the decarbonization of heavy</w:t>
      </w:r>
      <w:r w:rsidR="69748E1B" w:rsidRPr="6DBF3E36">
        <w:rPr>
          <w:lang w:val="en-GB"/>
        </w:rPr>
        <w:t>-duty</w:t>
      </w:r>
      <w:r w:rsidRPr="00FB3328">
        <w:rPr>
          <w:lang w:val="en-GB"/>
        </w:rPr>
        <w:t xml:space="preserve"> and long</w:t>
      </w:r>
      <w:r w:rsidR="191A5258" w:rsidRPr="0EC308CA">
        <w:rPr>
          <w:lang w:val="en-GB"/>
        </w:rPr>
        <w:t>-</w:t>
      </w:r>
      <w:r w:rsidRPr="00FB3328">
        <w:rPr>
          <w:lang w:val="en-GB"/>
        </w:rPr>
        <w:t>distance transport: maritime and river but also road, rail, air.</w:t>
      </w:r>
    </w:p>
    <w:p w14:paraId="24C825BC" w14:textId="0AE4EEDE" w:rsidR="003F04F2" w:rsidRPr="00FB3328" w:rsidRDefault="751E0899" w:rsidP="00FB3328">
      <w:pPr>
        <w:pStyle w:val="ITAbsatzohneNr"/>
        <w:jc w:val="both"/>
        <w:rPr>
          <w:lang w:val="en-GB"/>
        </w:rPr>
      </w:pPr>
      <w:r w:rsidRPr="00FB3328">
        <w:rPr>
          <w:lang w:val="en-GB"/>
        </w:rPr>
        <w:t xml:space="preserve">Liquefied hydrogen provides a solution to the specific </w:t>
      </w:r>
      <w:r w:rsidR="55BAD2EB" w:rsidRPr="6C5EC7B9">
        <w:rPr>
          <w:lang w:val="en-GB"/>
        </w:rPr>
        <w:t>autonomy</w:t>
      </w:r>
      <w:r w:rsidR="2B70E371" w:rsidRPr="6C5EC7B9">
        <w:rPr>
          <w:lang w:val="en-GB"/>
        </w:rPr>
        <w:t>/power</w:t>
      </w:r>
      <w:r w:rsidR="55BAD2EB" w:rsidRPr="6C5EC7B9">
        <w:rPr>
          <w:lang w:val="en-GB"/>
        </w:rPr>
        <w:t xml:space="preserve"> </w:t>
      </w:r>
      <w:r w:rsidR="3D48E4B9" w:rsidRPr="6C5EC7B9">
        <w:rPr>
          <w:lang w:val="en-GB"/>
        </w:rPr>
        <w:t xml:space="preserve">needs </w:t>
      </w:r>
      <w:r w:rsidR="425B0284" w:rsidRPr="6C5EC7B9">
        <w:rPr>
          <w:lang w:val="en-GB"/>
        </w:rPr>
        <w:t xml:space="preserve">and </w:t>
      </w:r>
      <w:r w:rsidRPr="00FB3328">
        <w:rPr>
          <w:lang w:val="en-GB"/>
        </w:rPr>
        <w:t xml:space="preserve">storage </w:t>
      </w:r>
      <w:r w:rsidR="5B21BDBE" w:rsidRPr="775482BD">
        <w:rPr>
          <w:lang w:val="en-GB"/>
        </w:rPr>
        <w:t>constraints</w:t>
      </w:r>
      <w:r w:rsidR="55BAD2EB" w:rsidRPr="775482BD">
        <w:rPr>
          <w:lang w:val="en-GB"/>
        </w:rPr>
        <w:t xml:space="preserve"> </w:t>
      </w:r>
      <w:r w:rsidRPr="00FB3328">
        <w:rPr>
          <w:lang w:val="en-GB"/>
        </w:rPr>
        <w:t>of these sectors.</w:t>
      </w:r>
    </w:p>
    <w:p w14:paraId="4D418FD0" w14:textId="30636D47" w:rsidR="003F04F2" w:rsidRPr="00FB3328" w:rsidRDefault="751E0899" w:rsidP="7633D7D4">
      <w:pPr>
        <w:pStyle w:val="ITAbsatzohneNr"/>
        <w:jc w:val="both"/>
        <w:rPr>
          <w:lang w:val="en-GB"/>
        </w:rPr>
      </w:pPr>
      <w:r w:rsidRPr="00FB3328">
        <w:rPr>
          <w:lang w:val="en-GB"/>
        </w:rPr>
        <w:t xml:space="preserve">Regarding road transport, the distribution of renewable liquid hydrogen for heavy goods vehicles will allow ENGIE to complete its alternative multi-fuel offer (electric charging stations, gaseous and liquid hydrogen) within its network of NGV stations - as presented in </w:t>
      </w:r>
      <w:r w:rsidR="62F3DB4E" w:rsidRPr="62644C3C">
        <w:rPr>
          <w:lang w:val="en-GB"/>
        </w:rPr>
        <w:t>ENGIE</w:t>
      </w:r>
      <w:r w:rsidRPr="00FB3328">
        <w:rPr>
          <w:lang w:val="en-GB"/>
        </w:rPr>
        <w:t xml:space="preserve"> </w:t>
      </w:r>
      <w:proofErr w:type="spellStart"/>
      <w:r w:rsidRPr="00FB3328">
        <w:rPr>
          <w:lang w:val="en-GB"/>
        </w:rPr>
        <w:t>Rhyzomes</w:t>
      </w:r>
      <w:proofErr w:type="spellEnd"/>
      <w:r w:rsidRPr="00FB3328">
        <w:rPr>
          <w:lang w:val="en-GB"/>
        </w:rPr>
        <w:t xml:space="preserve"> project </w:t>
      </w:r>
      <w:r w:rsidR="4796BC53" w:rsidRPr="6203235A">
        <w:rPr>
          <w:lang w:val="en-GB"/>
        </w:rPr>
        <w:t>(</w:t>
      </w:r>
      <w:ins w:id="37" w:author="Marc ISABELLE" w:date="2020-06-29T09:12:00Z">
        <w:r w:rsidR="009151EA">
          <w:rPr>
            <w:lang w:val="en-GB"/>
          </w:rPr>
          <w:t xml:space="preserve">an applicant for the </w:t>
        </w:r>
      </w:ins>
      <w:r w:rsidR="4796BC53" w:rsidRPr="6203235A">
        <w:rPr>
          <w:lang w:val="en-GB"/>
        </w:rPr>
        <w:t>IPCEI</w:t>
      </w:r>
      <w:del w:id="38" w:author="Marc ISABELLE" w:date="2020-06-29T09:12:00Z">
        <w:r w:rsidR="4796BC53" w:rsidRPr="6203235A" w:rsidDel="009151EA">
          <w:rPr>
            <w:lang w:val="en-GB"/>
          </w:rPr>
          <w:delText xml:space="preserve"> file</w:delText>
        </w:r>
      </w:del>
      <w:r w:rsidR="4796BC53" w:rsidRPr="6203235A">
        <w:rPr>
          <w:lang w:val="en-GB"/>
        </w:rPr>
        <w:t>)</w:t>
      </w:r>
      <w:r w:rsidRPr="6203235A">
        <w:rPr>
          <w:lang w:val="en-GB"/>
        </w:rPr>
        <w:t xml:space="preserve"> </w:t>
      </w:r>
      <w:r w:rsidRPr="00FB3328">
        <w:rPr>
          <w:lang w:val="en-GB"/>
        </w:rPr>
        <w:t>- and thus propose the zero-emission alternative best suited to the type of vehicle (light to heavy) and to use (occasional to intensive</w:t>
      </w:r>
      <w:r w:rsidRPr="62644C3C">
        <w:rPr>
          <w:lang w:val="en-GB"/>
        </w:rPr>
        <w:t>)</w:t>
      </w:r>
      <w:r w:rsidR="7AC30851" w:rsidRPr="62644C3C">
        <w:rPr>
          <w:lang w:val="en-GB"/>
        </w:rPr>
        <w:t>.</w:t>
      </w:r>
    </w:p>
    <w:p w14:paraId="72C5C2CC" w14:textId="57E4A0B8" w:rsidR="003F04F2" w:rsidRDefault="004667A4">
      <w:pPr>
        <w:spacing w:after="200"/>
        <w:rPr>
          <w:iCs/>
          <w:lang w:val="en-GB"/>
        </w:rPr>
      </w:pPr>
      <w:r>
        <w:rPr>
          <w:iCs/>
          <w:lang w:val="en-GB"/>
        </w:rPr>
        <w:br w:type="page"/>
      </w:r>
    </w:p>
    <w:p w14:paraId="3E3690B9" w14:textId="6981A888" w:rsidR="006B5687" w:rsidRDefault="00862CAA" w:rsidP="00346DCA">
      <w:pPr>
        <w:pStyle w:val="ITberschrift111"/>
        <w:rPr>
          <w:lang w:val="en-GB"/>
        </w:rPr>
      </w:pPr>
      <w:bookmarkStart w:id="39" w:name="_Toc44068381"/>
      <w:r>
        <w:rPr>
          <w:lang w:val="en-GB"/>
        </w:rPr>
        <w:lastRenderedPageBreak/>
        <w:t>Objectives of the project</w:t>
      </w:r>
      <w:bookmarkEnd w:id="39"/>
      <w:r>
        <w:rPr>
          <w:lang w:val="en-GB"/>
        </w:rPr>
        <w:t xml:space="preserve"> </w:t>
      </w:r>
    </w:p>
    <w:p w14:paraId="2102FB73" w14:textId="41B3F5D6" w:rsidR="00820845" w:rsidRPr="00346DCA" w:rsidRDefault="00D715D0" w:rsidP="00346DCA">
      <w:pPr>
        <w:pStyle w:val="CCorpsdetexte"/>
        <w:rPr>
          <w:lang w:val="en-US"/>
        </w:rPr>
      </w:pPr>
      <w:r w:rsidRPr="7633D7D4" w:rsidDel="00442500">
        <w:rPr>
          <w:lang w:val="en-US"/>
        </w:rPr>
        <w:t>There is a need to unlock the LH2 market by developing high performance solution for renewable LH2 production by optimizing the efficiency of liquefaction process</w:t>
      </w:r>
      <w:r w:rsidRPr="7633D7D4" w:rsidDel="00405B7E">
        <w:rPr>
          <w:lang w:val="en-US"/>
        </w:rPr>
        <w:t xml:space="preserve"> and to propose to client innovative turnkey and onboard solutions addressing new uses (sea, road and air transports), solutions requiring liquid handing &amp; integration expertise on the whole value chain</w:t>
      </w:r>
      <w:r w:rsidR="7EEB3893" w:rsidRPr="6CF90BDD">
        <w:rPr>
          <w:lang w:val="en-US"/>
        </w:rPr>
        <w:t>.</w:t>
      </w:r>
    </w:p>
    <w:p w14:paraId="5E5F3F1D" w14:textId="33F37A56" w:rsidR="6CF90BDD" w:rsidRDefault="6CF90BDD" w:rsidP="6CF90BDD">
      <w:pPr>
        <w:pStyle w:val="CCorpsdetexte"/>
        <w:rPr>
          <w:lang w:val="en-US"/>
        </w:rPr>
      </w:pPr>
    </w:p>
    <w:p w14:paraId="5784383A" w14:textId="5D7BCB81" w:rsidR="006647C0" w:rsidRDefault="006647C0" w:rsidP="006647C0">
      <w:pPr>
        <w:pStyle w:val="CCorpsdetexte"/>
        <w:pBdr>
          <w:top w:val="single" w:sz="4" w:space="6" w:color="auto"/>
          <w:left w:val="single" w:sz="4" w:space="4" w:color="auto"/>
          <w:bottom w:val="single" w:sz="4" w:space="6" w:color="auto"/>
          <w:right w:val="single" w:sz="4" w:space="4" w:color="auto"/>
        </w:pBdr>
        <w:rPr>
          <w:lang w:val="en-GB"/>
        </w:rPr>
      </w:pPr>
      <w:r w:rsidRPr="7633D7D4" w:rsidDel="006647C0">
        <w:rPr>
          <w:lang w:val="en-GB"/>
        </w:rPr>
        <w:t>The project aims to support France and Europe on the development of the renewable and</w:t>
      </w:r>
      <w:r w:rsidR="05D7B08A" w:rsidRPr="6CF90BDD">
        <w:rPr>
          <w:lang w:val="en-GB"/>
        </w:rPr>
        <w:t>/</w:t>
      </w:r>
      <w:r w:rsidRPr="7633D7D4" w:rsidDel="006647C0">
        <w:rPr>
          <w:lang w:val="en-GB"/>
        </w:rPr>
        <w:t xml:space="preserve">or carbon-free liquid hydrogen sector for </w:t>
      </w:r>
      <w:r w:rsidRPr="7633D7D4" w:rsidDel="003D4618">
        <w:rPr>
          <w:lang w:val="en-GB"/>
        </w:rPr>
        <w:t>heavy</w:t>
      </w:r>
      <w:r w:rsidR="1199F36D" w:rsidRPr="60E4C476">
        <w:rPr>
          <w:lang w:val="en-GB"/>
        </w:rPr>
        <w:t>-</w:t>
      </w:r>
      <w:r w:rsidRPr="7633D7D4" w:rsidDel="003D4618">
        <w:rPr>
          <w:lang w:val="en-GB"/>
        </w:rPr>
        <w:t>duty and long-haul transportation.</w:t>
      </w:r>
      <w:r w:rsidRPr="7633D7D4" w:rsidDel="00453FE6">
        <w:rPr>
          <w:lang w:val="en-GB"/>
        </w:rPr>
        <w:t xml:space="preserve"> </w:t>
      </w:r>
      <w:r w:rsidRPr="7633D7D4" w:rsidDel="006647C0">
        <w:rPr>
          <w:lang w:val="en-GB"/>
        </w:rPr>
        <w:t>Specifically, the project aims to offer an alternative to petroleum products, which is both ambitious (Zero Emission) and resilient (based on local assets and resources and capable of ensuring a smooth transition).</w:t>
      </w:r>
      <w:r w:rsidRPr="7633D7D4" w:rsidDel="00453FE6">
        <w:rPr>
          <w:lang w:val="en-GB"/>
        </w:rPr>
        <w:t xml:space="preserve"> </w:t>
      </w:r>
    </w:p>
    <w:p w14:paraId="3BF0A328" w14:textId="4043881E" w:rsidR="00E90D16" w:rsidRPr="0061520B" w:rsidRDefault="00211EE7" w:rsidP="006647C0">
      <w:pPr>
        <w:pStyle w:val="CCorpsdetexte"/>
        <w:pBdr>
          <w:top w:val="single" w:sz="4" w:space="6" w:color="auto"/>
          <w:left w:val="single" w:sz="4" w:space="4" w:color="auto"/>
          <w:bottom w:val="single" w:sz="4" w:space="6" w:color="auto"/>
          <w:right w:val="single" w:sz="4" w:space="4" w:color="auto"/>
        </w:pBdr>
        <w:rPr>
          <w:lang w:val="en-GB"/>
        </w:rPr>
      </w:pPr>
      <w:r w:rsidRPr="7633D7D4" w:rsidDel="00211EE7">
        <w:rPr>
          <w:lang w:val="en-GB"/>
        </w:rPr>
        <w:t xml:space="preserve">In a first approach, the project will focus on heavy maritime and river mobility but the results may be </w:t>
      </w:r>
      <w:r w:rsidRPr="7633D7D4" w:rsidDel="008E0BDB">
        <w:rPr>
          <w:lang w:val="en-GB"/>
        </w:rPr>
        <w:t>used for air</w:t>
      </w:r>
      <w:r w:rsidR="006307F5">
        <w:rPr>
          <w:lang w:val="en-GB"/>
        </w:rPr>
        <w:t>, rail and</w:t>
      </w:r>
      <w:r w:rsidRPr="7633D7D4" w:rsidDel="008E0BDB">
        <w:rPr>
          <w:lang w:val="en-GB"/>
        </w:rPr>
        <w:t xml:space="preserve"> road transportation sectors. </w:t>
      </w:r>
      <w:r w:rsidRPr="7633D7D4" w:rsidDel="00211EE7">
        <w:rPr>
          <w:lang w:val="en-GB"/>
        </w:rPr>
        <w:t xml:space="preserve"> </w:t>
      </w:r>
    </w:p>
    <w:p w14:paraId="149BC0DC" w14:textId="36426D0C" w:rsidR="007E461D" w:rsidRDefault="007E461D" w:rsidP="0071745F">
      <w:pPr>
        <w:pStyle w:val="ITAbsatzohneNr"/>
        <w:jc w:val="both"/>
        <w:rPr>
          <w:iCs/>
          <w:lang w:val="en-GB"/>
        </w:rPr>
      </w:pPr>
    </w:p>
    <w:p w14:paraId="3C675AE3" w14:textId="3BCBE41A" w:rsidR="006647C0" w:rsidRDefault="436D8F7B" w:rsidP="006647C0">
      <w:pPr>
        <w:pStyle w:val="CCorpsdetexte"/>
        <w:rPr>
          <w:lang w:val="en-GB"/>
        </w:rPr>
      </w:pPr>
      <w:r w:rsidRPr="25B012E0">
        <w:rPr>
          <w:lang w:val="en-GB"/>
        </w:rPr>
        <w:t>Th</w:t>
      </w:r>
      <w:r w:rsidR="2E3266D4" w:rsidRPr="25B012E0">
        <w:rPr>
          <w:lang w:val="en-GB"/>
        </w:rPr>
        <w:t xml:space="preserve">e project enables technological barriers to be overcome through R&amp;D projects; it allows for the demonstration of the feasibility of the </w:t>
      </w:r>
      <w:r w:rsidR="22CC49E0" w:rsidRPr="25B012E0">
        <w:rPr>
          <w:lang w:val="en-GB"/>
        </w:rPr>
        <w:t>o</w:t>
      </w:r>
      <w:r w:rsidR="2DB00E5A" w:rsidRPr="25B012E0">
        <w:rPr>
          <w:lang w:val="en-GB"/>
        </w:rPr>
        <w:t>n-ground segment</w:t>
      </w:r>
      <w:r w:rsidR="2E3266D4" w:rsidRPr="25B012E0">
        <w:rPr>
          <w:lang w:val="en-GB"/>
        </w:rPr>
        <w:t xml:space="preserve"> (supply chain from </w:t>
      </w:r>
      <w:r w:rsidR="22CC49E0" w:rsidRPr="25B012E0">
        <w:rPr>
          <w:lang w:val="en-GB"/>
        </w:rPr>
        <w:t xml:space="preserve">renewable </w:t>
      </w:r>
      <w:r w:rsidR="2E3266D4" w:rsidRPr="25B012E0">
        <w:rPr>
          <w:lang w:val="en-GB"/>
        </w:rPr>
        <w:t xml:space="preserve">hydrogen </w:t>
      </w:r>
      <w:r w:rsidR="22CC49E0" w:rsidRPr="25B012E0">
        <w:rPr>
          <w:lang w:val="en-GB"/>
        </w:rPr>
        <w:t xml:space="preserve">production and </w:t>
      </w:r>
      <w:r w:rsidR="2E3266D4" w:rsidRPr="25B012E0">
        <w:rPr>
          <w:lang w:val="en-GB"/>
        </w:rPr>
        <w:t xml:space="preserve">liquefaction to the </w:t>
      </w:r>
      <w:proofErr w:type="spellStart"/>
      <w:r w:rsidR="2E3266D4" w:rsidRPr="25B012E0">
        <w:rPr>
          <w:lang w:val="en-GB"/>
        </w:rPr>
        <w:t>refueling</w:t>
      </w:r>
      <w:proofErr w:type="spellEnd"/>
      <w:r w:rsidR="2E3266D4" w:rsidRPr="25B012E0">
        <w:rPr>
          <w:lang w:val="en-GB"/>
        </w:rPr>
        <w:t xml:space="preserve"> station) and the </w:t>
      </w:r>
      <w:r w:rsidR="22CC49E0" w:rsidRPr="25B012E0">
        <w:rPr>
          <w:lang w:val="en-GB"/>
        </w:rPr>
        <w:t>o</w:t>
      </w:r>
      <w:r w:rsidR="12E72EA8" w:rsidRPr="25B012E0">
        <w:rPr>
          <w:lang w:val="en-GB"/>
        </w:rPr>
        <w:t>n-board segment</w:t>
      </w:r>
      <w:r w:rsidR="2E3266D4" w:rsidRPr="25B012E0">
        <w:rPr>
          <w:lang w:val="en-GB"/>
        </w:rPr>
        <w:t xml:space="preserve"> (operation of Zero Emission vessels) through initial industrialization, and finally the development of a complete infrastructure </w:t>
      </w:r>
      <w:r w:rsidR="22CC49E0" w:rsidRPr="25B012E0">
        <w:rPr>
          <w:lang w:val="en-GB"/>
        </w:rPr>
        <w:t xml:space="preserve">network </w:t>
      </w:r>
      <w:r w:rsidR="2E3266D4" w:rsidRPr="25B012E0">
        <w:rPr>
          <w:lang w:val="en-GB"/>
        </w:rPr>
        <w:t xml:space="preserve">allowing widespread use through massification and replication of the </w:t>
      </w:r>
      <w:r w:rsidR="22CC49E0" w:rsidRPr="25B012E0">
        <w:rPr>
          <w:lang w:val="en-GB"/>
        </w:rPr>
        <w:t>on-</w:t>
      </w:r>
      <w:r w:rsidR="2E3266D4" w:rsidRPr="25B012E0">
        <w:rPr>
          <w:lang w:val="en-GB"/>
        </w:rPr>
        <w:t>ground and on-board segments.</w:t>
      </w:r>
    </w:p>
    <w:p w14:paraId="6B3DB3B5" w14:textId="77777777" w:rsidR="00E64F25" w:rsidRPr="0061520B" w:rsidRDefault="00E64F25" w:rsidP="006647C0">
      <w:pPr>
        <w:pStyle w:val="CCorpsdetexte"/>
        <w:rPr>
          <w:lang w:val="en-GB"/>
        </w:rPr>
      </w:pPr>
    </w:p>
    <w:p w14:paraId="1E7E8A07" w14:textId="1E73DCD4" w:rsidR="00AE0568" w:rsidRDefault="00AE0568" w:rsidP="000D33CF">
      <w:pPr>
        <w:pStyle w:val="ITberschrift111"/>
        <w:rPr>
          <w:lang w:val="en-GB"/>
        </w:rPr>
      </w:pPr>
      <w:bookmarkStart w:id="40" w:name="_Toc44068382"/>
      <w:r>
        <w:rPr>
          <w:lang w:val="en-GB"/>
        </w:rPr>
        <w:t>Roadmap</w:t>
      </w:r>
      <w:bookmarkEnd w:id="40"/>
    </w:p>
    <w:p w14:paraId="31050ACC" w14:textId="4610206D" w:rsidR="00471291" w:rsidRPr="0061520B" w:rsidRDefault="00471291" w:rsidP="0061520B">
      <w:pPr>
        <w:pStyle w:val="CCorpsdetexte"/>
        <w:rPr>
          <w:lang w:val="en-GB"/>
        </w:rPr>
      </w:pPr>
      <w:r w:rsidRPr="7633D7D4">
        <w:rPr>
          <w:lang w:val="en-GB"/>
        </w:rPr>
        <w:t>In order to prepare for the massive deployment of liquid hydrogen solutions for the benefit of heavy</w:t>
      </w:r>
      <w:r w:rsidR="51EFDE6D" w:rsidRPr="3A847BE6">
        <w:rPr>
          <w:lang w:val="en-GB"/>
        </w:rPr>
        <w:t>-duty</w:t>
      </w:r>
      <w:r w:rsidR="00D821B5" w:rsidRPr="7633D7D4">
        <w:rPr>
          <w:lang w:val="en-GB"/>
        </w:rPr>
        <w:t xml:space="preserve"> </w:t>
      </w:r>
      <w:r w:rsidRPr="7633D7D4">
        <w:rPr>
          <w:lang w:val="en-GB"/>
        </w:rPr>
        <w:t xml:space="preserve">transport with Zero </w:t>
      </w:r>
      <w:r w:rsidR="21E911FF" w:rsidRPr="3A847BE6">
        <w:rPr>
          <w:lang w:val="en-GB"/>
        </w:rPr>
        <w:t>Emission</w:t>
      </w:r>
      <w:r w:rsidRPr="7633D7D4">
        <w:rPr>
          <w:lang w:val="en-GB"/>
        </w:rPr>
        <w:t xml:space="preserve"> across the entire value chain (</w:t>
      </w:r>
      <w:r w:rsidR="00D821B5" w:rsidRPr="7633D7D4">
        <w:rPr>
          <w:lang w:val="en-GB"/>
        </w:rPr>
        <w:t>on-</w:t>
      </w:r>
      <w:r w:rsidRPr="7633D7D4">
        <w:rPr>
          <w:lang w:val="en-GB"/>
        </w:rPr>
        <w:t>ground and on</w:t>
      </w:r>
      <w:r w:rsidR="00D821B5" w:rsidRPr="7633D7D4">
        <w:rPr>
          <w:lang w:val="en-GB"/>
        </w:rPr>
        <w:t>-</w:t>
      </w:r>
      <w:r w:rsidRPr="7633D7D4">
        <w:rPr>
          <w:lang w:val="en-GB"/>
        </w:rPr>
        <w:t>board segments), the project includes:</w:t>
      </w:r>
    </w:p>
    <w:p w14:paraId="16B45A83" w14:textId="25182D7B" w:rsidR="00471291" w:rsidRPr="00C05030" w:rsidRDefault="00471291" w:rsidP="00821BFD">
      <w:pPr>
        <w:pStyle w:val="Paragraphedeliste"/>
        <w:keepNext/>
        <w:numPr>
          <w:ilvl w:val="0"/>
          <w:numId w:val="30"/>
        </w:numPr>
        <w:spacing w:after="200"/>
        <w:jc w:val="both"/>
        <w:rPr>
          <w:lang w:val="en-GB" w:eastAsia="fr-FR"/>
        </w:rPr>
      </w:pPr>
      <w:r w:rsidRPr="00C05030">
        <w:rPr>
          <w:b/>
          <w:lang w:val="en-GB" w:eastAsia="fr-FR"/>
        </w:rPr>
        <w:t xml:space="preserve">A </w:t>
      </w:r>
      <w:r w:rsidR="00C9338B" w:rsidRPr="00C05030">
        <w:rPr>
          <w:b/>
          <w:lang w:val="en-GB" w:eastAsia="fr-FR"/>
        </w:rPr>
        <w:t>R</w:t>
      </w:r>
      <w:r w:rsidRPr="00C05030">
        <w:rPr>
          <w:b/>
          <w:lang w:val="en-GB" w:eastAsia="fr-FR"/>
        </w:rPr>
        <w:t xml:space="preserve">esearch &amp; </w:t>
      </w:r>
      <w:r w:rsidR="00C9338B" w:rsidRPr="00C05030">
        <w:rPr>
          <w:b/>
          <w:lang w:val="en-GB" w:eastAsia="fr-FR"/>
        </w:rPr>
        <w:t>D</w:t>
      </w:r>
      <w:r w:rsidRPr="00C05030">
        <w:rPr>
          <w:b/>
          <w:lang w:val="en-GB" w:eastAsia="fr-FR"/>
        </w:rPr>
        <w:t xml:space="preserve">evelopment phase </w:t>
      </w:r>
      <w:r w:rsidR="00670EB7" w:rsidRPr="00C05030">
        <w:rPr>
          <w:b/>
          <w:lang w:val="en-GB" w:eastAsia="fr-FR"/>
        </w:rPr>
        <w:t xml:space="preserve">which will fully performed in France with partners of </w:t>
      </w:r>
      <w:r w:rsidR="282490DD" w:rsidRPr="5D545B7A">
        <w:rPr>
          <w:b/>
          <w:bCs/>
          <w:lang w:val="en-GB" w:eastAsia="fr-FR"/>
        </w:rPr>
        <w:t xml:space="preserve">the </w:t>
      </w:r>
      <w:r w:rsidR="00670EB7" w:rsidRPr="00C05030">
        <w:rPr>
          <w:b/>
          <w:lang w:val="en-GB" w:eastAsia="fr-FR"/>
        </w:rPr>
        <w:t xml:space="preserve">consortium </w:t>
      </w:r>
      <w:r w:rsidR="003A0E10" w:rsidRPr="00C05030">
        <w:rPr>
          <w:b/>
          <w:lang w:val="en-GB" w:eastAsia="fr-FR"/>
        </w:rPr>
        <w:t>(R&amp;D</w:t>
      </w:r>
      <w:r w:rsidR="00C9338B" w:rsidRPr="00C05030">
        <w:rPr>
          <w:b/>
          <w:lang w:val="en-GB" w:eastAsia="fr-FR"/>
        </w:rPr>
        <w:t>, point 21 in IPCEI Communication</w:t>
      </w:r>
      <w:r w:rsidR="003A0E10" w:rsidRPr="00C05030">
        <w:rPr>
          <w:b/>
          <w:lang w:val="en-GB" w:eastAsia="fr-FR"/>
        </w:rPr>
        <w:t>)</w:t>
      </w:r>
      <w:r w:rsidR="00670EB7" w:rsidRPr="00C05030">
        <w:rPr>
          <w:lang w:val="en-GB" w:eastAsia="fr-FR"/>
        </w:rPr>
        <w:t>.</w:t>
      </w:r>
      <w:r w:rsidRPr="00C05030">
        <w:rPr>
          <w:lang w:val="en-GB" w:eastAsia="fr-FR"/>
        </w:rPr>
        <w:t>:</w:t>
      </w:r>
    </w:p>
    <w:p w14:paraId="20011E5F" w14:textId="6C0D74E6" w:rsidR="00471291" w:rsidRPr="0061520B" w:rsidRDefault="00813B3A" w:rsidP="00821BFD">
      <w:pPr>
        <w:pStyle w:val="Paragraphedeliste"/>
        <w:numPr>
          <w:ilvl w:val="0"/>
          <w:numId w:val="31"/>
        </w:numPr>
        <w:spacing w:after="200"/>
        <w:jc w:val="both"/>
        <w:rPr>
          <w:lang w:val="en-GB" w:eastAsia="fr-FR"/>
        </w:rPr>
      </w:pPr>
      <w:r w:rsidRPr="00821BFD">
        <w:rPr>
          <w:lang w:val="en-GB"/>
        </w:rPr>
        <w:t>Development of e</w:t>
      </w:r>
      <w:r w:rsidR="00471291" w:rsidRPr="00821BFD">
        <w:rPr>
          <w:lang w:val="en-GB"/>
        </w:rPr>
        <w:t>nergy efficient liquefier technology adapted to the deployment of a secure structure adaptable to changing needs and located as close as possible to consumers and / or resources (water + electricity from Renewable Energy (RE</w:t>
      </w:r>
      <w:r w:rsidR="21E911FF" w:rsidRPr="5D545B7A">
        <w:rPr>
          <w:lang w:val="en-GB"/>
        </w:rPr>
        <w:t>)</w:t>
      </w:r>
      <w:r w:rsidR="1C34B78F" w:rsidRPr="5D545B7A">
        <w:rPr>
          <w:lang w:val="en-GB"/>
        </w:rPr>
        <w:t xml:space="preserve"> or decarbonized </w:t>
      </w:r>
      <w:r w:rsidR="1C34B78F" w:rsidRPr="283E7931">
        <w:rPr>
          <w:lang w:val="en-GB"/>
        </w:rPr>
        <w:t xml:space="preserve">coproduced hydrogen </w:t>
      </w:r>
      <w:r w:rsidR="74FC8EED" w:rsidRPr="283E7931">
        <w:rPr>
          <w:lang w:val="en-GB"/>
        </w:rPr>
        <w:t xml:space="preserve">in case of </w:t>
      </w:r>
      <w:r w:rsidR="1C34B78F" w:rsidRPr="283E7931">
        <w:rPr>
          <w:lang w:val="en-GB"/>
        </w:rPr>
        <w:t>circula</w:t>
      </w:r>
      <w:r w:rsidR="32CAB795" w:rsidRPr="283E7931">
        <w:rPr>
          <w:lang w:val="en-GB"/>
        </w:rPr>
        <w:t>r econom</w:t>
      </w:r>
      <w:r w:rsidR="27D94106" w:rsidRPr="283E7931">
        <w:rPr>
          <w:lang w:val="en-GB"/>
        </w:rPr>
        <w:t>y</w:t>
      </w:r>
      <w:r w:rsidR="21E911FF" w:rsidRPr="5D545B7A">
        <w:rPr>
          <w:lang w:val="en-GB"/>
        </w:rPr>
        <w:t>),</w:t>
      </w:r>
    </w:p>
    <w:p w14:paraId="3A2E8E2F" w14:textId="3A11F874" w:rsidR="003A0E10" w:rsidRPr="0061520B" w:rsidRDefault="003A0E10" w:rsidP="003A0E10">
      <w:pPr>
        <w:spacing w:after="200"/>
        <w:jc w:val="both"/>
        <w:rPr>
          <w:lang w:val="en-GB" w:eastAsia="fr-FR"/>
        </w:rPr>
      </w:pPr>
    </w:p>
    <w:p w14:paraId="6CD349BF" w14:textId="6D6677A2" w:rsidR="003A0E10" w:rsidRPr="0061520B" w:rsidRDefault="003A0E10" w:rsidP="009910DE">
      <w:pPr>
        <w:pStyle w:val="Paragraphedeliste"/>
        <w:keepNext/>
        <w:numPr>
          <w:ilvl w:val="0"/>
          <w:numId w:val="30"/>
        </w:numPr>
        <w:spacing w:after="200"/>
        <w:jc w:val="both"/>
        <w:rPr>
          <w:lang w:val="en-GB" w:eastAsia="fr-FR"/>
        </w:rPr>
      </w:pPr>
      <w:r w:rsidRPr="009910DE">
        <w:rPr>
          <w:b/>
          <w:bCs/>
          <w:lang w:val="en-GB" w:eastAsia="fr-FR"/>
        </w:rPr>
        <w:t>A First Industrial Deployment phase (FID</w:t>
      </w:r>
      <w:r w:rsidR="00C9338B" w:rsidRPr="009910DE">
        <w:rPr>
          <w:b/>
          <w:bCs/>
          <w:lang w:val="en-GB" w:eastAsia="fr-FR"/>
        </w:rPr>
        <w:t>, point 22 in IPCEI Communication</w:t>
      </w:r>
      <w:r w:rsidRPr="009910DE">
        <w:rPr>
          <w:b/>
          <w:bCs/>
          <w:lang w:val="en-GB" w:eastAsia="fr-FR"/>
        </w:rPr>
        <w:t xml:space="preserve">) </w:t>
      </w:r>
      <w:r w:rsidR="009910DE" w:rsidRPr="009910DE">
        <w:rPr>
          <w:b/>
          <w:bCs/>
          <w:lang w:val="en-GB" w:eastAsia="fr-FR"/>
        </w:rPr>
        <w:t xml:space="preserve">with </w:t>
      </w:r>
      <w:r w:rsidR="00D6521F">
        <w:rPr>
          <w:b/>
          <w:bCs/>
          <w:lang w:val="en-GB" w:eastAsia="fr-FR"/>
        </w:rPr>
        <w:t>a</w:t>
      </w:r>
      <w:r w:rsidR="00D6521F" w:rsidRPr="009910DE">
        <w:rPr>
          <w:b/>
          <w:bCs/>
          <w:lang w:val="en-GB" w:eastAsia="fr-FR"/>
        </w:rPr>
        <w:t xml:space="preserve"> </w:t>
      </w:r>
      <w:r w:rsidR="00C57BCF">
        <w:rPr>
          <w:b/>
          <w:bCs/>
          <w:lang w:val="en-GB" w:eastAsia="fr-FR"/>
        </w:rPr>
        <w:t xml:space="preserve">first </w:t>
      </w:r>
      <w:r w:rsidR="009910DE" w:rsidRPr="009910DE">
        <w:rPr>
          <w:b/>
          <w:bCs/>
          <w:lang w:val="en-GB" w:eastAsia="fr-FR"/>
        </w:rPr>
        <w:t xml:space="preserve">LH2 </w:t>
      </w:r>
      <w:r w:rsidR="00C57BCF">
        <w:rPr>
          <w:b/>
          <w:bCs/>
          <w:lang w:val="en-GB" w:eastAsia="fr-FR"/>
        </w:rPr>
        <w:t>production unit</w:t>
      </w:r>
      <w:r w:rsidR="009910DE" w:rsidRPr="009910DE">
        <w:rPr>
          <w:b/>
          <w:bCs/>
          <w:lang w:val="en-GB" w:eastAsia="fr-FR"/>
        </w:rPr>
        <w:t xml:space="preserve"> </w:t>
      </w:r>
      <w:r w:rsidRPr="009910DE">
        <w:rPr>
          <w:b/>
          <w:bCs/>
          <w:lang w:val="en-GB" w:eastAsia="fr-FR"/>
        </w:rPr>
        <w:t>to lay the foundations and demonstrate the feasibility</w:t>
      </w:r>
      <w:r w:rsidRPr="0061520B">
        <w:rPr>
          <w:lang w:val="en-GB" w:eastAsia="fr-FR"/>
        </w:rPr>
        <w:t>:</w:t>
      </w:r>
    </w:p>
    <w:p w14:paraId="7003CE4A" w14:textId="02B4C603" w:rsidR="003A0E10" w:rsidRPr="0061520B" w:rsidRDefault="003A0E10" w:rsidP="002B5B7A">
      <w:pPr>
        <w:pStyle w:val="Paragraphedeliste"/>
        <w:numPr>
          <w:ilvl w:val="0"/>
          <w:numId w:val="31"/>
        </w:numPr>
        <w:spacing w:after="200"/>
        <w:jc w:val="both"/>
        <w:rPr>
          <w:lang w:val="en-GB"/>
        </w:rPr>
      </w:pPr>
      <w:r w:rsidRPr="0061520B">
        <w:rPr>
          <w:lang w:val="en-GB"/>
        </w:rPr>
        <w:t xml:space="preserve">Installation of </w:t>
      </w:r>
      <w:r w:rsidR="008158EA">
        <w:rPr>
          <w:lang w:val="en-GB"/>
        </w:rPr>
        <w:t>a</w:t>
      </w:r>
      <w:r w:rsidRPr="0061520B">
        <w:rPr>
          <w:lang w:val="en-GB"/>
        </w:rPr>
        <w:t xml:space="preserve"> liquid hydrogen </w:t>
      </w:r>
      <w:r w:rsidR="004F69AB">
        <w:rPr>
          <w:lang w:val="en-GB"/>
        </w:rPr>
        <w:t xml:space="preserve">production unit </w:t>
      </w:r>
      <w:commentRangeStart w:id="41"/>
      <w:r w:rsidR="00DC4A59">
        <w:rPr>
          <w:lang w:val="en-GB"/>
        </w:rPr>
        <w:t>of 10 T/day</w:t>
      </w:r>
      <w:r w:rsidRPr="0061520B">
        <w:rPr>
          <w:lang w:val="en-GB"/>
        </w:rPr>
        <w:t xml:space="preserve"> in </w:t>
      </w:r>
      <w:r w:rsidR="3D04384A" w:rsidRPr="283E7931">
        <w:rPr>
          <w:lang w:val="en-GB"/>
        </w:rPr>
        <w:t>a</w:t>
      </w:r>
      <w:r w:rsidR="059AF1D4" w:rsidRPr="03CFB158">
        <w:rPr>
          <w:lang w:val="en-GB"/>
        </w:rPr>
        <w:t xml:space="preserve"> </w:t>
      </w:r>
      <w:r w:rsidRPr="0061520B">
        <w:rPr>
          <w:lang w:val="en-GB"/>
        </w:rPr>
        <w:t>European port</w:t>
      </w:r>
      <w:r w:rsidR="00000BE4">
        <w:rPr>
          <w:lang w:val="en-GB"/>
        </w:rPr>
        <w:t xml:space="preserve"> </w:t>
      </w:r>
      <w:commentRangeEnd w:id="41"/>
      <w:r w:rsidR="00683C2A">
        <w:rPr>
          <w:rStyle w:val="Marquedecommentaire"/>
          <w:lang w:val="en-GB"/>
        </w:rPr>
        <w:commentReference w:id="41"/>
      </w:r>
      <w:r w:rsidR="00000BE4">
        <w:rPr>
          <w:lang w:val="en-GB"/>
        </w:rPr>
        <w:t>to supply a ship of 10MW</w:t>
      </w:r>
      <w:r w:rsidRPr="0061520B">
        <w:rPr>
          <w:lang w:val="en-GB"/>
        </w:rPr>
        <w:t>.</w:t>
      </w:r>
    </w:p>
    <w:p w14:paraId="5D0DD0B0" w14:textId="4FE3A4FB" w:rsidR="003A0E10" w:rsidRPr="0061520B" w:rsidRDefault="003A0E10" w:rsidP="002B5B7A">
      <w:pPr>
        <w:pStyle w:val="Paragraphedeliste"/>
        <w:numPr>
          <w:ilvl w:val="0"/>
          <w:numId w:val="31"/>
        </w:numPr>
        <w:spacing w:after="200"/>
        <w:jc w:val="both"/>
        <w:rPr>
          <w:rFonts w:asciiTheme="minorHAnsi" w:eastAsiaTheme="minorEastAsia" w:hAnsiTheme="minorHAnsi" w:cstheme="minorBidi"/>
          <w:lang w:val="en-GB"/>
        </w:rPr>
      </w:pPr>
      <w:r w:rsidRPr="0061520B">
        <w:rPr>
          <w:lang w:val="en-GB"/>
        </w:rPr>
        <w:t xml:space="preserve">Launching of </w:t>
      </w:r>
      <w:r w:rsidR="00CF09CF">
        <w:rPr>
          <w:lang w:val="en-GB"/>
        </w:rPr>
        <w:t>a</w:t>
      </w:r>
      <w:r w:rsidRPr="0061520B">
        <w:rPr>
          <w:lang w:val="en-GB"/>
        </w:rPr>
        <w:t xml:space="preserve"> zero</w:t>
      </w:r>
      <w:r w:rsidR="00270704" w:rsidRPr="0061520B">
        <w:rPr>
          <w:lang w:val="en-GB"/>
        </w:rPr>
        <w:t>-</w:t>
      </w:r>
      <w:r w:rsidRPr="0061520B">
        <w:rPr>
          <w:lang w:val="en-GB"/>
        </w:rPr>
        <w:t>emission ship</w:t>
      </w:r>
      <w:r w:rsidR="00000BE4">
        <w:rPr>
          <w:lang w:val="en-GB"/>
        </w:rPr>
        <w:t xml:space="preserve"> of 10 MW </w:t>
      </w:r>
      <w:r w:rsidR="1CAD46CB" w:rsidRPr="514C3074">
        <w:rPr>
          <w:lang w:val="en-GB"/>
        </w:rPr>
        <w:t>(</w:t>
      </w:r>
      <w:r w:rsidR="0E76A417" w:rsidRPr="514C3074">
        <w:rPr>
          <w:lang w:val="en-GB"/>
        </w:rPr>
        <w:t xml:space="preserve">150m </w:t>
      </w:r>
      <w:r w:rsidR="19D07741" w:rsidRPr="514C3074">
        <w:rPr>
          <w:lang w:val="en-GB"/>
        </w:rPr>
        <w:t>feeder</w:t>
      </w:r>
      <w:r w:rsidR="4B2F63CE" w:rsidRPr="514C3074">
        <w:rPr>
          <w:lang w:val="en-GB"/>
        </w:rPr>
        <w:t>)</w:t>
      </w:r>
      <w:r w:rsidRPr="0061520B">
        <w:rPr>
          <w:lang w:val="en-GB"/>
        </w:rPr>
        <w:t xml:space="preserve"> using liquid hydrogen</w:t>
      </w:r>
    </w:p>
    <w:p w14:paraId="5FB4F8F1" w14:textId="77777777" w:rsidR="00471291" w:rsidRPr="0061520B" w:rsidRDefault="00471291" w:rsidP="0061520B">
      <w:pPr>
        <w:jc w:val="both"/>
        <w:rPr>
          <w:lang w:val="en-GB"/>
        </w:rPr>
      </w:pPr>
    </w:p>
    <w:p w14:paraId="4C94687D" w14:textId="59DB4853" w:rsidR="00A80BCD" w:rsidRPr="0061520B" w:rsidRDefault="00A80BCD" w:rsidP="002A74B4">
      <w:pPr>
        <w:jc w:val="both"/>
        <w:rPr>
          <w:lang w:val="en-GB"/>
        </w:rPr>
      </w:pPr>
      <w:r w:rsidRPr="009910DE">
        <w:rPr>
          <w:b/>
          <w:bCs/>
          <w:lang w:val="en-GB"/>
        </w:rPr>
        <w:t xml:space="preserve">• A massification phase of industrial deployment </w:t>
      </w:r>
      <w:r w:rsidR="00C9338B" w:rsidRPr="009910DE">
        <w:rPr>
          <w:b/>
          <w:bCs/>
          <w:lang w:val="en-GB"/>
        </w:rPr>
        <w:t>(Environment</w:t>
      </w:r>
      <w:r w:rsidR="00C9338B" w:rsidRPr="0061520B">
        <w:rPr>
          <w:b/>
          <w:bCs/>
          <w:lang w:val="en-GB"/>
        </w:rPr>
        <w:t>, energy and transport projects,</w:t>
      </w:r>
      <w:r w:rsidR="00C9338B" w:rsidRPr="0061520B">
        <w:rPr>
          <w:b/>
          <w:bCs/>
          <w:lang w:val="en-GB" w:eastAsia="fr-FR"/>
        </w:rPr>
        <w:t xml:space="preserve"> point 23 in IPCEI Communication)</w:t>
      </w:r>
      <w:r w:rsidR="00670EB7">
        <w:rPr>
          <w:b/>
          <w:bCs/>
          <w:lang w:val="en-GB" w:eastAsia="fr-FR"/>
        </w:rPr>
        <w:t xml:space="preserve"> with </w:t>
      </w:r>
      <w:r w:rsidR="0081639A" w:rsidRPr="009910DE">
        <w:rPr>
          <w:b/>
          <w:bCs/>
          <w:lang w:val="en-GB" w:eastAsia="fr-FR"/>
        </w:rPr>
        <w:t>the industrialization of the means of production for the developed equipment in France</w:t>
      </w:r>
      <w:r w:rsidR="0081639A">
        <w:rPr>
          <w:b/>
          <w:bCs/>
          <w:lang w:val="en-GB" w:eastAsia="fr-FR"/>
        </w:rPr>
        <w:t xml:space="preserve">, </w:t>
      </w:r>
      <w:proofErr w:type="gramStart"/>
      <w:r w:rsidR="0081639A">
        <w:rPr>
          <w:b/>
          <w:bCs/>
          <w:lang w:val="en-GB" w:eastAsia="fr-FR"/>
        </w:rPr>
        <w:t xml:space="preserve">with </w:t>
      </w:r>
      <w:r w:rsidR="0081639A" w:rsidRPr="009910DE" w:rsidDel="00C37218">
        <w:rPr>
          <w:b/>
          <w:bCs/>
          <w:lang w:val="en-GB" w:eastAsia="fr-FR"/>
        </w:rPr>
        <w:t xml:space="preserve"> </w:t>
      </w:r>
      <w:r w:rsidR="00C37218">
        <w:rPr>
          <w:b/>
          <w:bCs/>
          <w:lang w:val="en-GB" w:eastAsia="fr-FR"/>
        </w:rPr>
        <w:t>3</w:t>
      </w:r>
      <w:r w:rsidR="00C37218" w:rsidRPr="009910DE">
        <w:rPr>
          <w:b/>
          <w:bCs/>
          <w:lang w:val="en-GB" w:eastAsia="fr-FR"/>
        </w:rPr>
        <w:t>0</w:t>
      </w:r>
      <w:proofErr w:type="gramEnd"/>
      <w:r w:rsidR="00670EB7" w:rsidRPr="009910DE">
        <w:rPr>
          <w:b/>
          <w:bCs/>
          <w:lang w:val="en-GB" w:eastAsia="fr-FR"/>
        </w:rPr>
        <w:t xml:space="preserve"> LH2 </w:t>
      </w:r>
      <w:r w:rsidR="009F5E6C">
        <w:rPr>
          <w:b/>
          <w:bCs/>
          <w:lang w:val="en-GB" w:eastAsia="fr-FR"/>
        </w:rPr>
        <w:t>prod</w:t>
      </w:r>
      <w:r w:rsidR="000C5B7F">
        <w:rPr>
          <w:b/>
          <w:bCs/>
          <w:lang w:val="en-GB" w:eastAsia="fr-FR"/>
        </w:rPr>
        <w:t>uction units</w:t>
      </w:r>
      <w:r w:rsidR="00670EB7" w:rsidRPr="009910DE">
        <w:rPr>
          <w:b/>
          <w:bCs/>
          <w:lang w:val="en-GB" w:eastAsia="fr-FR"/>
        </w:rPr>
        <w:t xml:space="preserve"> </w:t>
      </w:r>
      <w:r w:rsidR="00670EB7" w:rsidRPr="4F072A30">
        <w:rPr>
          <w:b/>
          <w:lang w:val="en-GB" w:eastAsia="fr-FR"/>
        </w:rPr>
        <w:t>and at least 3 in France</w:t>
      </w:r>
      <w:r w:rsidR="00C9338B" w:rsidRPr="009910DE">
        <w:rPr>
          <w:b/>
          <w:bCs/>
          <w:lang w:val="en-GB"/>
        </w:rPr>
        <w:t xml:space="preserve"> </w:t>
      </w:r>
      <w:r w:rsidRPr="009910DE">
        <w:rPr>
          <w:b/>
          <w:bCs/>
          <w:lang w:val="en-GB"/>
        </w:rPr>
        <w:t>allowing widespread use of the solutions developed:</w:t>
      </w:r>
    </w:p>
    <w:p w14:paraId="592FA3C3" w14:textId="77777777" w:rsidR="00DA632E" w:rsidRDefault="000845F7" w:rsidP="005E36B5">
      <w:pPr>
        <w:pStyle w:val="Paragraphedeliste"/>
        <w:numPr>
          <w:ilvl w:val="0"/>
          <w:numId w:val="33"/>
        </w:numPr>
        <w:spacing w:after="200"/>
        <w:jc w:val="both"/>
        <w:rPr>
          <w:rFonts w:eastAsia="Calibri"/>
          <w:lang w:val="en-GB"/>
        </w:rPr>
      </w:pPr>
      <w:r w:rsidRPr="0061520B">
        <w:rPr>
          <w:lang w:val="en-GB"/>
        </w:rPr>
        <w:t>Industrialization of the means of production for the developed equipment</w:t>
      </w:r>
      <w:r>
        <w:rPr>
          <w:lang w:val="en-GB"/>
        </w:rPr>
        <w:t xml:space="preserve"> in France</w:t>
      </w:r>
    </w:p>
    <w:p w14:paraId="747D1F31" w14:textId="05417B3F" w:rsidR="001D181D" w:rsidRPr="00337F30" w:rsidRDefault="00A80BCD" w:rsidP="00337F30">
      <w:pPr>
        <w:pStyle w:val="Paragraphedeliste"/>
        <w:numPr>
          <w:ilvl w:val="0"/>
          <w:numId w:val="33"/>
        </w:numPr>
        <w:spacing w:after="200"/>
        <w:jc w:val="both"/>
        <w:rPr>
          <w:lang w:val="en-GB"/>
        </w:rPr>
      </w:pPr>
      <w:r w:rsidRPr="0061520B">
        <w:rPr>
          <w:rFonts w:eastAsia="Calibri" w:cs="Cambria"/>
          <w:lang w:val="en-GB" w:eastAsia="en-US"/>
        </w:rPr>
        <w:t xml:space="preserve">Installation </w:t>
      </w:r>
      <w:r w:rsidR="009E7CA4">
        <w:rPr>
          <w:rFonts w:eastAsia="Calibri" w:cs="Cambria"/>
          <w:lang w:val="en-GB" w:eastAsia="en-US"/>
        </w:rPr>
        <w:t xml:space="preserve">a least </w:t>
      </w:r>
      <w:r w:rsidRPr="0061520B">
        <w:rPr>
          <w:rFonts w:eastAsia="Calibri" w:cs="Cambria"/>
          <w:lang w:val="en-GB" w:eastAsia="en-US"/>
        </w:rPr>
        <w:t xml:space="preserve">of </w:t>
      </w:r>
      <w:r w:rsidR="002063BF" w:rsidRPr="00FF6BA3">
        <w:rPr>
          <w:rFonts w:eastAsia="Calibri" w:cs="Cambria"/>
          <w:lang w:val="en-GB" w:eastAsia="en-US"/>
        </w:rPr>
        <w:t>30</w:t>
      </w:r>
      <w:r w:rsidR="002063BF" w:rsidRPr="00337F30">
        <w:rPr>
          <w:rFonts w:eastAsia="Calibri" w:cs="Cambria"/>
          <w:lang w:val="en-GB" w:eastAsia="en-US"/>
        </w:rPr>
        <w:t xml:space="preserve"> </w:t>
      </w:r>
      <w:r w:rsidRPr="00337F30">
        <w:rPr>
          <w:rFonts w:eastAsia="Calibri" w:cs="Cambria"/>
          <w:lang w:val="en-GB" w:eastAsia="en-US"/>
        </w:rPr>
        <w:t xml:space="preserve">liquid hydrogen </w:t>
      </w:r>
      <w:r w:rsidR="002063BF" w:rsidRPr="00337F30">
        <w:rPr>
          <w:rFonts w:eastAsia="Calibri" w:cs="Cambria"/>
          <w:lang w:val="en-GB" w:eastAsia="en-US"/>
        </w:rPr>
        <w:t>production units of 10 T/day</w:t>
      </w:r>
      <w:r w:rsidR="002063BF" w:rsidRPr="00337F30" w:rsidDel="002063BF">
        <w:rPr>
          <w:rFonts w:eastAsia="Calibri" w:cs="Cambria"/>
          <w:lang w:val="en-GB" w:eastAsia="en-US"/>
        </w:rPr>
        <w:t xml:space="preserve"> </w:t>
      </w:r>
      <w:r w:rsidRPr="00337F30">
        <w:rPr>
          <w:rFonts w:eastAsia="Calibri" w:cs="Cambria"/>
          <w:lang w:val="en-GB" w:eastAsia="en-US"/>
        </w:rPr>
        <w:t xml:space="preserve">in Europe </w:t>
      </w:r>
      <w:r w:rsidR="009E7CA4">
        <w:rPr>
          <w:rFonts w:eastAsia="Calibri" w:cs="Cambria"/>
          <w:lang w:val="en-GB" w:eastAsia="en-US"/>
        </w:rPr>
        <w:t>by 2040</w:t>
      </w:r>
    </w:p>
    <w:p w14:paraId="4D40EDEA" w14:textId="1917C2CA" w:rsidR="005C4732" w:rsidRPr="0061520B" w:rsidRDefault="18A09820" w:rsidP="00C9338B">
      <w:pPr>
        <w:jc w:val="both"/>
        <w:rPr>
          <w:lang w:val="en-GB"/>
        </w:rPr>
      </w:pPr>
      <w:r>
        <w:rPr>
          <w:noProof/>
          <w:lang w:val="fr-FR" w:eastAsia="fr-FR"/>
        </w:rPr>
        <w:lastRenderedPageBreak/>
        <w:drawing>
          <wp:inline distT="0" distB="0" distL="0" distR="0" wp14:anchorId="458840E1" wp14:editId="4FFE03D8">
            <wp:extent cx="6560290" cy="3548428"/>
            <wp:effectExtent l="0" t="0" r="0" b="0"/>
            <wp:docPr id="126167811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18">
                      <a:extLst>
                        <a:ext uri="{28A0092B-C50C-407E-A947-70E740481C1C}">
                          <a14:useLocalDpi xmlns:a14="http://schemas.microsoft.com/office/drawing/2010/main" val="0"/>
                        </a:ext>
                      </a:extLst>
                    </a:blip>
                    <a:stretch>
                      <a:fillRect/>
                    </a:stretch>
                  </pic:blipFill>
                  <pic:spPr>
                    <a:xfrm>
                      <a:off x="0" y="0"/>
                      <a:ext cx="6560290" cy="3548428"/>
                    </a:xfrm>
                    <a:prstGeom prst="rect">
                      <a:avLst/>
                    </a:prstGeom>
                  </pic:spPr>
                </pic:pic>
              </a:graphicData>
            </a:graphic>
          </wp:inline>
        </w:drawing>
      </w:r>
    </w:p>
    <w:p w14:paraId="7C59920A" w14:textId="3DEB1012" w:rsidR="00ED477E" w:rsidRDefault="00ED477E" w:rsidP="00ED477E">
      <w:pPr>
        <w:pStyle w:val="Lgende"/>
        <w:jc w:val="center"/>
        <w:rPr>
          <w:lang w:val="en-GB"/>
        </w:rPr>
      </w:pPr>
      <w:r w:rsidRPr="008B045A">
        <w:rPr>
          <w:lang w:val="en-US"/>
        </w:rPr>
        <w:t xml:space="preserve">Figure </w:t>
      </w:r>
      <w:r>
        <w:fldChar w:fldCharType="begin"/>
      </w:r>
      <w:r w:rsidRPr="6DBF3E36">
        <w:rPr>
          <w:lang w:val="en-US"/>
        </w:rPr>
        <w:instrText xml:space="preserve"> SEQ Figure \* ARABIC </w:instrText>
      </w:r>
      <w:r>
        <w:fldChar w:fldCharType="separate"/>
      </w:r>
      <w:r w:rsidR="007E6EAD">
        <w:rPr>
          <w:noProof/>
          <w:lang w:val="en-US"/>
        </w:rPr>
        <w:t>5</w:t>
      </w:r>
      <w:r>
        <w:fldChar w:fldCharType="end"/>
      </w:r>
      <w:r w:rsidRPr="008B045A">
        <w:rPr>
          <w:lang w:val="en-US"/>
        </w:rPr>
        <w:t xml:space="preserve"> - </w:t>
      </w:r>
      <w:proofErr w:type="spellStart"/>
      <w:r w:rsidRPr="008B045A">
        <w:rPr>
          <w:lang w:val="en-US"/>
        </w:rPr>
        <w:t>ELHySE</w:t>
      </w:r>
      <w:proofErr w:type="spellEnd"/>
      <w:r w:rsidRPr="008B045A">
        <w:rPr>
          <w:lang w:val="en-US"/>
        </w:rPr>
        <w:t xml:space="preserve"> consortium roadmap</w:t>
      </w:r>
    </w:p>
    <w:p w14:paraId="3F988D02" w14:textId="77777777" w:rsidR="00ED477E" w:rsidRDefault="00ED477E" w:rsidP="00C9338B">
      <w:pPr>
        <w:jc w:val="both"/>
        <w:rPr>
          <w:lang w:val="en-GB"/>
        </w:rPr>
      </w:pPr>
    </w:p>
    <w:p w14:paraId="01CB29A4" w14:textId="72A6F71B" w:rsidR="00A80BCD" w:rsidRPr="00310118" w:rsidRDefault="00A80BCD" w:rsidP="0061520B">
      <w:pPr>
        <w:pStyle w:val="CCorpsdetexte"/>
        <w:spacing w:line="240" w:lineRule="auto"/>
        <w:rPr>
          <w:lang w:val="en-GB"/>
        </w:rPr>
      </w:pPr>
      <w:r w:rsidRPr="7633D7D4">
        <w:rPr>
          <w:lang w:val="en-GB"/>
        </w:rPr>
        <w:t>Technologies previously supported at industrial and national level will be deployed, thus bringing technological breakthroughs in the hydrogen sector and heavy</w:t>
      </w:r>
      <w:r w:rsidR="7EE7F38F" w:rsidRPr="514C3074">
        <w:rPr>
          <w:lang w:val="en-GB"/>
        </w:rPr>
        <w:t>-duty</w:t>
      </w:r>
      <w:r w:rsidRPr="7633D7D4">
        <w:rPr>
          <w:lang w:val="en-GB"/>
        </w:rPr>
        <w:t xml:space="preserve"> </w:t>
      </w:r>
      <w:r w:rsidRPr="00681ADE">
        <w:rPr>
          <w:lang w:val="en-GB"/>
        </w:rPr>
        <w:t>mobility.</w:t>
      </w:r>
      <w:r w:rsidRPr="7633D7D4">
        <w:rPr>
          <w:lang w:val="en-GB"/>
        </w:rPr>
        <w:t xml:space="preserve"> Additionally, the innovative nature of this project is </w:t>
      </w:r>
      <w:r w:rsidR="0875A7CA" w:rsidRPr="2BE4369B">
        <w:rPr>
          <w:lang w:val="en-GB"/>
        </w:rPr>
        <w:t xml:space="preserve">also </w:t>
      </w:r>
      <w:r w:rsidRPr="7633D7D4">
        <w:rPr>
          <w:lang w:val="en-GB"/>
        </w:rPr>
        <w:t>that it aims to deploy infrastructures that are resilient to the different energy transition scenarios:</w:t>
      </w:r>
    </w:p>
    <w:p w14:paraId="6A0918DF" w14:textId="04D9B7E7" w:rsidR="00A80BCD" w:rsidRPr="001C6E47" w:rsidRDefault="00A80BCD" w:rsidP="002B5B7A">
      <w:pPr>
        <w:pStyle w:val="Paragraphedeliste"/>
        <w:numPr>
          <w:ilvl w:val="0"/>
          <w:numId w:val="32"/>
        </w:numPr>
        <w:spacing w:after="160" w:line="259" w:lineRule="auto"/>
        <w:ind w:left="714" w:hanging="357"/>
        <w:jc w:val="both"/>
        <w:rPr>
          <w:rFonts w:cs="Cambria"/>
          <w:lang w:val="en-GB" w:eastAsia="fr-FR"/>
        </w:rPr>
      </w:pPr>
      <w:r w:rsidRPr="00310118">
        <w:rPr>
          <w:rFonts w:cs="Cambria"/>
          <w:lang w:val="en-GB" w:eastAsia="fr-FR"/>
        </w:rPr>
        <w:t>Wide compatibility: compatibility with the various Renewable Energies (RE) and low</w:t>
      </w:r>
      <w:r w:rsidR="000C74C2" w:rsidRPr="00310118">
        <w:rPr>
          <w:rFonts w:cs="Cambria"/>
          <w:lang w:val="en-GB" w:eastAsia="fr-FR"/>
        </w:rPr>
        <w:t>-</w:t>
      </w:r>
      <w:r w:rsidRPr="00C56DC9">
        <w:rPr>
          <w:rFonts w:cs="Cambria"/>
          <w:lang w:val="en-GB" w:eastAsia="fr-FR"/>
        </w:rPr>
        <w:t xml:space="preserve">carbon </w:t>
      </w:r>
      <w:r w:rsidR="000C74C2" w:rsidRPr="003608F6">
        <w:rPr>
          <w:rFonts w:cs="Cambria"/>
          <w:lang w:val="en-GB" w:eastAsia="fr-FR"/>
        </w:rPr>
        <w:t xml:space="preserve">energies </w:t>
      </w:r>
      <w:r w:rsidRPr="001C6E47">
        <w:rPr>
          <w:rFonts w:cs="Cambria"/>
          <w:lang w:val="en-GB" w:eastAsia="fr-FR"/>
        </w:rPr>
        <w:t>for the ground segment, possibility of making energy mixes on the on-board segment, etc.</w:t>
      </w:r>
    </w:p>
    <w:p w14:paraId="7A0C07DD" w14:textId="77777777" w:rsidR="00A80BCD" w:rsidRPr="001C6E47" w:rsidRDefault="00A80BCD" w:rsidP="002B5B7A">
      <w:pPr>
        <w:pStyle w:val="Paragraphedeliste"/>
        <w:numPr>
          <w:ilvl w:val="0"/>
          <w:numId w:val="32"/>
        </w:numPr>
        <w:spacing w:after="160" w:line="259" w:lineRule="auto"/>
        <w:ind w:left="714" w:hanging="357"/>
        <w:jc w:val="both"/>
        <w:rPr>
          <w:rFonts w:cs="Cambria"/>
          <w:lang w:val="en-GB" w:eastAsia="fr-FR"/>
        </w:rPr>
      </w:pPr>
      <w:r w:rsidRPr="001C6E47">
        <w:rPr>
          <w:rFonts w:cs="Cambria"/>
          <w:lang w:val="en-GB" w:eastAsia="fr-FR"/>
        </w:rPr>
        <w:t>Adaptive to the pace of massification: liquefaction trains with variable capacity, easily deployable production and distribution units as close as possible to consumption areas, etc.</w:t>
      </w:r>
    </w:p>
    <w:p w14:paraId="3A96ACDC" w14:textId="57EA9F25" w:rsidR="00A80BCD" w:rsidRPr="001C6E47" w:rsidRDefault="00A80BCD" w:rsidP="002B5B7A">
      <w:pPr>
        <w:pStyle w:val="Paragraphedeliste"/>
        <w:numPr>
          <w:ilvl w:val="0"/>
          <w:numId w:val="32"/>
        </w:numPr>
        <w:spacing w:after="160" w:line="259" w:lineRule="auto"/>
        <w:ind w:left="714" w:hanging="357"/>
        <w:jc w:val="both"/>
        <w:rPr>
          <w:rFonts w:cs="Cambria"/>
          <w:lang w:val="en-GB" w:eastAsia="fr-FR"/>
        </w:rPr>
      </w:pPr>
      <w:r w:rsidRPr="001C6E47">
        <w:rPr>
          <w:rFonts w:cs="Cambria"/>
          <w:lang w:val="en-GB" w:eastAsia="fr-FR"/>
        </w:rPr>
        <w:t xml:space="preserve">Independent of </w:t>
      </w:r>
      <w:r w:rsidR="677118F8" w:rsidRPr="2BE4369B">
        <w:rPr>
          <w:rFonts w:cs="Cambria"/>
          <w:lang w:val="en-GB" w:eastAsia="fr-FR"/>
        </w:rPr>
        <w:t>imported</w:t>
      </w:r>
      <w:r w:rsidRPr="001C6E47">
        <w:rPr>
          <w:rFonts w:cs="Cambria"/>
          <w:lang w:val="en-GB" w:eastAsia="fr-FR"/>
        </w:rPr>
        <w:t xml:space="preserve"> resources</w:t>
      </w:r>
    </w:p>
    <w:p w14:paraId="24BAD324" w14:textId="3AC6A6FE" w:rsidR="00634386" w:rsidRDefault="00A80BCD" w:rsidP="00EE7FC8">
      <w:pPr>
        <w:pStyle w:val="Paragraphedeliste"/>
        <w:numPr>
          <w:ilvl w:val="0"/>
          <w:numId w:val="32"/>
        </w:numPr>
        <w:spacing w:after="200" w:line="259" w:lineRule="auto"/>
        <w:ind w:left="714" w:hanging="357"/>
        <w:jc w:val="both"/>
        <w:rPr>
          <w:rFonts w:cs="Cambria"/>
          <w:lang w:val="en-GB" w:eastAsia="fr-FR"/>
        </w:rPr>
      </w:pPr>
      <w:r w:rsidRPr="009910DE">
        <w:rPr>
          <w:rFonts w:cs="Cambria"/>
          <w:lang w:val="en-GB" w:eastAsia="fr-FR"/>
        </w:rPr>
        <w:t>Consistent with Zero Emission ambitions.</w:t>
      </w:r>
    </w:p>
    <w:p w14:paraId="49641471" w14:textId="0D6ACF3F" w:rsidR="001230A6" w:rsidRDefault="00970D85" w:rsidP="00346DCA">
      <w:pPr>
        <w:pStyle w:val="ITberschrift111"/>
        <w:rPr>
          <w:lang w:val="en-GB"/>
        </w:rPr>
      </w:pPr>
      <w:bookmarkStart w:id="42" w:name="_Toc44068383"/>
      <w:proofErr w:type="spellStart"/>
      <w:r>
        <w:t>Preliminary</w:t>
      </w:r>
      <w:proofErr w:type="spellEnd"/>
      <w:r w:rsidRPr="7633D7D4">
        <w:rPr>
          <w:lang w:val="en-GB"/>
        </w:rPr>
        <w:t xml:space="preserve"> planning</w:t>
      </w:r>
      <w:bookmarkEnd w:id="42"/>
    </w:p>
    <w:p w14:paraId="34370922" w14:textId="43AE3755" w:rsidR="00C9338B" w:rsidRPr="003C1173" w:rsidRDefault="0C2A6CB5" w:rsidP="00346DCA">
      <w:pPr>
        <w:pStyle w:val="ITAbsatzohneNr"/>
        <w:jc w:val="both"/>
        <w:rPr>
          <w:iCs/>
          <w:lang w:val="en-GB"/>
        </w:rPr>
      </w:pPr>
      <w:r w:rsidRPr="04BD87DC">
        <w:rPr>
          <w:lang w:val="en-GB"/>
        </w:rPr>
        <w:t>The preliminary macroscopic planning of the project is as follows:</w:t>
      </w:r>
    </w:p>
    <w:p w14:paraId="23A262AE" w14:textId="11A832D2" w:rsidR="02934E2C" w:rsidRDefault="02934E2C" w:rsidP="02934E2C">
      <w:pPr>
        <w:rPr>
          <w:b/>
          <w:bCs/>
          <w:lang w:val="en-GB"/>
        </w:rPr>
      </w:pPr>
    </w:p>
    <w:p w14:paraId="596BD5C5" w14:textId="552C41B3" w:rsidR="006C018C" w:rsidRPr="00346DCA" w:rsidRDefault="15A20C38" w:rsidP="006C018C">
      <w:pPr>
        <w:rPr>
          <w:u w:val="single"/>
          <w:lang w:val="en-US"/>
        </w:rPr>
      </w:pPr>
      <w:r w:rsidRPr="00346DCA">
        <w:rPr>
          <w:b/>
          <w:bCs/>
          <w:u w:val="single"/>
          <w:lang w:val="en-GB"/>
        </w:rPr>
        <w:t>202</w:t>
      </w:r>
      <w:r w:rsidR="00593743">
        <w:rPr>
          <w:b/>
          <w:bCs/>
          <w:u w:val="single"/>
          <w:lang w:val="en-GB"/>
        </w:rPr>
        <w:t>0</w:t>
      </w:r>
      <w:r w:rsidRPr="00346DCA">
        <w:rPr>
          <w:b/>
          <w:bCs/>
          <w:u w:val="single"/>
          <w:lang w:val="en-GB"/>
        </w:rPr>
        <w:t xml:space="preserve"> – 2024: R&amp;D phase </w:t>
      </w:r>
      <w:r w:rsidR="00B231A7">
        <w:rPr>
          <w:b/>
          <w:bCs/>
          <w:u w:val="single"/>
          <w:lang w:val="en-GB"/>
        </w:rPr>
        <w:t>on liquefaction</w:t>
      </w:r>
      <w:r w:rsidRPr="00346DCA">
        <w:rPr>
          <w:b/>
          <w:bCs/>
          <w:u w:val="single"/>
          <w:lang w:val="en-GB"/>
        </w:rPr>
        <w:t xml:space="preserve"> in France</w:t>
      </w:r>
    </w:p>
    <w:p w14:paraId="2C4877B4" w14:textId="25EB3234" w:rsidR="357D6082" w:rsidRPr="00346DCA" w:rsidRDefault="00B231A7" w:rsidP="00390BF5">
      <w:pPr>
        <w:pStyle w:val="Paragraphedeliste"/>
        <w:numPr>
          <w:ilvl w:val="0"/>
          <w:numId w:val="94"/>
        </w:numPr>
        <w:rPr>
          <w:rFonts w:ascii="Helvetica" w:eastAsia="Helvetica" w:hAnsi="Helvetica" w:cs="Helvetica"/>
          <w:lang w:val="en-GB"/>
        </w:rPr>
      </w:pPr>
      <w:r>
        <w:rPr>
          <w:rFonts w:ascii="Helvetica" w:eastAsia="Helvetica" w:hAnsi="Helvetica" w:cs="Helvetica"/>
          <w:lang w:val="en-GB"/>
        </w:rPr>
        <w:t>1</w:t>
      </w:r>
      <w:r w:rsidRPr="0059231C">
        <w:rPr>
          <w:rFonts w:ascii="Helvetica" w:eastAsia="Helvetica" w:hAnsi="Helvetica" w:cs="Helvetica"/>
          <w:vertAlign w:val="superscript"/>
          <w:lang w:val="en-GB"/>
        </w:rPr>
        <w:t>st</w:t>
      </w:r>
      <w:r>
        <w:rPr>
          <w:rFonts w:ascii="Helvetica" w:eastAsia="Helvetica" w:hAnsi="Helvetica" w:cs="Helvetica"/>
          <w:lang w:val="en-GB"/>
        </w:rPr>
        <w:t xml:space="preserve"> phase </w:t>
      </w:r>
      <w:r w:rsidR="00D4430C">
        <w:rPr>
          <w:rFonts w:ascii="Helvetica" w:eastAsia="Helvetica" w:hAnsi="Helvetica" w:cs="Helvetica"/>
          <w:lang w:val="en-GB"/>
        </w:rPr>
        <w:t>(</w:t>
      </w:r>
      <w:r>
        <w:rPr>
          <w:rFonts w:ascii="Helvetica" w:eastAsia="Helvetica" w:hAnsi="Helvetica" w:cs="Helvetica"/>
          <w:lang w:val="en-GB"/>
        </w:rPr>
        <w:t>2020</w:t>
      </w:r>
      <w:r w:rsidR="4ED1816F" w:rsidRPr="2BE4369B">
        <w:rPr>
          <w:rFonts w:ascii="Helvetica" w:eastAsia="Helvetica" w:hAnsi="Helvetica" w:cs="Helvetica"/>
          <w:lang w:val="en-GB"/>
        </w:rPr>
        <w:t>)</w:t>
      </w:r>
      <w:r w:rsidR="661D6092" w:rsidRPr="2BE4369B">
        <w:rPr>
          <w:rFonts w:ascii="Helvetica" w:eastAsia="Helvetica" w:hAnsi="Helvetica" w:cs="Helvetica"/>
          <w:lang w:val="en-GB"/>
        </w:rPr>
        <w:t>:</w:t>
      </w:r>
      <w:r>
        <w:rPr>
          <w:rFonts w:ascii="Helvetica" w:eastAsia="Helvetica" w:hAnsi="Helvetica" w:cs="Helvetica"/>
          <w:lang w:val="en-GB"/>
        </w:rPr>
        <w:t xml:space="preserve"> Development of</w:t>
      </w:r>
      <w:r w:rsidR="00916913">
        <w:rPr>
          <w:rFonts w:ascii="Helvetica" w:eastAsia="Helvetica" w:hAnsi="Helvetica" w:cs="Helvetica"/>
          <w:lang w:val="en-GB"/>
        </w:rPr>
        <w:t xml:space="preserve"> the innovative liquefaction cycle </w:t>
      </w:r>
      <w:r w:rsidR="006B1B50">
        <w:rPr>
          <w:rFonts w:ascii="Helvetica" w:eastAsia="Helvetica" w:hAnsi="Helvetica" w:cs="Helvetica"/>
          <w:lang w:val="en-GB"/>
        </w:rPr>
        <w:t>and tests plan definition</w:t>
      </w:r>
      <w:r w:rsidR="00BD1D3A">
        <w:rPr>
          <w:rFonts w:ascii="Helvetica" w:eastAsia="Helvetica" w:hAnsi="Helvetica" w:cs="Helvetica"/>
          <w:lang w:val="en-GB"/>
        </w:rPr>
        <w:t xml:space="preserve">. 0.5 t/day test </w:t>
      </w:r>
      <w:r w:rsidR="006711CF">
        <w:rPr>
          <w:rFonts w:ascii="Helvetica" w:eastAsia="Helvetica" w:hAnsi="Helvetica" w:cs="Helvetica"/>
          <w:lang w:val="en-GB"/>
        </w:rPr>
        <w:t>bench design</w:t>
      </w:r>
    </w:p>
    <w:p w14:paraId="6DD1A079" w14:textId="229A80BB" w:rsidR="00A36F8C" w:rsidRDefault="00A36F8C" w:rsidP="00390BF5">
      <w:pPr>
        <w:pStyle w:val="Paragraphedeliste"/>
        <w:numPr>
          <w:ilvl w:val="0"/>
          <w:numId w:val="94"/>
        </w:numPr>
        <w:rPr>
          <w:rFonts w:ascii="Helvetica" w:eastAsia="Helvetica" w:hAnsi="Helvetica" w:cs="Helvetica"/>
          <w:lang w:val="en-GB"/>
        </w:rPr>
      </w:pPr>
      <w:r>
        <w:rPr>
          <w:rFonts w:ascii="Helvetica" w:eastAsia="Helvetica" w:hAnsi="Helvetica" w:cs="Helvetica"/>
          <w:lang w:val="en-GB"/>
        </w:rPr>
        <w:t>2</w:t>
      </w:r>
      <w:r w:rsidRPr="00D4430C">
        <w:rPr>
          <w:rFonts w:ascii="Helvetica" w:eastAsia="Helvetica" w:hAnsi="Helvetica" w:cs="Helvetica"/>
          <w:vertAlign w:val="superscript"/>
          <w:lang w:val="en-GB"/>
        </w:rPr>
        <w:t>nd</w:t>
      </w:r>
      <w:r>
        <w:rPr>
          <w:rFonts w:ascii="Helvetica" w:eastAsia="Helvetica" w:hAnsi="Helvetica" w:cs="Helvetica"/>
          <w:lang w:val="en-GB"/>
        </w:rPr>
        <w:t xml:space="preserve"> phase </w:t>
      </w:r>
      <w:r w:rsidR="00CD65EC">
        <w:rPr>
          <w:rFonts w:ascii="Helvetica" w:eastAsia="Helvetica" w:hAnsi="Helvetica" w:cs="Helvetica"/>
          <w:lang w:val="en-GB"/>
        </w:rPr>
        <w:t>(2021 &amp; 2022</w:t>
      </w:r>
      <w:r w:rsidR="357F86F5" w:rsidRPr="2BE4369B">
        <w:rPr>
          <w:rFonts w:ascii="Helvetica" w:eastAsia="Helvetica" w:hAnsi="Helvetica" w:cs="Helvetica"/>
          <w:lang w:val="en-GB"/>
        </w:rPr>
        <w:t>):</w:t>
      </w:r>
      <w:r w:rsidR="00FF28A9">
        <w:rPr>
          <w:rFonts w:ascii="Helvetica" w:eastAsia="Helvetica" w:hAnsi="Helvetica" w:cs="Helvetica"/>
          <w:lang w:val="en-GB"/>
        </w:rPr>
        <w:t xml:space="preserve"> 0.5 t/day</w:t>
      </w:r>
      <w:r w:rsidR="00BD1D3A">
        <w:rPr>
          <w:rFonts w:ascii="Helvetica" w:eastAsia="Helvetica" w:hAnsi="Helvetica" w:cs="Helvetica"/>
          <w:lang w:val="en-GB"/>
        </w:rPr>
        <w:t xml:space="preserve"> t</w:t>
      </w:r>
      <w:r w:rsidR="00CD65EC">
        <w:rPr>
          <w:rFonts w:ascii="Helvetica" w:eastAsia="Helvetica" w:hAnsi="Helvetica" w:cs="Helvetica"/>
          <w:lang w:val="en-GB"/>
        </w:rPr>
        <w:t xml:space="preserve">est bench </w:t>
      </w:r>
      <w:r w:rsidR="00277726">
        <w:rPr>
          <w:rFonts w:ascii="Helvetica" w:eastAsia="Helvetica" w:hAnsi="Helvetica" w:cs="Helvetica"/>
          <w:lang w:val="en-GB"/>
        </w:rPr>
        <w:t>installation</w:t>
      </w:r>
      <w:r w:rsidR="00BD1D3A">
        <w:rPr>
          <w:rFonts w:ascii="Helvetica" w:eastAsia="Helvetica" w:hAnsi="Helvetica" w:cs="Helvetica"/>
          <w:lang w:val="en-GB"/>
        </w:rPr>
        <w:t xml:space="preserve"> and tests campaign on </w:t>
      </w:r>
      <w:proofErr w:type="spellStart"/>
      <w:r w:rsidR="7D99E655" w:rsidRPr="2BE4369B">
        <w:rPr>
          <w:rFonts w:ascii="Helvetica" w:eastAsia="Helvetica" w:hAnsi="Helvetica" w:cs="Helvetica"/>
          <w:lang w:val="en-GB"/>
        </w:rPr>
        <w:t>Ariane</w:t>
      </w:r>
      <w:r w:rsidR="03C13E72" w:rsidRPr="2BE4369B">
        <w:rPr>
          <w:rFonts w:ascii="Helvetica" w:eastAsia="Helvetica" w:hAnsi="Helvetica" w:cs="Helvetica"/>
          <w:lang w:val="en-GB"/>
        </w:rPr>
        <w:t>Group</w:t>
      </w:r>
      <w:proofErr w:type="spellEnd"/>
      <w:r w:rsidR="00BD1D3A">
        <w:rPr>
          <w:rFonts w:ascii="Helvetica" w:eastAsia="Helvetica" w:hAnsi="Helvetica" w:cs="Helvetica"/>
          <w:lang w:val="en-GB"/>
        </w:rPr>
        <w:t xml:space="preserve"> R&amp;D site of Vernon</w:t>
      </w:r>
    </w:p>
    <w:p w14:paraId="2E8BAF82" w14:textId="63B4A17F" w:rsidR="00277726" w:rsidRPr="00346DCA" w:rsidRDefault="00277726" w:rsidP="00390BF5">
      <w:pPr>
        <w:pStyle w:val="Paragraphedeliste"/>
        <w:numPr>
          <w:ilvl w:val="0"/>
          <w:numId w:val="94"/>
        </w:numPr>
        <w:rPr>
          <w:rFonts w:ascii="Helvetica" w:eastAsia="Helvetica" w:hAnsi="Helvetica" w:cs="Helvetica"/>
          <w:lang w:val="en-GB"/>
        </w:rPr>
      </w:pPr>
      <w:r>
        <w:rPr>
          <w:rFonts w:ascii="Helvetica" w:eastAsia="Helvetica" w:hAnsi="Helvetica" w:cs="Helvetica"/>
          <w:lang w:val="en-GB"/>
        </w:rPr>
        <w:t>3</w:t>
      </w:r>
      <w:r w:rsidRPr="00277726">
        <w:rPr>
          <w:rFonts w:ascii="Helvetica" w:eastAsia="Helvetica" w:hAnsi="Helvetica" w:cs="Helvetica"/>
          <w:vertAlign w:val="superscript"/>
          <w:lang w:val="en-GB"/>
        </w:rPr>
        <w:t>rd</w:t>
      </w:r>
      <w:r>
        <w:rPr>
          <w:rFonts w:ascii="Helvetica" w:eastAsia="Helvetica" w:hAnsi="Helvetica" w:cs="Helvetica"/>
          <w:lang w:val="en-GB"/>
        </w:rPr>
        <w:t xml:space="preserve"> phase </w:t>
      </w:r>
      <w:r w:rsidR="004D495F">
        <w:rPr>
          <w:rFonts w:ascii="Helvetica" w:eastAsia="Helvetica" w:hAnsi="Helvetica" w:cs="Helvetica"/>
          <w:lang w:val="en-GB"/>
        </w:rPr>
        <w:t>(2023 &amp; 2024</w:t>
      </w:r>
      <w:r w:rsidR="03301268" w:rsidRPr="2BE4369B">
        <w:rPr>
          <w:rFonts w:ascii="Helvetica" w:eastAsia="Helvetica" w:hAnsi="Helvetica" w:cs="Helvetica"/>
          <w:lang w:val="en-GB"/>
        </w:rPr>
        <w:t>):</w:t>
      </w:r>
      <w:r w:rsidR="004D495F">
        <w:rPr>
          <w:rFonts w:ascii="Helvetica" w:eastAsia="Helvetica" w:hAnsi="Helvetica" w:cs="Helvetica"/>
          <w:lang w:val="en-GB"/>
        </w:rPr>
        <w:t xml:space="preserve"> </w:t>
      </w:r>
      <w:r w:rsidR="00BD1D3A">
        <w:rPr>
          <w:rFonts w:ascii="Helvetica" w:eastAsia="Helvetica" w:hAnsi="Helvetica" w:cs="Helvetica"/>
          <w:lang w:val="en-GB"/>
        </w:rPr>
        <w:t xml:space="preserve">10 t/day demonstrator building and test on </w:t>
      </w:r>
      <w:proofErr w:type="spellStart"/>
      <w:r w:rsidR="7D99E655" w:rsidRPr="2BE4369B">
        <w:rPr>
          <w:rFonts w:ascii="Helvetica" w:eastAsia="Helvetica" w:hAnsi="Helvetica" w:cs="Helvetica"/>
          <w:lang w:val="en-GB"/>
        </w:rPr>
        <w:t>Ariane</w:t>
      </w:r>
      <w:r w:rsidR="585B143F" w:rsidRPr="2BE4369B">
        <w:rPr>
          <w:rFonts w:ascii="Helvetica" w:eastAsia="Helvetica" w:hAnsi="Helvetica" w:cs="Helvetica"/>
          <w:lang w:val="en-GB"/>
        </w:rPr>
        <w:t>Group</w:t>
      </w:r>
      <w:proofErr w:type="spellEnd"/>
      <w:r w:rsidR="00BD1D3A">
        <w:rPr>
          <w:rFonts w:ascii="Helvetica" w:eastAsia="Helvetica" w:hAnsi="Helvetica" w:cs="Helvetica"/>
          <w:lang w:val="en-GB"/>
        </w:rPr>
        <w:t xml:space="preserve"> R&amp;D site of Vernon</w:t>
      </w:r>
    </w:p>
    <w:p w14:paraId="0C58DDE3" w14:textId="679C24B0" w:rsidR="00B757DA" w:rsidRPr="00390BF5" w:rsidRDefault="00B757DA" w:rsidP="00390BF5">
      <w:pPr>
        <w:pStyle w:val="Paragraphedeliste"/>
        <w:numPr>
          <w:ilvl w:val="0"/>
          <w:numId w:val="94"/>
        </w:numPr>
        <w:rPr>
          <w:lang w:val="en-US"/>
        </w:rPr>
      </w:pPr>
      <w:r>
        <w:rPr>
          <w:rFonts w:ascii="Helvetica" w:eastAsia="Helvetica" w:hAnsi="Helvetica" w:cs="Helvetica"/>
          <w:lang w:val="en-GB"/>
        </w:rPr>
        <w:t>In parallel</w:t>
      </w:r>
      <w:r w:rsidR="0059231C">
        <w:rPr>
          <w:rFonts w:ascii="Helvetica" w:eastAsia="Helvetica" w:hAnsi="Helvetica" w:cs="Helvetica"/>
          <w:lang w:val="en-GB"/>
        </w:rPr>
        <w:t xml:space="preserve">, </w:t>
      </w:r>
      <w:r w:rsidR="00457AC5">
        <w:rPr>
          <w:rFonts w:ascii="Helvetica" w:eastAsia="Helvetica" w:hAnsi="Helvetica" w:cs="Helvetica"/>
          <w:lang w:val="en-GB"/>
        </w:rPr>
        <w:t xml:space="preserve">prospection to find </w:t>
      </w:r>
      <w:r w:rsidR="24F7D4EF" w:rsidRPr="2BE4369B">
        <w:rPr>
          <w:rFonts w:ascii="Helvetica" w:eastAsia="Helvetica" w:hAnsi="Helvetica" w:cs="Helvetica"/>
          <w:lang w:val="en-GB"/>
        </w:rPr>
        <w:t>partner</w:t>
      </w:r>
      <w:r w:rsidR="37CF0441" w:rsidRPr="2BE4369B">
        <w:rPr>
          <w:rFonts w:ascii="Helvetica" w:eastAsia="Helvetica" w:hAnsi="Helvetica" w:cs="Helvetica"/>
          <w:lang w:val="en-GB"/>
        </w:rPr>
        <w:t>s</w:t>
      </w:r>
      <w:r w:rsidR="006711CF">
        <w:rPr>
          <w:rFonts w:ascii="Helvetica" w:eastAsia="Helvetica" w:hAnsi="Helvetica" w:cs="Helvetica"/>
          <w:lang w:val="en-GB"/>
        </w:rPr>
        <w:t xml:space="preserve"> for the first industrial deployment</w:t>
      </w:r>
    </w:p>
    <w:p w14:paraId="6E479DF3" w14:textId="3EA54935" w:rsidR="0069187A" w:rsidRDefault="0069187A" w:rsidP="02934E2C">
      <w:pPr>
        <w:rPr>
          <w:rFonts w:ascii="Helvetica" w:eastAsia="Helvetica" w:hAnsi="Helvetica" w:cs="Helvetica"/>
          <w:lang w:val="en-GB"/>
        </w:rPr>
      </w:pPr>
    </w:p>
    <w:p w14:paraId="4C8364DE" w14:textId="2069FF5F" w:rsidR="0069187A" w:rsidRPr="00477A52" w:rsidRDefault="0069187A" w:rsidP="0069187A">
      <w:pPr>
        <w:pStyle w:val="ITAbsatzohneNr"/>
        <w:rPr>
          <w:b/>
          <w:bCs/>
          <w:u w:val="single"/>
          <w:lang w:val="en-GB"/>
        </w:rPr>
      </w:pPr>
      <w:r w:rsidRPr="00477A52">
        <w:rPr>
          <w:b/>
          <w:bCs/>
          <w:u w:val="single"/>
          <w:lang w:val="en-GB"/>
        </w:rPr>
        <w:t>202</w:t>
      </w:r>
      <w:r w:rsidR="00F40DD2">
        <w:rPr>
          <w:b/>
          <w:bCs/>
          <w:u w:val="single"/>
          <w:lang w:val="en-GB"/>
        </w:rPr>
        <w:t>5</w:t>
      </w:r>
      <w:r w:rsidRPr="00477A52">
        <w:rPr>
          <w:b/>
          <w:bCs/>
          <w:u w:val="single"/>
          <w:lang w:val="en-GB"/>
        </w:rPr>
        <w:t xml:space="preserve"> – 202</w:t>
      </w:r>
      <w:r w:rsidR="00F40DD2">
        <w:rPr>
          <w:b/>
          <w:bCs/>
          <w:u w:val="single"/>
          <w:lang w:val="en-GB"/>
        </w:rPr>
        <w:t>9</w:t>
      </w:r>
      <w:r w:rsidRPr="00477A52">
        <w:rPr>
          <w:b/>
          <w:bCs/>
          <w:u w:val="single"/>
          <w:lang w:val="en-GB"/>
        </w:rPr>
        <w:t>: FID phase</w:t>
      </w:r>
      <w:r w:rsidR="00205444" w:rsidRPr="00477A52">
        <w:rPr>
          <w:b/>
          <w:bCs/>
          <w:u w:val="single"/>
          <w:lang w:val="en-GB"/>
        </w:rPr>
        <w:t>,</w:t>
      </w:r>
      <w:r w:rsidRPr="00477A52">
        <w:rPr>
          <w:b/>
          <w:bCs/>
          <w:u w:val="single"/>
          <w:lang w:val="en-GB"/>
        </w:rPr>
        <w:t xml:space="preserve"> </w:t>
      </w:r>
      <w:r w:rsidR="00205444" w:rsidRPr="00477A52">
        <w:rPr>
          <w:b/>
          <w:bCs/>
          <w:u w:val="single"/>
          <w:lang w:val="en-GB"/>
        </w:rPr>
        <w:t xml:space="preserve">LH2 </w:t>
      </w:r>
      <w:r w:rsidR="005D7E15">
        <w:rPr>
          <w:b/>
          <w:bCs/>
          <w:u w:val="single"/>
          <w:lang w:val="en-GB"/>
        </w:rPr>
        <w:t xml:space="preserve">production unit </w:t>
      </w:r>
      <w:r w:rsidR="00205444" w:rsidRPr="00477A52">
        <w:rPr>
          <w:b/>
          <w:bCs/>
          <w:u w:val="single"/>
          <w:lang w:val="en-GB"/>
        </w:rPr>
        <w:t>in France</w:t>
      </w:r>
      <w:r w:rsidR="00CD49A4">
        <w:rPr>
          <w:b/>
          <w:bCs/>
          <w:u w:val="single"/>
          <w:lang w:val="en-GB"/>
        </w:rPr>
        <w:t xml:space="preserve"> or in Europe</w:t>
      </w:r>
    </w:p>
    <w:p w14:paraId="67C18092" w14:textId="0C641EB8" w:rsidR="0069187A" w:rsidRDefault="0069187A" w:rsidP="0069187A">
      <w:pPr>
        <w:pStyle w:val="ITAbsatzohneNr"/>
        <w:jc w:val="both"/>
        <w:rPr>
          <w:iCs/>
          <w:lang w:val="en-GB"/>
        </w:rPr>
      </w:pPr>
      <w:r>
        <w:rPr>
          <w:iCs/>
          <w:lang w:val="en-GB"/>
        </w:rPr>
        <w:t xml:space="preserve">During this step we propose to </w:t>
      </w:r>
      <w:r w:rsidR="00805F4F">
        <w:rPr>
          <w:iCs/>
          <w:lang w:val="en-GB"/>
        </w:rPr>
        <w:t>transfer the</w:t>
      </w:r>
      <w:r>
        <w:rPr>
          <w:iCs/>
          <w:lang w:val="en-GB"/>
        </w:rPr>
        <w:t xml:space="preserve"> LH2 </w:t>
      </w:r>
      <w:r w:rsidR="00CD49A4">
        <w:rPr>
          <w:iCs/>
          <w:lang w:val="en-GB"/>
        </w:rPr>
        <w:t xml:space="preserve">production unit </w:t>
      </w:r>
      <w:r w:rsidR="00805F4F">
        <w:rPr>
          <w:iCs/>
          <w:lang w:val="en-GB"/>
        </w:rPr>
        <w:t>of 10 t/d</w:t>
      </w:r>
      <w:r w:rsidR="00CD49A4">
        <w:rPr>
          <w:iCs/>
          <w:lang w:val="en-GB"/>
        </w:rPr>
        <w:t xml:space="preserve"> </w:t>
      </w:r>
      <w:r w:rsidR="007B75DF">
        <w:rPr>
          <w:iCs/>
          <w:lang w:val="en-GB"/>
        </w:rPr>
        <w:t>to a port in order</w:t>
      </w:r>
      <w:r>
        <w:rPr>
          <w:iCs/>
          <w:lang w:val="en-GB"/>
        </w:rPr>
        <w:t xml:space="preserve"> to supply </w:t>
      </w:r>
      <w:r w:rsidR="0080038C">
        <w:rPr>
          <w:iCs/>
          <w:lang w:val="en-GB"/>
        </w:rPr>
        <w:t>a first</w:t>
      </w:r>
      <w:r>
        <w:rPr>
          <w:iCs/>
          <w:lang w:val="en-GB"/>
        </w:rPr>
        <w:t xml:space="preserve"> type of ship </w:t>
      </w:r>
      <w:r w:rsidR="00A75D0C">
        <w:rPr>
          <w:iCs/>
          <w:lang w:val="en-GB"/>
        </w:rPr>
        <w:t xml:space="preserve">of 10 MW </w:t>
      </w:r>
      <w:r w:rsidR="0080038C">
        <w:rPr>
          <w:iCs/>
          <w:lang w:val="en-GB"/>
        </w:rPr>
        <w:t xml:space="preserve">running </w:t>
      </w:r>
      <w:r w:rsidR="63A0C151" w:rsidRPr="411F1AD6">
        <w:rPr>
          <w:lang w:val="en-GB"/>
        </w:rPr>
        <w:t>on</w:t>
      </w:r>
      <w:r w:rsidR="00DC7277">
        <w:rPr>
          <w:iCs/>
          <w:lang w:val="en-GB"/>
        </w:rPr>
        <w:t xml:space="preserve"> </w:t>
      </w:r>
      <w:r w:rsidR="007B75DF">
        <w:rPr>
          <w:iCs/>
          <w:lang w:val="en-GB"/>
        </w:rPr>
        <w:t>LH2</w:t>
      </w:r>
      <w:r w:rsidR="002D4868">
        <w:rPr>
          <w:iCs/>
          <w:lang w:val="en-GB"/>
        </w:rPr>
        <w:t>.</w:t>
      </w:r>
      <w:r w:rsidR="007B75DF">
        <w:rPr>
          <w:iCs/>
          <w:lang w:val="en-GB"/>
        </w:rPr>
        <w:t xml:space="preserve"> </w:t>
      </w:r>
      <w:r w:rsidR="00DC7277">
        <w:rPr>
          <w:iCs/>
          <w:lang w:val="en-GB"/>
        </w:rPr>
        <w:t>S</w:t>
      </w:r>
      <w:r w:rsidR="00CF0A7A">
        <w:rPr>
          <w:iCs/>
          <w:lang w:val="en-GB"/>
        </w:rPr>
        <w:t>torage and loading system</w:t>
      </w:r>
      <w:r w:rsidR="007169DA">
        <w:rPr>
          <w:iCs/>
          <w:lang w:val="en-GB"/>
        </w:rPr>
        <w:t xml:space="preserve"> will be developed</w:t>
      </w:r>
      <w:r w:rsidR="00B23519">
        <w:rPr>
          <w:iCs/>
          <w:lang w:val="en-GB"/>
        </w:rPr>
        <w:t xml:space="preserve"> specifically.</w:t>
      </w:r>
    </w:p>
    <w:p w14:paraId="63DDD6AC" w14:textId="6F0D9981" w:rsidR="00FD7915" w:rsidRDefault="00FD7915" w:rsidP="0069187A">
      <w:pPr>
        <w:pStyle w:val="ITAbsatzohneNr"/>
        <w:jc w:val="both"/>
        <w:rPr>
          <w:iCs/>
          <w:lang w:val="en-GB"/>
        </w:rPr>
      </w:pPr>
    </w:p>
    <w:p w14:paraId="14E572C9" w14:textId="08A344B7" w:rsidR="00FD7915" w:rsidRPr="0061520B" w:rsidRDefault="00FD7915" w:rsidP="00FD7915">
      <w:pPr>
        <w:spacing w:after="160" w:line="259" w:lineRule="auto"/>
        <w:contextualSpacing/>
        <w:jc w:val="both"/>
        <w:rPr>
          <w:rFonts w:eastAsia="Calibri" w:cs="Cambria"/>
          <w:lang w:val="en-GB" w:eastAsia="en-US"/>
        </w:rPr>
      </w:pPr>
      <w:commentRangeStart w:id="43"/>
      <w:r w:rsidRPr="0061520B">
        <w:rPr>
          <w:rFonts w:eastAsia="Calibri" w:cs="Cambria"/>
          <w:lang w:val="en-GB" w:eastAsia="en-US"/>
        </w:rPr>
        <w:lastRenderedPageBreak/>
        <w:t xml:space="preserve">For the first industrial deployment of a ship's bunkering and operating stations, </w:t>
      </w:r>
      <w:r w:rsidR="570BDDEE" w:rsidRPr="6D2CE69D">
        <w:rPr>
          <w:rFonts w:eastAsia="Calibri" w:cs="Cambria"/>
          <w:lang w:val="en-GB" w:eastAsia="en-US"/>
        </w:rPr>
        <w:t xml:space="preserve">the different </w:t>
      </w:r>
      <w:r w:rsidR="7F8F0EC0" w:rsidRPr="35EBB35E">
        <w:rPr>
          <w:rFonts w:eastAsia="Calibri" w:cs="Cambria"/>
          <w:lang w:val="en-GB" w:eastAsia="en-US"/>
        </w:rPr>
        <w:t xml:space="preserve">European </w:t>
      </w:r>
      <w:r w:rsidR="6B812A92" w:rsidRPr="35EBB35E">
        <w:rPr>
          <w:rFonts w:eastAsia="Calibri" w:cs="Cambria"/>
          <w:lang w:val="en-GB" w:eastAsia="en-US"/>
        </w:rPr>
        <w:t>maritime</w:t>
      </w:r>
      <w:r w:rsidR="570BDDEE" w:rsidRPr="6D2CE69D">
        <w:rPr>
          <w:rFonts w:eastAsia="Calibri" w:cs="Cambria"/>
          <w:lang w:val="en-GB" w:eastAsia="en-US"/>
        </w:rPr>
        <w:t xml:space="preserve"> </w:t>
      </w:r>
      <w:r w:rsidR="6B812A92" w:rsidRPr="224596B9">
        <w:rPr>
          <w:rFonts w:eastAsia="Calibri" w:cs="Cambria"/>
          <w:lang w:val="en-GB" w:eastAsia="en-US"/>
        </w:rPr>
        <w:t>coastlines will be investigated</w:t>
      </w:r>
      <w:commentRangeEnd w:id="43"/>
      <w:r w:rsidR="00B60117">
        <w:rPr>
          <w:rStyle w:val="Marquedecommentaire"/>
          <w:lang w:val="en-GB"/>
        </w:rPr>
        <w:commentReference w:id="43"/>
      </w:r>
      <w:r w:rsidR="6B812A92" w:rsidRPr="224596B9">
        <w:rPr>
          <w:rFonts w:eastAsia="Calibri" w:cs="Cambria"/>
          <w:lang w:val="en-GB" w:eastAsia="en-US"/>
        </w:rPr>
        <w:t xml:space="preserve">, among </w:t>
      </w:r>
      <w:r w:rsidR="6B812A92" w:rsidRPr="2D9EE383">
        <w:rPr>
          <w:rFonts w:eastAsia="Calibri" w:cs="Cambria"/>
          <w:lang w:val="en-GB" w:eastAsia="en-US"/>
        </w:rPr>
        <w:t>which the</w:t>
      </w:r>
      <w:r w:rsidRPr="0061520B">
        <w:rPr>
          <w:rFonts w:eastAsia="Calibri" w:cs="Cambria"/>
          <w:lang w:val="en-GB" w:eastAsia="en-US"/>
        </w:rPr>
        <w:t xml:space="preserve"> "Northern European Range" (HAROPA, Dunkirk, Rotterdam, Antwerp, Hamburg, etc.), the Mediterranean basin (</w:t>
      </w:r>
      <w:r w:rsidR="6EFF871D" w:rsidRPr="411F1AD6">
        <w:rPr>
          <w:rFonts w:eastAsia="Calibri" w:cs="Cambria"/>
          <w:lang w:val="en-GB" w:eastAsia="en-US"/>
        </w:rPr>
        <w:t xml:space="preserve">Marseille, </w:t>
      </w:r>
      <w:r w:rsidR="6EFF871D" w:rsidRPr="39BE047A">
        <w:rPr>
          <w:rFonts w:eastAsia="Calibri" w:cs="Cambria"/>
          <w:lang w:val="en-GB" w:eastAsia="en-US"/>
        </w:rPr>
        <w:t xml:space="preserve">Toulon, </w:t>
      </w:r>
      <w:proofErr w:type="spellStart"/>
      <w:r w:rsidR="6EFF871D" w:rsidRPr="39BE047A">
        <w:rPr>
          <w:rFonts w:eastAsia="Calibri" w:cs="Cambria"/>
          <w:lang w:val="en-GB" w:eastAsia="en-US"/>
        </w:rPr>
        <w:t>Sète</w:t>
      </w:r>
      <w:proofErr w:type="spellEnd"/>
      <w:r w:rsidR="6EFF871D" w:rsidRPr="39BE047A">
        <w:rPr>
          <w:rFonts w:eastAsia="Calibri" w:cs="Cambria"/>
          <w:lang w:val="en-GB" w:eastAsia="en-US"/>
        </w:rPr>
        <w:t xml:space="preserve">, </w:t>
      </w:r>
      <w:r w:rsidRPr="0061520B">
        <w:rPr>
          <w:rFonts w:eastAsia="Calibri" w:cs="Cambria"/>
          <w:lang w:val="en-GB" w:eastAsia="en-US"/>
        </w:rPr>
        <w:t xml:space="preserve">Barcelona, </w:t>
      </w:r>
      <w:r w:rsidR="1FDB7569" w:rsidRPr="4F072A30">
        <w:rPr>
          <w:rFonts w:eastAsia="Calibri" w:cs="Cambria"/>
          <w:lang w:val="en-GB" w:eastAsia="en-US"/>
        </w:rPr>
        <w:t>Valenc</w:t>
      </w:r>
      <w:r w:rsidR="5CBA06E6" w:rsidRPr="4F072A30">
        <w:rPr>
          <w:rFonts w:eastAsia="Calibri" w:cs="Cambria"/>
          <w:lang w:val="en-GB" w:eastAsia="en-US"/>
        </w:rPr>
        <w:t>ia</w:t>
      </w:r>
      <w:r w:rsidRPr="0061520B">
        <w:rPr>
          <w:rFonts w:eastAsia="Calibri" w:cs="Cambria"/>
          <w:lang w:val="en-GB" w:eastAsia="en-US"/>
        </w:rPr>
        <w:t xml:space="preserve">, Malta, Trieste, Genoa, </w:t>
      </w:r>
      <w:r w:rsidR="1FDB7569" w:rsidRPr="0F45FA7F">
        <w:rPr>
          <w:rFonts w:eastAsia="Calibri" w:cs="Cambria"/>
          <w:lang w:val="en-GB" w:eastAsia="en-US"/>
        </w:rPr>
        <w:t>...)</w:t>
      </w:r>
      <w:r w:rsidR="673FDAD0" w:rsidRPr="0F45FA7F">
        <w:rPr>
          <w:rFonts w:eastAsia="Calibri" w:cs="Cambria"/>
          <w:lang w:val="en-GB" w:eastAsia="en-US"/>
        </w:rPr>
        <w:t>,</w:t>
      </w:r>
      <w:r w:rsidRPr="0061520B">
        <w:rPr>
          <w:rFonts w:eastAsia="Calibri" w:cs="Cambria"/>
          <w:lang w:val="en-GB" w:eastAsia="en-US"/>
        </w:rPr>
        <w:t xml:space="preserve"> the Scandinavian basin.</w:t>
      </w:r>
    </w:p>
    <w:p w14:paraId="4171494F" w14:textId="6F0D9981" w:rsidR="00FD7915" w:rsidRPr="0061520B" w:rsidRDefault="00FD7915" w:rsidP="00FD7915">
      <w:pPr>
        <w:spacing w:after="160" w:line="259" w:lineRule="auto"/>
        <w:contextualSpacing/>
        <w:jc w:val="both"/>
        <w:rPr>
          <w:rFonts w:eastAsia="Calibri" w:cs="Cambria"/>
          <w:lang w:val="en-GB" w:eastAsia="en-US"/>
        </w:rPr>
      </w:pPr>
    </w:p>
    <w:p w14:paraId="32162FB2" w14:textId="1531918B" w:rsidR="00FD7915" w:rsidRDefault="00FD7915" w:rsidP="00FD7915">
      <w:pPr>
        <w:spacing w:after="160" w:line="259" w:lineRule="auto"/>
        <w:contextualSpacing/>
        <w:jc w:val="both"/>
        <w:rPr>
          <w:rFonts w:eastAsia="Calibri" w:cs="Cambria"/>
          <w:lang w:val="en-GB" w:eastAsia="en-US"/>
        </w:rPr>
      </w:pPr>
      <w:r w:rsidRPr="0061520B">
        <w:rPr>
          <w:rFonts w:eastAsia="Calibri" w:cs="Cambria"/>
          <w:lang w:val="en-GB" w:eastAsia="en-US"/>
        </w:rPr>
        <w:t>With the expertise and support of the partners wh</w:t>
      </w:r>
      <w:r w:rsidR="00722DFC">
        <w:rPr>
          <w:rFonts w:eastAsia="Calibri" w:cs="Cambria"/>
          <w:lang w:val="en-GB" w:eastAsia="en-US"/>
        </w:rPr>
        <w:t>ich</w:t>
      </w:r>
      <w:r w:rsidRPr="0061520B">
        <w:rPr>
          <w:rFonts w:eastAsia="Calibri" w:cs="Cambria"/>
          <w:lang w:val="en-GB" w:eastAsia="en-US"/>
        </w:rPr>
        <w:t xml:space="preserve"> will be integrated into this project, this first deployment will establish a European standard across the value chain and set the foundation for a rapid and massive industrialization of this sector.</w:t>
      </w:r>
    </w:p>
    <w:p w14:paraId="7331EF9A" w14:textId="77777777" w:rsidR="00257C91" w:rsidRPr="0061520B" w:rsidRDefault="00257C91" w:rsidP="00FD7915">
      <w:pPr>
        <w:spacing w:after="160" w:line="259" w:lineRule="auto"/>
        <w:contextualSpacing/>
        <w:jc w:val="both"/>
        <w:rPr>
          <w:rFonts w:eastAsia="Calibri" w:cs="Cambria"/>
          <w:lang w:val="en-GB" w:eastAsia="en-US"/>
        </w:rPr>
      </w:pPr>
    </w:p>
    <w:p w14:paraId="481DDF3C" w14:textId="77777777" w:rsidR="00257C91" w:rsidRPr="0061520B" w:rsidRDefault="00257C91" w:rsidP="00257C91">
      <w:pPr>
        <w:spacing w:after="160" w:line="259" w:lineRule="auto"/>
        <w:contextualSpacing/>
        <w:jc w:val="both"/>
        <w:rPr>
          <w:lang w:val="en-GB"/>
        </w:rPr>
      </w:pPr>
      <w:r w:rsidRPr="0061520B">
        <w:rPr>
          <w:lang w:val="en-GB"/>
        </w:rPr>
        <w:t>The "Agile" methodology integrated into the development processes should make it possible to initiate industrial deployment in parallel with the development program.</w:t>
      </w:r>
    </w:p>
    <w:p w14:paraId="4E913B1F" w14:textId="77777777" w:rsidR="0069187A" w:rsidRDefault="0069187A" w:rsidP="0069187A">
      <w:pPr>
        <w:pStyle w:val="ITAbsatzohneNr"/>
        <w:jc w:val="both"/>
        <w:rPr>
          <w:iCs/>
          <w:lang w:val="en-GB"/>
        </w:rPr>
      </w:pPr>
    </w:p>
    <w:p w14:paraId="3495E124" w14:textId="6107CECC" w:rsidR="0069187A" w:rsidRPr="00477A52" w:rsidRDefault="0069187A" w:rsidP="0069187A">
      <w:pPr>
        <w:pStyle w:val="ITAbsatzohneNr"/>
        <w:rPr>
          <w:b/>
          <w:bCs/>
          <w:u w:val="single"/>
          <w:lang w:val="en-GB"/>
        </w:rPr>
      </w:pPr>
      <w:r w:rsidRPr="51F2EDD5">
        <w:rPr>
          <w:b/>
          <w:bCs/>
          <w:u w:val="single"/>
          <w:lang w:val="en-GB"/>
        </w:rPr>
        <w:t>20</w:t>
      </w:r>
      <w:r w:rsidR="00A6E9F3" w:rsidRPr="51F2EDD5">
        <w:rPr>
          <w:b/>
          <w:bCs/>
          <w:u w:val="single"/>
          <w:lang w:val="en-GB"/>
        </w:rPr>
        <w:t>30</w:t>
      </w:r>
      <w:r w:rsidR="00B41E8A" w:rsidRPr="00477A52">
        <w:rPr>
          <w:b/>
          <w:bCs/>
          <w:u w:val="single"/>
          <w:lang w:val="en-GB"/>
        </w:rPr>
        <w:t>+:</w:t>
      </w:r>
      <w:r w:rsidRPr="00477A52">
        <w:rPr>
          <w:b/>
          <w:bCs/>
          <w:u w:val="single"/>
          <w:lang w:val="en-GB"/>
        </w:rPr>
        <w:t xml:space="preserve"> Massification </w:t>
      </w:r>
      <w:r w:rsidR="00E64F25" w:rsidRPr="00477A52">
        <w:rPr>
          <w:b/>
          <w:bCs/>
          <w:u w:val="single"/>
          <w:lang w:val="en-GB"/>
        </w:rPr>
        <w:t xml:space="preserve">with </w:t>
      </w:r>
      <w:r w:rsidR="00D95C30">
        <w:rPr>
          <w:b/>
          <w:bCs/>
          <w:u w:val="single"/>
          <w:lang w:val="en-GB"/>
        </w:rPr>
        <w:t>3</w:t>
      </w:r>
      <w:r w:rsidR="00D95C30" w:rsidRPr="00477A52">
        <w:rPr>
          <w:b/>
          <w:bCs/>
          <w:u w:val="single"/>
          <w:lang w:val="en-GB"/>
        </w:rPr>
        <w:t xml:space="preserve">0 </w:t>
      </w:r>
      <w:r w:rsidR="00E64F25" w:rsidRPr="00477A52">
        <w:rPr>
          <w:b/>
          <w:bCs/>
          <w:u w:val="single"/>
          <w:lang w:val="en-GB"/>
        </w:rPr>
        <w:t xml:space="preserve">LH2 </w:t>
      </w:r>
      <w:r w:rsidR="00D95C30">
        <w:rPr>
          <w:b/>
          <w:bCs/>
          <w:u w:val="single"/>
          <w:lang w:val="en-GB"/>
        </w:rPr>
        <w:t>production unit</w:t>
      </w:r>
      <w:r w:rsidR="00FD7915">
        <w:rPr>
          <w:b/>
          <w:bCs/>
          <w:u w:val="single"/>
          <w:lang w:val="en-GB"/>
        </w:rPr>
        <w:t>s</w:t>
      </w:r>
      <w:r w:rsidR="00E64F25" w:rsidRPr="00477A52">
        <w:rPr>
          <w:b/>
          <w:bCs/>
          <w:u w:val="single"/>
          <w:lang w:val="en-GB"/>
        </w:rPr>
        <w:t xml:space="preserve"> </w:t>
      </w:r>
      <w:r w:rsidR="003659E2">
        <w:rPr>
          <w:b/>
          <w:bCs/>
          <w:u w:val="single"/>
          <w:lang w:val="en-GB"/>
        </w:rPr>
        <w:t>e</w:t>
      </w:r>
    </w:p>
    <w:p w14:paraId="7F02134B" w14:textId="0512F91A" w:rsidR="006A5157" w:rsidRDefault="00220BBB" w:rsidP="009910DE">
      <w:pPr>
        <w:pStyle w:val="ITAbsatzohneNr"/>
        <w:jc w:val="both"/>
        <w:rPr>
          <w:lang w:val="en-GB"/>
        </w:rPr>
      </w:pPr>
      <w:r>
        <w:rPr>
          <w:iCs/>
          <w:lang w:val="en-GB"/>
        </w:rPr>
        <w:t>During this step, the objective is to deploy</w:t>
      </w:r>
      <w:r w:rsidR="002410AD">
        <w:rPr>
          <w:iCs/>
          <w:lang w:val="en-GB"/>
        </w:rPr>
        <w:t xml:space="preserve"> and </w:t>
      </w:r>
      <w:r w:rsidR="00250BA8">
        <w:rPr>
          <w:iCs/>
          <w:lang w:val="en-GB"/>
        </w:rPr>
        <w:t>install</w:t>
      </w:r>
      <w:r>
        <w:rPr>
          <w:iCs/>
          <w:lang w:val="en-GB"/>
        </w:rPr>
        <w:t xml:space="preserve"> </w:t>
      </w:r>
      <w:r w:rsidR="003659E2">
        <w:rPr>
          <w:iCs/>
          <w:lang w:val="en-GB"/>
        </w:rPr>
        <w:t xml:space="preserve">30 </w:t>
      </w:r>
      <w:r w:rsidR="0069187A">
        <w:rPr>
          <w:iCs/>
          <w:lang w:val="en-GB"/>
        </w:rPr>
        <w:t xml:space="preserve">production plants </w:t>
      </w:r>
      <w:r w:rsidR="002410AD">
        <w:rPr>
          <w:iCs/>
          <w:lang w:val="en-GB"/>
        </w:rPr>
        <w:t xml:space="preserve">in Europe (with at least 3 in France) </w:t>
      </w:r>
      <w:r w:rsidR="0069187A">
        <w:rPr>
          <w:iCs/>
          <w:lang w:val="en-GB"/>
        </w:rPr>
        <w:t xml:space="preserve">to supply </w:t>
      </w:r>
      <w:r w:rsidR="009816E2">
        <w:rPr>
          <w:iCs/>
          <w:lang w:val="en-GB"/>
        </w:rPr>
        <w:t>r</w:t>
      </w:r>
      <w:r w:rsidR="009816E2" w:rsidRPr="009816E2">
        <w:rPr>
          <w:iCs/>
          <w:lang w:val="en-GB"/>
        </w:rPr>
        <w:t xml:space="preserve">enewable </w:t>
      </w:r>
      <w:r w:rsidR="347C6447" w:rsidRPr="35EBB35E">
        <w:rPr>
          <w:lang w:val="en-GB"/>
        </w:rPr>
        <w:t>l</w:t>
      </w:r>
      <w:r w:rsidR="44BF3218" w:rsidRPr="35EBB35E">
        <w:rPr>
          <w:lang w:val="en-GB"/>
        </w:rPr>
        <w:t>iquid</w:t>
      </w:r>
      <w:r w:rsidR="009816E2" w:rsidRPr="009816E2">
        <w:rPr>
          <w:iCs/>
          <w:lang w:val="en-GB"/>
        </w:rPr>
        <w:t xml:space="preserve"> hydrogen supply chain for heavy</w:t>
      </w:r>
      <w:r w:rsidR="0ABE0512" w:rsidRPr="35EBB35E">
        <w:rPr>
          <w:lang w:val="en-GB"/>
        </w:rPr>
        <w:t>-duty</w:t>
      </w:r>
      <w:r w:rsidR="009816E2" w:rsidRPr="009816E2">
        <w:rPr>
          <w:iCs/>
          <w:lang w:val="en-GB"/>
        </w:rPr>
        <w:t xml:space="preserve"> mobility</w:t>
      </w:r>
    </w:p>
    <w:p w14:paraId="5C249C0B" w14:textId="1835F0C7" w:rsidR="0069187A" w:rsidRDefault="0069187A" w:rsidP="50F4FC6D">
      <w:pPr>
        <w:pStyle w:val="ITAbsatzohneNr"/>
        <w:rPr>
          <w:lang w:val="en-GB"/>
        </w:rPr>
      </w:pPr>
    </w:p>
    <w:p w14:paraId="10A87A2F" w14:textId="77777777" w:rsidR="0088055E" w:rsidRPr="0061520B" w:rsidRDefault="0088055E" w:rsidP="00AF3673">
      <w:pPr>
        <w:pStyle w:val="ITAbsatzohneNr"/>
        <w:jc w:val="both"/>
        <w:rPr>
          <w:iCs/>
          <w:lang w:val="en-GB"/>
        </w:rPr>
      </w:pPr>
    </w:p>
    <w:p w14:paraId="080E3F23" w14:textId="77777777" w:rsidR="002A74B4" w:rsidRPr="0061520B" w:rsidRDefault="002A74B4" w:rsidP="002A74B4">
      <w:pPr>
        <w:spacing w:after="160" w:line="259" w:lineRule="auto"/>
        <w:contextualSpacing/>
        <w:rPr>
          <w:rFonts w:eastAsia="Calibri" w:cs="Cambria"/>
          <w:b/>
          <w:lang w:val="en-GB" w:eastAsia="en-US"/>
        </w:rPr>
      </w:pPr>
      <w:r w:rsidRPr="0061520B">
        <w:rPr>
          <w:rFonts w:eastAsia="Calibri" w:cs="Cambria"/>
          <w:b/>
          <w:lang w:val="en-GB" w:eastAsia="en-US"/>
        </w:rPr>
        <w:t>This project therefore aims to achieve several strategic challenges:</w:t>
      </w:r>
    </w:p>
    <w:p w14:paraId="2598D44B" w14:textId="13C6EADE" w:rsidR="002A74B4" w:rsidRPr="0061520B" w:rsidRDefault="002A74B4" w:rsidP="002B5B7A">
      <w:pPr>
        <w:pStyle w:val="Paragraphedeliste"/>
        <w:numPr>
          <w:ilvl w:val="0"/>
          <w:numId w:val="36"/>
        </w:numPr>
        <w:spacing w:after="160" w:line="259" w:lineRule="auto"/>
        <w:ind w:left="426"/>
        <w:rPr>
          <w:rFonts w:eastAsia="Calibri" w:cs="Cambria"/>
          <w:lang w:val="en-GB" w:eastAsia="en-US"/>
        </w:rPr>
      </w:pPr>
      <w:r w:rsidRPr="0061520B">
        <w:rPr>
          <w:rFonts w:cs="Cambria"/>
          <w:lang w:val="en-GB"/>
        </w:rPr>
        <w:t xml:space="preserve">Develop </w:t>
      </w:r>
      <w:r w:rsidRPr="0061520B">
        <w:rPr>
          <w:rFonts w:eastAsia="Calibri" w:cs="Cambria"/>
          <w:lang w:val="en-GB" w:eastAsia="en-US"/>
        </w:rPr>
        <w:t>and industrialize technologies allowing rapid deployment of a job-creating liquid hydrogen industry,</w:t>
      </w:r>
    </w:p>
    <w:p w14:paraId="73150C06" w14:textId="51B1467E" w:rsidR="002A74B4" w:rsidRPr="0061520B" w:rsidRDefault="002A74B4" w:rsidP="002B5B7A">
      <w:pPr>
        <w:pStyle w:val="Paragraphedeliste"/>
        <w:numPr>
          <w:ilvl w:val="0"/>
          <w:numId w:val="36"/>
        </w:numPr>
        <w:spacing w:after="160" w:line="259" w:lineRule="auto"/>
        <w:ind w:left="426"/>
        <w:rPr>
          <w:rFonts w:eastAsia="Calibri" w:cs="Cambria"/>
          <w:lang w:val="en-GB" w:eastAsia="en-US"/>
        </w:rPr>
      </w:pPr>
      <w:r w:rsidRPr="0061520B">
        <w:rPr>
          <w:rFonts w:eastAsia="Calibri" w:cs="Cambria"/>
          <w:lang w:val="en-GB" w:eastAsia="en-US"/>
        </w:rPr>
        <w:t>Establish an efficient and resilient supply chain deployable at French, European and global levels,</w:t>
      </w:r>
    </w:p>
    <w:p w14:paraId="097B26AA" w14:textId="5354CC06" w:rsidR="002A74B4" w:rsidRPr="0061520B" w:rsidRDefault="002A74B4" w:rsidP="002B5B7A">
      <w:pPr>
        <w:pStyle w:val="Paragraphedeliste"/>
        <w:numPr>
          <w:ilvl w:val="0"/>
          <w:numId w:val="36"/>
        </w:numPr>
        <w:spacing w:after="160" w:line="259" w:lineRule="auto"/>
        <w:ind w:left="426"/>
        <w:rPr>
          <w:rFonts w:eastAsia="Calibri" w:cs="Cambria"/>
          <w:lang w:val="en-GB" w:eastAsia="en-US"/>
        </w:rPr>
      </w:pPr>
      <w:r w:rsidRPr="0061520B">
        <w:rPr>
          <w:rFonts w:eastAsia="Calibri" w:cs="Cambria"/>
          <w:lang w:val="en-GB" w:eastAsia="en-US"/>
        </w:rPr>
        <w:t>Demonstrate a Zero Emission heavy</w:t>
      </w:r>
      <w:r w:rsidR="37E13D8C" w:rsidRPr="17FEDA15">
        <w:rPr>
          <w:rFonts w:eastAsia="Calibri" w:cs="Cambria"/>
          <w:lang w:val="en-GB" w:eastAsia="en-US"/>
        </w:rPr>
        <w:t>-duty</w:t>
      </w:r>
      <w:r w:rsidRPr="0061520B">
        <w:rPr>
          <w:rFonts w:eastAsia="Calibri" w:cs="Cambria"/>
          <w:lang w:val="en-GB" w:eastAsia="en-US"/>
        </w:rPr>
        <w:t xml:space="preserve"> transport capacity on ships, compatible with the challenges of the energy transition.</w:t>
      </w:r>
    </w:p>
    <w:p w14:paraId="5486EB33" w14:textId="77777777" w:rsidR="002A74B4" w:rsidRPr="0061520B" w:rsidRDefault="002A74B4" w:rsidP="002A74B4">
      <w:pPr>
        <w:spacing w:after="160" w:line="259" w:lineRule="auto"/>
        <w:contextualSpacing/>
        <w:rPr>
          <w:rFonts w:eastAsia="Calibri" w:cs="Cambria"/>
          <w:lang w:val="en-GB" w:eastAsia="en-US"/>
        </w:rPr>
      </w:pPr>
    </w:p>
    <w:p w14:paraId="56F9DA25" w14:textId="4000A44E" w:rsidR="002A74B4" w:rsidRDefault="002A74B4" w:rsidP="002A74B4">
      <w:pPr>
        <w:spacing w:after="160" w:line="259" w:lineRule="auto"/>
        <w:contextualSpacing/>
        <w:jc w:val="both"/>
        <w:rPr>
          <w:rFonts w:eastAsia="Calibri" w:cs="Cambria"/>
          <w:lang w:val="en-GB" w:eastAsia="en-US"/>
        </w:rPr>
      </w:pPr>
      <w:r w:rsidRPr="0061520B">
        <w:rPr>
          <w:rFonts w:eastAsia="Calibri" w:cs="Cambria"/>
          <w:lang w:val="en-GB" w:eastAsia="en-US"/>
        </w:rPr>
        <w:t>This project aims to put in place the solid bases of a massification of the production of</w:t>
      </w:r>
      <w:r w:rsidR="00627DAD">
        <w:rPr>
          <w:rFonts w:eastAsia="Calibri" w:cs="Cambria"/>
          <w:lang w:val="en-GB" w:eastAsia="en-US"/>
        </w:rPr>
        <w:t xml:space="preserve"> </w:t>
      </w:r>
      <w:r w:rsidR="0D374455" w:rsidRPr="17FEDA15">
        <w:rPr>
          <w:rFonts w:eastAsia="Calibri" w:cs="Cambria"/>
          <w:lang w:val="en-GB" w:eastAsia="en-US"/>
        </w:rPr>
        <w:t>renewable</w:t>
      </w:r>
      <w:r w:rsidRPr="0061520B">
        <w:rPr>
          <w:rFonts w:eastAsia="Calibri" w:cs="Cambria"/>
          <w:lang w:val="en-GB" w:eastAsia="en-US"/>
        </w:rPr>
        <w:t xml:space="preserve"> liquid hydrogen for the benefit of heavy</w:t>
      </w:r>
      <w:r w:rsidR="2DB1A2DD" w:rsidRPr="17FEDA15">
        <w:rPr>
          <w:rFonts w:eastAsia="Calibri" w:cs="Cambria"/>
          <w:lang w:val="en-GB" w:eastAsia="en-US"/>
        </w:rPr>
        <w:t>-duty</w:t>
      </w:r>
      <w:r w:rsidRPr="0061520B">
        <w:rPr>
          <w:rFonts w:eastAsia="Calibri" w:cs="Cambria"/>
          <w:lang w:val="en-GB" w:eastAsia="en-US"/>
        </w:rPr>
        <w:t xml:space="preserve"> mobility.</w:t>
      </w:r>
      <w:r w:rsidR="009612E0">
        <w:rPr>
          <w:rFonts w:eastAsia="Calibri" w:cs="Cambria"/>
          <w:lang w:val="en-GB" w:eastAsia="en-US"/>
        </w:rPr>
        <w:t xml:space="preserve"> </w:t>
      </w:r>
      <w:r w:rsidRPr="0061520B">
        <w:rPr>
          <w:rFonts w:eastAsia="Calibri" w:cs="Cambria"/>
          <w:lang w:val="en-GB" w:eastAsia="en-US"/>
        </w:rPr>
        <w:t xml:space="preserve">For this </w:t>
      </w:r>
      <w:r w:rsidR="00B41E8A" w:rsidRPr="0061520B">
        <w:rPr>
          <w:rFonts w:eastAsia="Calibri" w:cs="Cambria"/>
          <w:lang w:val="en-GB" w:eastAsia="en-US"/>
        </w:rPr>
        <w:t>reason and</w:t>
      </w:r>
      <w:r w:rsidRPr="0061520B">
        <w:rPr>
          <w:rFonts w:eastAsia="Calibri" w:cs="Cambria"/>
          <w:lang w:val="en-GB" w:eastAsia="en-US"/>
        </w:rPr>
        <w:t xml:space="preserve"> knowing the prospective nature of the industrialists' commitment to the energy transition desired by the public authorities in this early stage of industrial deployment, a significant public support is requested.</w:t>
      </w:r>
    </w:p>
    <w:p w14:paraId="35A2B02D" w14:textId="77777777" w:rsidR="00BE49D4" w:rsidRDefault="00BE49D4">
      <w:pPr>
        <w:spacing w:after="200"/>
        <w:rPr>
          <w:b/>
          <w:sz w:val="24"/>
          <w:lang w:val="en-GB"/>
        </w:rPr>
      </w:pPr>
      <w:r>
        <w:rPr>
          <w:lang w:val="en-GB"/>
        </w:rPr>
        <w:br w:type="page"/>
      </w:r>
    </w:p>
    <w:p w14:paraId="545FA221" w14:textId="2202C66B" w:rsidR="00A274BD" w:rsidRPr="00074765" w:rsidRDefault="0A3D336A" w:rsidP="00A274BD">
      <w:pPr>
        <w:pStyle w:val="ITberschrift11"/>
        <w:rPr>
          <w:lang w:val="en-GB"/>
        </w:rPr>
      </w:pPr>
      <w:bookmarkStart w:id="44" w:name="_Toc44068384"/>
      <w:r w:rsidRPr="04BD87DC">
        <w:rPr>
          <w:lang w:val="en-GB"/>
        </w:rPr>
        <w:lastRenderedPageBreak/>
        <w:t xml:space="preserve">R&amp;D </w:t>
      </w:r>
      <w:r w:rsidR="6756C3CE" w:rsidRPr="04BD87DC">
        <w:rPr>
          <w:lang w:val="en-GB"/>
        </w:rPr>
        <w:t>P</w:t>
      </w:r>
      <w:r w:rsidRPr="04BD87DC">
        <w:rPr>
          <w:lang w:val="en-GB"/>
        </w:rPr>
        <w:t xml:space="preserve">rojects </w:t>
      </w:r>
      <w:r w:rsidR="6756C3CE" w:rsidRPr="04BD87DC">
        <w:rPr>
          <w:lang w:val="en-GB"/>
        </w:rPr>
        <w:t>B</w:t>
      </w:r>
      <w:r w:rsidRPr="04BD87DC">
        <w:rPr>
          <w:lang w:val="en-GB"/>
        </w:rPr>
        <w:t>efore IPCEI</w:t>
      </w:r>
      <w:r w:rsidR="002D3478">
        <w:rPr>
          <w:lang w:val="en-GB"/>
        </w:rPr>
        <w:t xml:space="preserve"> for ENGIE</w:t>
      </w:r>
      <w:bookmarkEnd w:id="44"/>
    </w:p>
    <w:p w14:paraId="1CF318D6" w14:textId="77777777" w:rsidR="00E02158" w:rsidRPr="00E02158" w:rsidRDefault="00E02158" w:rsidP="00E64F25">
      <w:pPr>
        <w:pStyle w:val="ITAbsatzohneNr"/>
        <w:jc w:val="both"/>
        <w:rPr>
          <w:iCs/>
          <w:color w:val="009193"/>
          <w:lang w:val="en-GB"/>
        </w:rPr>
      </w:pPr>
    </w:p>
    <w:p w14:paraId="6B2D647D" w14:textId="6A072396" w:rsidR="002B5B7A" w:rsidRPr="00C9065B" w:rsidRDefault="002B5B7A" w:rsidP="002B5B7A">
      <w:pPr>
        <w:pStyle w:val="ITAbsatzohneNr"/>
        <w:jc w:val="both"/>
        <w:rPr>
          <w:iCs/>
          <w:lang w:val="en-GB"/>
        </w:rPr>
      </w:pPr>
      <w:r w:rsidRPr="00C9065B">
        <w:rPr>
          <w:iCs/>
          <w:lang w:val="en-GB"/>
        </w:rPr>
        <w:t xml:space="preserve">ENGIE is a global reference in low-carbon energy and services. In response to the urgency of climate change, ENGIE ambition is to become the world leader in the zero-carbon transition for the customers, in particular global companies and local authorities. </w:t>
      </w:r>
    </w:p>
    <w:p w14:paraId="4775069F" w14:textId="5931E439" w:rsidR="002B5B7A" w:rsidRPr="00C9065B" w:rsidRDefault="002B5B7A" w:rsidP="002B5B7A">
      <w:pPr>
        <w:pStyle w:val="ITAbsatzohneNr"/>
        <w:jc w:val="both"/>
        <w:rPr>
          <w:iCs/>
          <w:lang w:val="en-GB"/>
        </w:rPr>
      </w:pPr>
      <w:r w:rsidRPr="00C9065B">
        <w:rPr>
          <w:iCs/>
          <w:lang w:val="en-GB"/>
        </w:rPr>
        <w:t xml:space="preserve">ENGIE develops its business (electricity, natural gas, new energies and services) providing highly efficient and innovative energy and services solutions to residential, commercial and industrial customers. ENGIE is highly involved in the development of sustainable and renewable energies from their production to their uses in cities and territories. In this context, since many years, ENGIE has been involved in the development of </w:t>
      </w:r>
      <w:r w:rsidR="00E02158">
        <w:rPr>
          <w:iCs/>
          <w:lang w:val="en-GB"/>
        </w:rPr>
        <w:t>renewable</w:t>
      </w:r>
      <w:r w:rsidR="00E02158" w:rsidRPr="00C9065B">
        <w:rPr>
          <w:iCs/>
          <w:lang w:val="en-GB"/>
        </w:rPr>
        <w:t xml:space="preserve"> </w:t>
      </w:r>
      <w:r w:rsidRPr="00C9065B">
        <w:rPr>
          <w:iCs/>
          <w:lang w:val="en-GB"/>
        </w:rPr>
        <w:t xml:space="preserve">hydrogen offers at national, European and International </w:t>
      </w:r>
      <w:r w:rsidR="515E33FE" w:rsidRPr="48FFD51A">
        <w:rPr>
          <w:lang w:val="en-GB"/>
        </w:rPr>
        <w:t>level</w:t>
      </w:r>
      <w:r w:rsidR="6D4C1C90" w:rsidRPr="48FFD51A">
        <w:rPr>
          <w:lang w:val="en-GB"/>
        </w:rPr>
        <w:t>s</w:t>
      </w:r>
      <w:r w:rsidR="515E33FE" w:rsidRPr="48FFD51A">
        <w:rPr>
          <w:lang w:val="en-GB"/>
        </w:rPr>
        <w:t>.</w:t>
      </w:r>
      <w:r w:rsidRPr="00C9065B">
        <w:rPr>
          <w:iCs/>
          <w:lang w:val="en-GB"/>
        </w:rPr>
        <w:t xml:space="preserve"> Within its activities, ENGIE is positioned on the whole </w:t>
      </w:r>
      <w:r w:rsidR="00E02158">
        <w:rPr>
          <w:iCs/>
          <w:lang w:val="en-GB"/>
        </w:rPr>
        <w:t>renewable</w:t>
      </w:r>
      <w:r w:rsidR="00E02158" w:rsidRPr="00C9065B">
        <w:rPr>
          <w:iCs/>
          <w:lang w:val="en-GB"/>
        </w:rPr>
        <w:t xml:space="preserve"> </w:t>
      </w:r>
      <w:r w:rsidRPr="00C9065B">
        <w:rPr>
          <w:iCs/>
          <w:lang w:val="en-GB"/>
        </w:rPr>
        <w:t xml:space="preserve">hydrogen value chain from renewable production, </w:t>
      </w:r>
      <w:r w:rsidR="2803530A" w:rsidRPr="12CEB3BA">
        <w:rPr>
          <w:lang w:val="en-GB"/>
        </w:rPr>
        <w:t xml:space="preserve">renewable hydrogen production, </w:t>
      </w:r>
      <w:r w:rsidRPr="00C9065B">
        <w:rPr>
          <w:iCs/>
          <w:lang w:val="en-GB"/>
        </w:rPr>
        <w:t xml:space="preserve">short / long distance transportation, small / large scale storage, to final energy uses as industry or mobility for example. </w:t>
      </w:r>
    </w:p>
    <w:p w14:paraId="6F8BDB4C" w14:textId="10899C13" w:rsidR="002B5B7A" w:rsidRPr="00C9065B" w:rsidRDefault="002B5B7A" w:rsidP="002B5B7A">
      <w:pPr>
        <w:pStyle w:val="ITAbsatzohneNr"/>
        <w:jc w:val="both"/>
        <w:rPr>
          <w:iCs/>
          <w:lang w:val="en-GB"/>
        </w:rPr>
      </w:pPr>
      <w:r w:rsidRPr="00C9065B">
        <w:rPr>
          <w:iCs/>
          <w:lang w:val="en-GB"/>
        </w:rPr>
        <w:t xml:space="preserve">Positioned in energy and associated services, </w:t>
      </w:r>
      <w:r w:rsidR="00E02158">
        <w:rPr>
          <w:iCs/>
          <w:lang w:val="en-GB"/>
        </w:rPr>
        <w:t>a</w:t>
      </w:r>
      <w:r w:rsidRPr="00C9065B">
        <w:rPr>
          <w:iCs/>
          <w:lang w:val="en-GB"/>
        </w:rPr>
        <w:t>s major multi-energy utility player in both natural gas sector and green power, ENGIE is involved in grid and market coupling within H2</w:t>
      </w:r>
      <w:r w:rsidR="00E02158">
        <w:rPr>
          <w:iCs/>
          <w:lang w:val="en-GB"/>
        </w:rPr>
        <w:t>/</w:t>
      </w:r>
      <w:r w:rsidRPr="00C9065B">
        <w:rPr>
          <w:iCs/>
          <w:lang w:val="en-GB"/>
        </w:rPr>
        <w:t>NG projects and is convinced that hydrogen will play an essential role to decarbonize the energy system and optimize the integration of renewables.</w:t>
      </w:r>
    </w:p>
    <w:p w14:paraId="6368F522" w14:textId="77777777" w:rsidR="002B5B7A" w:rsidRPr="00C9065B" w:rsidRDefault="002B5B7A" w:rsidP="002B5B7A">
      <w:pPr>
        <w:pStyle w:val="ITAbsatzohneNr"/>
        <w:jc w:val="both"/>
        <w:rPr>
          <w:iCs/>
          <w:lang w:val="en-GB"/>
        </w:rPr>
      </w:pPr>
      <w:r w:rsidRPr="00C9065B">
        <w:rPr>
          <w:iCs/>
          <w:lang w:val="en-GB"/>
        </w:rPr>
        <w:t>ENGIE Lab CRIGEN, part of the ENGIE Labs network, is ENGIE Group’s corporate centre for R&amp;D and high-level expertise devoted to new energy resources (hydrogen, biogas and gas liquefaction), new energy uses in towns and cities, the buildings and industries of tomorrow and emerging technologies (computer sciences and Al, drones and robots, nanotechnologies and sensors).</w:t>
      </w:r>
    </w:p>
    <w:p w14:paraId="4C910360" w14:textId="77777777" w:rsidR="002B5B7A" w:rsidRPr="00C9065B" w:rsidRDefault="002B5B7A" w:rsidP="002B5B7A">
      <w:pPr>
        <w:pStyle w:val="ITAbsatzohneNr"/>
        <w:jc w:val="both"/>
        <w:rPr>
          <w:iCs/>
          <w:lang w:val="en-GB"/>
        </w:rPr>
      </w:pPr>
      <w:r w:rsidRPr="00C9065B">
        <w:rPr>
          <w:iCs/>
          <w:lang w:val="en-GB"/>
        </w:rPr>
        <w:t xml:space="preserve">ENGIE Lab CRIGEN conducts operational R&amp;D projects and develops pilots on behalf of ENGIE Group corporate research, Business Units (BUs) and external customers, with the goal of mastering tomorrow's technologies, bringing them to maturity, and preparing the energy transition. Its ability to innovate is a key advantage for the ENGIE Group. Through collaborative projects and demonstrators, technologies developments and assessments for new businesses, standardization &amp; regulation. ENGIE Lab CRIGEN covers 3 main areas: </w:t>
      </w:r>
    </w:p>
    <w:p w14:paraId="723B5489" w14:textId="77777777" w:rsidR="002B5B7A" w:rsidRPr="00C9065B" w:rsidRDefault="002B5B7A" w:rsidP="002B5B7A">
      <w:pPr>
        <w:pStyle w:val="ITAbsatzohneNr"/>
        <w:jc w:val="both"/>
        <w:rPr>
          <w:iCs/>
          <w:lang w:val="en-GB"/>
        </w:rPr>
      </w:pPr>
      <w:r w:rsidRPr="00C9065B">
        <w:rPr>
          <w:iCs/>
          <w:lang w:val="en-GB"/>
        </w:rPr>
        <w:t>•</w:t>
      </w:r>
      <w:r w:rsidRPr="00C9065B">
        <w:rPr>
          <w:iCs/>
          <w:lang w:val="en-GB"/>
        </w:rPr>
        <w:tab/>
        <w:t xml:space="preserve">Improvement of Industrial activities’ performance </w:t>
      </w:r>
    </w:p>
    <w:p w14:paraId="692703BA" w14:textId="77777777" w:rsidR="002B5B7A" w:rsidRPr="00C9065B" w:rsidRDefault="002B5B7A" w:rsidP="002B5B7A">
      <w:pPr>
        <w:pStyle w:val="ITAbsatzohneNr"/>
        <w:jc w:val="both"/>
        <w:rPr>
          <w:iCs/>
          <w:lang w:val="en-GB"/>
        </w:rPr>
      </w:pPr>
      <w:r w:rsidRPr="00C9065B">
        <w:rPr>
          <w:iCs/>
          <w:lang w:val="en-GB"/>
        </w:rPr>
        <w:t>•</w:t>
      </w:r>
      <w:r w:rsidRPr="00C9065B">
        <w:rPr>
          <w:iCs/>
          <w:lang w:val="en-GB"/>
        </w:rPr>
        <w:tab/>
        <w:t>Integration of new technologies and business intelligence and methodologies</w:t>
      </w:r>
    </w:p>
    <w:p w14:paraId="18C6EF6F" w14:textId="77777777" w:rsidR="002B5B7A" w:rsidRPr="00C9065B" w:rsidRDefault="002B5B7A" w:rsidP="002B5B7A">
      <w:pPr>
        <w:pStyle w:val="ITAbsatzohneNr"/>
        <w:jc w:val="both"/>
        <w:rPr>
          <w:iCs/>
          <w:lang w:val="en-GB"/>
        </w:rPr>
      </w:pPr>
      <w:r w:rsidRPr="00C9065B">
        <w:rPr>
          <w:iCs/>
          <w:lang w:val="en-GB"/>
        </w:rPr>
        <w:t>•</w:t>
      </w:r>
      <w:r w:rsidRPr="00C9065B">
        <w:rPr>
          <w:iCs/>
          <w:lang w:val="en-GB"/>
        </w:rPr>
        <w:tab/>
        <w:t>Development of low carbon energy solutions</w:t>
      </w:r>
    </w:p>
    <w:p w14:paraId="22DC2847" w14:textId="77777777" w:rsidR="002B5B7A" w:rsidRPr="00C9065B" w:rsidRDefault="002B5B7A" w:rsidP="002B5B7A">
      <w:pPr>
        <w:pStyle w:val="ITAbsatzohneNr"/>
        <w:jc w:val="both"/>
        <w:rPr>
          <w:iCs/>
          <w:lang w:val="en-GB"/>
        </w:rPr>
      </w:pPr>
    </w:p>
    <w:p w14:paraId="7301F30C" w14:textId="70B076A8" w:rsidR="002B5B7A" w:rsidRDefault="00927058" w:rsidP="002B5B7A">
      <w:pPr>
        <w:pStyle w:val="ITAbsatzohneNr"/>
        <w:jc w:val="both"/>
        <w:rPr>
          <w:iCs/>
          <w:lang w:val="en-GB"/>
        </w:rPr>
      </w:pPr>
      <w:r>
        <w:rPr>
          <w:iCs/>
          <w:lang w:val="en-GB"/>
        </w:rPr>
        <w:t>Regarding</w:t>
      </w:r>
      <w:r w:rsidR="002B5B7A">
        <w:rPr>
          <w:iCs/>
          <w:lang w:val="en-GB"/>
        </w:rPr>
        <w:t xml:space="preserve"> H2 development</w:t>
      </w:r>
      <w:r>
        <w:rPr>
          <w:iCs/>
          <w:lang w:val="en-GB"/>
        </w:rPr>
        <w:t xml:space="preserve"> specifically</w:t>
      </w:r>
      <w:r w:rsidR="002B5B7A">
        <w:rPr>
          <w:iCs/>
          <w:lang w:val="en-GB"/>
        </w:rPr>
        <w:t xml:space="preserve">, the aim for ENGIE is to pave the way for a competitive zero-carbon hydrogen economy thanks to three main goals: </w:t>
      </w:r>
    </w:p>
    <w:p w14:paraId="2CD60999" w14:textId="2BA1EBA3" w:rsidR="002B5B7A" w:rsidRDefault="002B5B7A" w:rsidP="002B5B7A">
      <w:pPr>
        <w:pStyle w:val="ITAbsatzohneNr"/>
        <w:numPr>
          <w:ilvl w:val="0"/>
          <w:numId w:val="47"/>
        </w:numPr>
        <w:jc w:val="both"/>
        <w:rPr>
          <w:iCs/>
          <w:lang w:val="en-GB"/>
        </w:rPr>
      </w:pPr>
      <w:r w:rsidRPr="009B5843">
        <w:rPr>
          <w:iCs/>
          <w:lang w:val="en-GB"/>
        </w:rPr>
        <w:t xml:space="preserve">lower the costs of the whole </w:t>
      </w:r>
      <w:r w:rsidR="01B290B1" w:rsidRPr="12CEB3BA">
        <w:rPr>
          <w:lang w:val="en-GB"/>
        </w:rPr>
        <w:t>renewable</w:t>
      </w:r>
      <w:r w:rsidRPr="009B5843">
        <w:rPr>
          <w:iCs/>
          <w:lang w:val="en-GB"/>
        </w:rPr>
        <w:t xml:space="preserve"> hydrogen value chain to enable 100% green gas by 2050</w:t>
      </w:r>
    </w:p>
    <w:p w14:paraId="2A3AFE56" w14:textId="3E710D27" w:rsidR="002B5B7A" w:rsidRDefault="002B5B7A" w:rsidP="002B5B7A">
      <w:pPr>
        <w:pStyle w:val="ITAbsatzohneNr"/>
        <w:numPr>
          <w:ilvl w:val="0"/>
          <w:numId w:val="47"/>
        </w:numPr>
        <w:jc w:val="both"/>
        <w:rPr>
          <w:iCs/>
          <w:lang w:val="en-GB"/>
        </w:rPr>
      </w:pPr>
      <w:r w:rsidRPr="009B5843">
        <w:rPr>
          <w:iCs/>
          <w:lang w:val="en-GB"/>
        </w:rPr>
        <w:t xml:space="preserve">identify, assess and integrate innovative solutions to answer the new needs of </w:t>
      </w:r>
      <w:r w:rsidR="00A752DB">
        <w:rPr>
          <w:iCs/>
          <w:lang w:val="en-GB"/>
        </w:rPr>
        <w:t>ENGIE’s</w:t>
      </w:r>
      <w:r w:rsidR="00EF61B0" w:rsidRPr="009B5843">
        <w:rPr>
          <w:iCs/>
          <w:lang w:val="en-GB"/>
        </w:rPr>
        <w:t xml:space="preserve"> </w:t>
      </w:r>
      <w:r w:rsidRPr="009B5843">
        <w:rPr>
          <w:iCs/>
          <w:lang w:val="en-GB"/>
        </w:rPr>
        <w:t>clients toward</w:t>
      </w:r>
      <w:r w:rsidR="00E02158">
        <w:rPr>
          <w:iCs/>
          <w:lang w:val="en-GB"/>
        </w:rPr>
        <w:t>s</w:t>
      </w:r>
      <w:r w:rsidRPr="009B5843">
        <w:rPr>
          <w:iCs/>
          <w:lang w:val="en-GB"/>
        </w:rPr>
        <w:t xml:space="preserve"> a </w:t>
      </w:r>
      <w:r w:rsidR="00B41E8A" w:rsidRPr="009B5843">
        <w:rPr>
          <w:iCs/>
          <w:lang w:val="en-GB"/>
        </w:rPr>
        <w:t>zero-carbon</w:t>
      </w:r>
      <w:r w:rsidRPr="009B5843">
        <w:rPr>
          <w:iCs/>
          <w:lang w:val="en-GB"/>
        </w:rPr>
        <w:t xml:space="preserve"> target</w:t>
      </w:r>
      <w:r>
        <w:rPr>
          <w:iCs/>
          <w:lang w:val="en-GB"/>
        </w:rPr>
        <w:t xml:space="preserve"> (</w:t>
      </w:r>
      <w:r w:rsidR="00E02158">
        <w:rPr>
          <w:iCs/>
          <w:lang w:val="en-GB"/>
        </w:rPr>
        <w:t xml:space="preserve">renewable </w:t>
      </w:r>
      <w:r>
        <w:rPr>
          <w:iCs/>
          <w:lang w:val="en-GB"/>
        </w:rPr>
        <w:t>hydrogen for industrials, for mobility and for territories)</w:t>
      </w:r>
    </w:p>
    <w:p w14:paraId="343BF538" w14:textId="4CAA67E2" w:rsidR="002B5B7A" w:rsidRDefault="6402A809" w:rsidP="002B5B7A">
      <w:pPr>
        <w:pStyle w:val="ITAbsatzohneNr"/>
        <w:numPr>
          <w:ilvl w:val="0"/>
          <w:numId w:val="47"/>
        </w:numPr>
        <w:jc w:val="both"/>
        <w:rPr>
          <w:iCs/>
          <w:lang w:val="en-GB"/>
        </w:rPr>
      </w:pPr>
      <w:r w:rsidRPr="560284A1">
        <w:rPr>
          <w:lang w:val="en-GB"/>
        </w:rPr>
        <w:t>valorise</w:t>
      </w:r>
      <w:r w:rsidR="00EF61B0">
        <w:rPr>
          <w:iCs/>
          <w:lang w:val="en-GB"/>
        </w:rPr>
        <w:t xml:space="preserve"> </w:t>
      </w:r>
      <w:r w:rsidR="002B5B7A">
        <w:rPr>
          <w:iCs/>
          <w:lang w:val="en-GB"/>
        </w:rPr>
        <w:t xml:space="preserve">existing infrastructures by providing energy transition solution to assets </w:t>
      </w:r>
      <w:r w:rsidR="00E02158">
        <w:rPr>
          <w:iCs/>
          <w:lang w:val="en-GB"/>
        </w:rPr>
        <w:t>owner</w:t>
      </w:r>
      <w:r w:rsidR="002B5B7A">
        <w:rPr>
          <w:iCs/>
          <w:lang w:val="en-GB"/>
        </w:rPr>
        <w:t xml:space="preserve"> (power to gas and network conversion with hydrogen conversion) </w:t>
      </w:r>
    </w:p>
    <w:p w14:paraId="7B3B4639" w14:textId="77777777" w:rsidR="002B5B7A" w:rsidRDefault="002B5B7A" w:rsidP="002B5B7A">
      <w:pPr>
        <w:pStyle w:val="ITAbsatzohneNr"/>
        <w:ind w:left="720"/>
        <w:jc w:val="both"/>
        <w:rPr>
          <w:iCs/>
          <w:lang w:val="en-GB"/>
        </w:rPr>
      </w:pPr>
    </w:p>
    <w:p w14:paraId="36184C4F" w14:textId="12690530" w:rsidR="00BE49D4" w:rsidRDefault="00BE49D4">
      <w:pPr>
        <w:spacing w:after="200"/>
        <w:rPr>
          <w:iCs/>
          <w:lang w:val="en-GB"/>
        </w:rPr>
      </w:pPr>
    </w:p>
    <w:p w14:paraId="2C01F397" w14:textId="1D0724B7" w:rsidR="002B5B7A" w:rsidRDefault="002B5B7A" w:rsidP="00E03CDD">
      <w:pPr>
        <w:pStyle w:val="ITAbsatzohneNr"/>
        <w:jc w:val="both"/>
        <w:rPr>
          <w:iCs/>
          <w:lang w:val="en-GB"/>
        </w:rPr>
      </w:pPr>
      <w:r>
        <w:rPr>
          <w:iCs/>
          <w:lang w:val="en-GB"/>
        </w:rPr>
        <w:t>Among the numerous reference</w:t>
      </w:r>
      <w:r w:rsidR="00E02158">
        <w:rPr>
          <w:iCs/>
          <w:lang w:val="en-GB"/>
        </w:rPr>
        <w:t>s</w:t>
      </w:r>
      <w:r>
        <w:rPr>
          <w:iCs/>
          <w:lang w:val="en-GB"/>
        </w:rPr>
        <w:t xml:space="preserve"> of ENGIE on H2 R&amp;D project, the more outstanding for this IPCEI application are the following</w:t>
      </w:r>
      <w:r w:rsidR="00E02158">
        <w:rPr>
          <w:iCs/>
          <w:lang w:val="en-GB"/>
        </w:rPr>
        <w:t xml:space="preserve"> ones:</w:t>
      </w:r>
    </w:p>
    <w:p w14:paraId="61EABD7F" w14:textId="5EE00320" w:rsidR="002B5B7A" w:rsidRDefault="002B5B7A" w:rsidP="00E03CDD">
      <w:pPr>
        <w:pStyle w:val="ITAbsatzohneNr"/>
        <w:numPr>
          <w:ilvl w:val="0"/>
          <w:numId w:val="30"/>
        </w:numPr>
        <w:jc w:val="both"/>
        <w:rPr>
          <w:iCs/>
          <w:lang w:val="en-GB"/>
        </w:rPr>
      </w:pPr>
      <w:r w:rsidRPr="00990FC5">
        <w:rPr>
          <w:iCs/>
          <w:lang w:val="en-GB"/>
        </w:rPr>
        <w:t xml:space="preserve">Development of the GRHYD project </w:t>
      </w:r>
      <w:r>
        <w:rPr>
          <w:iCs/>
          <w:lang w:val="en-GB"/>
        </w:rPr>
        <w:t>founded by ADEME</w:t>
      </w:r>
      <w:r w:rsidRPr="00990FC5">
        <w:rPr>
          <w:iCs/>
          <w:lang w:val="en-GB"/>
        </w:rPr>
        <w:t xml:space="preserve">, </w:t>
      </w:r>
      <w:r>
        <w:rPr>
          <w:iCs/>
          <w:lang w:val="en-GB"/>
        </w:rPr>
        <w:t>to p</w:t>
      </w:r>
      <w:r w:rsidRPr="00990FC5">
        <w:rPr>
          <w:iCs/>
          <w:lang w:val="en-GB"/>
        </w:rPr>
        <w:t>roduce H2 from renewable electricity, inject this H2 into the gas distribution grid and consume H2-NG gas locally</w:t>
      </w:r>
      <w:r w:rsidR="00EF61B0">
        <w:rPr>
          <w:iCs/>
          <w:lang w:val="en-GB"/>
        </w:rPr>
        <w:t xml:space="preserve"> </w:t>
      </w:r>
      <w:r w:rsidRPr="00990FC5">
        <w:rPr>
          <w:iCs/>
          <w:lang w:val="en-GB"/>
        </w:rPr>
        <w:t>(Residential use, heating, cooking, hot water, CHP, and mobility)</w:t>
      </w:r>
      <w:r>
        <w:rPr>
          <w:iCs/>
          <w:lang w:val="en-GB"/>
        </w:rPr>
        <w:t xml:space="preserve">. </w:t>
      </w:r>
    </w:p>
    <w:p w14:paraId="0574A295" w14:textId="6DCE26FF" w:rsidR="002B5B7A" w:rsidRDefault="002B5B7A" w:rsidP="00E03CDD">
      <w:pPr>
        <w:pStyle w:val="ITAbsatzohneNr"/>
        <w:numPr>
          <w:ilvl w:val="0"/>
          <w:numId w:val="30"/>
        </w:numPr>
        <w:jc w:val="both"/>
        <w:rPr>
          <w:iCs/>
          <w:lang w:val="en-GB"/>
        </w:rPr>
      </w:pPr>
      <w:r w:rsidRPr="00C9065B">
        <w:rPr>
          <w:iCs/>
          <w:lang w:val="en-GB"/>
        </w:rPr>
        <w:t>Participation in the PRHY</w:t>
      </w:r>
      <w:r w:rsidR="00BE64BA">
        <w:rPr>
          <w:iCs/>
          <w:lang w:val="en-GB"/>
        </w:rPr>
        <w:t>D</w:t>
      </w:r>
      <w:r w:rsidRPr="00C9065B">
        <w:rPr>
          <w:iCs/>
          <w:lang w:val="en-GB"/>
        </w:rPr>
        <w:t>E consortium founded</w:t>
      </w:r>
      <w:r w:rsidR="00EF61B0">
        <w:rPr>
          <w:iCs/>
          <w:lang w:val="en-GB"/>
        </w:rPr>
        <w:t xml:space="preserve"> </w:t>
      </w:r>
      <w:r w:rsidRPr="00C9065B">
        <w:rPr>
          <w:iCs/>
          <w:lang w:val="en-GB"/>
        </w:rPr>
        <w:t>by FCHJU</w:t>
      </w:r>
      <w:r w:rsidRPr="009B5843">
        <w:rPr>
          <w:iCs/>
          <w:lang w:val="en-GB"/>
        </w:rPr>
        <w:t xml:space="preserve">. The PRHYDE project aims at building the foundations of </w:t>
      </w:r>
      <w:r w:rsidR="00B41E8A" w:rsidRPr="009B5843">
        <w:rPr>
          <w:iCs/>
          <w:lang w:val="en-GB"/>
        </w:rPr>
        <w:t>heavy-duty</w:t>
      </w:r>
      <w:r w:rsidRPr="009B5843">
        <w:rPr>
          <w:iCs/>
          <w:lang w:val="en-GB"/>
        </w:rPr>
        <w:t xml:space="preserve"> </w:t>
      </w:r>
      <w:proofErr w:type="spellStart"/>
      <w:r w:rsidRPr="009B5843">
        <w:rPr>
          <w:iCs/>
          <w:lang w:val="en-GB"/>
        </w:rPr>
        <w:t>refueling</w:t>
      </w:r>
      <w:proofErr w:type="spellEnd"/>
      <w:r w:rsidRPr="009B5843">
        <w:rPr>
          <w:iCs/>
          <w:lang w:val="en-GB"/>
        </w:rPr>
        <w:t xml:space="preserve"> protocols for large tank systems (&gt; 10kg) used</w:t>
      </w:r>
      <w:r w:rsidR="00EF61B0">
        <w:rPr>
          <w:iCs/>
          <w:lang w:val="en-GB"/>
        </w:rPr>
        <w:t xml:space="preserve"> </w:t>
      </w:r>
      <w:r w:rsidRPr="009B5843">
        <w:rPr>
          <w:iCs/>
          <w:lang w:val="en-GB"/>
        </w:rPr>
        <w:t xml:space="preserve">in </w:t>
      </w:r>
      <w:r w:rsidRPr="009B5843">
        <w:rPr>
          <w:iCs/>
          <w:lang w:val="en-GB"/>
        </w:rPr>
        <w:lastRenderedPageBreak/>
        <w:t xml:space="preserve">heavy duty hydrogen applications such as trucks or trains. The objectives of PRHYDE are therefore to </w:t>
      </w:r>
      <w:r w:rsidRPr="00990FC5">
        <w:rPr>
          <w:iCs/>
          <w:lang w:val="en-GB"/>
        </w:rPr>
        <w:t xml:space="preserve">determine relevant requirements for Heavy Duty Vehicles (HDV) </w:t>
      </w:r>
      <w:proofErr w:type="spellStart"/>
      <w:r w:rsidRPr="00990FC5">
        <w:rPr>
          <w:iCs/>
          <w:lang w:val="en-GB"/>
        </w:rPr>
        <w:t>fueling</w:t>
      </w:r>
      <w:proofErr w:type="spellEnd"/>
      <w:r w:rsidRPr="000A058F">
        <w:rPr>
          <w:iCs/>
          <w:lang w:val="en-GB"/>
        </w:rPr>
        <w:t xml:space="preserve">, determine limitations and gaps of current </w:t>
      </w:r>
      <w:proofErr w:type="spellStart"/>
      <w:r w:rsidRPr="000A058F">
        <w:rPr>
          <w:iCs/>
          <w:lang w:val="en-GB"/>
        </w:rPr>
        <w:t>fueling</w:t>
      </w:r>
      <w:proofErr w:type="spellEnd"/>
      <w:r w:rsidRPr="000A058F">
        <w:rPr>
          <w:iCs/>
          <w:lang w:val="en-GB"/>
        </w:rPr>
        <w:t xml:space="preserve"> hardware capability, develop concept(s) for HDV </w:t>
      </w:r>
      <w:proofErr w:type="spellStart"/>
      <w:r w:rsidRPr="000A058F">
        <w:rPr>
          <w:iCs/>
          <w:lang w:val="en-GB"/>
        </w:rPr>
        <w:t>fueling</w:t>
      </w:r>
      <w:proofErr w:type="spellEnd"/>
      <w:r w:rsidRPr="000A058F">
        <w:rPr>
          <w:iCs/>
          <w:lang w:val="en-GB"/>
        </w:rPr>
        <w:t xml:space="preserve"> protocol(s), based on thermodynamic simulation (1D and 3D) and experimental campaign, </w:t>
      </w:r>
      <w:r>
        <w:rPr>
          <w:iCs/>
          <w:lang w:val="en-GB"/>
        </w:rPr>
        <w:t>f</w:t>
      </w:r>
      <w:r w:rsidRPr="00C9065B">
        <w:rPr>
          <w:iCs/>
          <w:lang w:val="en-GB"/>
        </w:rPr>
        <w:t xml:space="preserve">ormulate recommendations for HDV </w:t>
      </w:r>
      <w:proofErr w:type="spellStart"/>
      <w:r w:rsidRPr="00C9065B">
        <w:rPr>
          <w:iCs/>
          <w:lang w:val="en-GB"/>
        </w:rPr>
        <w:t>fueling</w:t>
      </w:r>
      <w:proofErr w:type="spellEnd"/>
      <w:r w:rsidRPr="00C9065B">
        <w:rPr>
          <w:iCs/>
          <w:lang w:val="en-GB"/>
        </w:rPr>
        <w:t xml:space="preserve"> protocol(s) for use in relevant standardization group with the aim of achieving standardization.</w:t>
      </w:r>
    </w:p>
    <w:p w14:paraId="668DE1C1" w14:textId="77777777" w:rsidR="002B5B7A" w:rsidRDefault="002B5B7A" w:rsidP="00E03CDD">
      <w:pPr>
        <w:pStyle w:val="ITAbsatzohneNr"/>
        <w:numPr>
          <w:ilvl w:val="0"/>
          <w:numId w:val="30"/>
        </w:numPr>
        <w:jc w:val="both"/>
        <w:rPr>
          <w:iCs/>
          <w:lang w:val="en-GB"/>
        </w:rPr>
      </w:pPr>
      <w:r>
        <w:rPr>
          <w:iCs/>
          <w:lang w:val="en-GB"/>
        </w:rPr>
        <w:t xml:space="preserve">Participation in the METROHYVE consortium founded by FCHJU. </w:t>
      </w:r>
      <w:r w:rsidRPr="00990FC5">
        <w:rPr>
          <w:iCs/>
          <w:lang w:val="en-GB"/>
        </w:rPr>
        <w:t xml:space="preserve">The </w:t>
      </w:r>
      <w:proofErr w:type="spellStart"/>
      <w:r w:rsidRPr="00990FC5">
        <w:rPr>
          <w:iCs/>
          <w:lang w:val="en-GB"/>
        </w:rPr>
        <w:t>Metrohyve</w:t>
      </w:r>
      <w:proofErr w:type="spellEnd"/>
      <w:r w:rsidRPr="00990FC5">
        <w:rPr>
          <w:iCs/>
          <w:lang w:val="en-GB"/>
        </w:rPr>
        <w:t xml:space="preserve"> 2 project aims at leveraging metrological challenges in the sector of hydrogen mobility such as flow metering in </w:t>
      </w:r>
      <w:proofErr w:type="spellStart"/>
      <w:r w:rsidRPr="00990FC5">
        <w:rPr>
          <w:iCs/>
          <w:lang w:val="en-GB"/>
        </w:rPr>
        <w:t>refueling</w:t>
      </w:r>
      <w:proofErr w:type="spellEnd"/>
      <w:r w:rsidRPr="00990FC5">
        <w:rPr>
          <w:iCs/>
          <w:lang w:val="en-GB"/>
        </w:rPr>
        <w:t xml:space="preserve"> station, sampling and </w:t>
      </w:r>
      <w:proofErr w:type="spellStart"/>
      <w:r w:rsidRPr="00990FC5">
        <w:rPr>
          <w:iCs/>
          <w:lang w:val="en-GB"/>
        </w:rPr>
        <w:t>analyzing</w:t>
      </w:r>
      <w:proofErr w:type="spellEnd"/>
      <w:r w:rsidRPr="00990FC5">
        <w:rPr>
          <w:iCs/>
          <w:lang w:val="en-GB"/>
        </w:rPr>
        <w:t xml:space="preserve"> hydrogen fuel quality and assessing the impact of impurities on fuel cells. </w:t>
      </w:r>
      <w:r>
        <w:rPr>
          <w:iCs/>
          <w:lang w:val="en-GB"/>
        </w:rPr>
        <w:t>ENGIE</w:t>
      </w:r>
      <w:r w:rsidRPr="00990FC5">
        <w:rPr>
          <w:iCs/>
          <w:lang w:val="en-GB"/>
        </w:rPr>
        <w:t xml:space="preserve"> will develop and test a new mobile sampling and analysis methodology for punctual hydrogen quality analysis, allowing </w:t>
      </w:r>
      <w:proofErr w:type="gramStart"/>
      <w:r w:rsidRPr="00990FC5">
        <w:rPr>
          <w:iCs/>
          <w:lang w:val="en-GB"/>
        </w:rPr>
        <w:t xml:space="preserve">to </w:t>
      </w:r>
      <w:proofErr w:type="spellStart"/>
      <w:r w:rsidRPr="00990FC5">
        <w:rPr>
          <w:iCs/>
          <w:lang w:val="en-GB"/>
        </w:rPr>
        <w:t>analyze</w:t>
      </w:r>
      <w:proofErr w:type="spellEnd"/>
      <w:proofErr w:type="gramEnd"/>
      <w:r w:rsidRPr="00990FC5">
        <w:rPr>
          <w:iCs/>
          <w:lang w:val="en-GB"/>
        </w:rPr>
        <w:t xml:space="preserve"> hydrogen quality directly at the station avoiding to send samples to laboratory, thus increasing representativity of the analysis and reducing hydrogen quality analysis cost for the operator.</w:t>
      </w:r>
    </w:p>
    <w:p w14:paraId="6C1A88B8" w14:textId="77777777" w:rsidR="002B5B7A" w:rsidRPr="00990FC5" w:rsidRDefault="002B5B7A" w:rsidP="00E03CDD">
      <w:pPr>
        <w:pStyle w:val="ITAbsatzohneNr"/>
        <w:numPr>
          <w:ilvl w:val="0"/>
          <w:numId w:val="30"/>
        </w:numPr>
        <w:jc w:val="both"/>
        <w:rPr>
          <w:iCs/>
          <w:lang w:val="en-GB"/>
        </w:rPr>
      </w:pPr>
      <w:r>
        <w:rPr>
          <w:iCs/>
          <w:lang w:val="en-GB"/>
        </w:rPr>
        <w:t>Development of modelling tools to simulation hydrogen tank refuelling and hydrogen refuelling station for compressed gaseous hydrogen.</w:t>
      </w:r>
    </w:p>
    <w:p w14:paraId="50FBF25B" w14:textId="6E0450B1" w:rsidR="002B5B7A" w:rsidRPr="00990FC5" w:rsidRDefault="002B5B7A" w:rsidP="00E03CDD">
      <w:pPr>
        <w:pStyle w:val="ITAbsatzohneNr"/>
        <w:numPr>
          <w:ilvl w:val="0"/>
          <w:numId w:val="30"/>
        </w:numPr>
        <w:jc w:val="both"/>
        <w:rPr>
          <w:iCs/>
          <w:lang w:val="en-GB"/>
        </w:rPr>
      </w:pPr>
      <w:r w:rsidRPr="00990FC5">
        <w:rPr>
          <w:iCs/>
          <w:lang w:val="en-GB"/>
        </w:rPr>
        <w:t>Patent of new hydrogen liquefaction process to decrease liquefaction cost</w:t>
      </w:r>
      <w:r w:rsidR="00E02158">
        <w:rPr>
          <w:iCs/>
          <w:lang w:val="en-GB"/>
        </w:rPr>
        <w:t>.</w:t>
      </w:r>
    </w:p>
    <w:p w14:paraId="6C8D5C1B" w14:textId="1C9AE148" w:rsidR="002B5B7A" w:rsidRDefault="002B5B7A" w:rsidP="00E03CDD">
      <w:pPr>
        <w:pStyle w:val="ITAbsatzohneNr"/>
        <w:numPr>
          <w:ilvl w:val="0"/>
          <w:numId w:val="30"/>
        </w:numPr>
        <w:jc w:val="both"/>
        <w:rPr>
          <w:iCs/>
          <w:lang w:val="en-GB"/>
        </w:rPr>
      </w:pPr>
      <w:r w:rsidRPr="00990FC5">
        <w:rPr>
          <w:iCs/>
          <w:lang w:val="en-GB"/>
        </w:rPr>
        <w:t>Development of a logistic tool based on applied mathematics and cryogenic expertise to optimize LH2 supply chain</w:t>
      </w:r>
      <w:r>
        <w:rPr>
          <w:iCs/>
          <w:lang w:val="en-GB"/>
        </w:rPr>
        <w:t xml:space="preserve">. The OptiH2 is selected to be presented during </w:t>
      </w:r>
      <w:proofErr w:type="spellStart"/>
      <w:r>
        <w:rPr>
          <w:iCs/>
          <w:lang w:val="en-GB"/>
        </w:rPr>
        <w:t>Gastech</w:t>
      </w:r>
      <w:proofErr w:type="spellEnd"/>
      <w:r>
        <w:rPr>
          <w:iCs/>
          <w:lang w:val="en-GB"/>
        </w:rPr>
        <w:t xml:space="preserve"> 2020 conference. </w:t>
      </w:r>
    </w:p>
    <w:p w14:paraId="061369DA" w14:textId="77777777" w:rsidR="002B5B7A" w:rsidRPr="00990FC5" w:rsidRDefault="002B5B7A" w:rsidP="00E03CDD">
      <w:pPr>
        <w:pStyle w:val="ITAbsatzohneNr"/>
        <w:numPr>
          <w:ilvl w:val="0"/>
          <w:numId w:val="30"/>
        </w:numPr>
        <w:jc w:val="both"/>
        <w:rPr>
          <w:iCs/>
          <w:lang w:val="en-GB"/>
        </w:rPr>
      </w:pPr>
      <w:r>
        <w:rPr>
          <w:iCs/>
          <w:lang w:val="en-GB"/>
        </w:rPr>
        <w:t>First development on LH2 thermodynamic models based on ENGIE worldwide recognized expertise in LNG thermodynamic behaviour modelling.</w:t>
      </w:r>
    </w:p>
    <w:p w14:paraId="0B6BE8D9" w14:textId="77777777" w:rsidR="002B5B7A" w:rsidRPr="00074765" w:rsidRDefault="002B5B7A" w:rsidP="002B5B7A">
      <w:pPr>
        <w:pStyle w:val="ITAbsatzohneNr"/>
        <w:jc w:val="both"/>
        <w:rPr>
          <w:i/>
          <w:lang w:val="en-GB"/>
        </w:rPr>
      </w:pPr>
    </w:p>
    <w:p w14:paraId="63006C88" w14:textId="17BCC5E1" w:rsidR="00565585" w:rsidRPr="00565585" w:rsidRDefault="00220BBB">
      <w:pPr>
        <w:spacing w:after="200"/>
        <w:rPr>
          <w:lang w:val="en-GB"/>
        </w:rPr>
      </w:pPr>
      <w:r>
        <w:rPr>
          <w:lang w:val="en-GB"/>
        </w:rPr>
        <w:br w:type="page"/>
      </w:r>
    </w:p>
    <w:p w14:paraId="1436E18C" w14:textId="77777777" w:rsidR="00F96B3D" w:rsidRPr="00074765" w:rsidRDefault="34171456" w:rsidP="00504B99">
      <w:pPr>
        <w:pStyle w:val="ITberschrift11"/>
        <w:jc w:val="both"/>
        <w:rPr>
          <w:lang w:val="en-GB"/>
        </w:rPr>
      </w:pPr>
      <w:bookmarkStart w:id="45" w:name="_Toc44068385"/>
      <w:r w:rsidRPr="7682ED77">
        <w:rPr>
          <w:lang w:val="en-GB"/>
        </w:rPr>
        <w:lastRenderedPageBreak/>
        <w:t>Technology and Challenges – R&amp;D&amp;I Activities within IPCEI</w:t>
      </w:r>
      <w:r w:rsidR="66E94D57" w:rsidRPr="7682ED77">
        <w:rPr>
          <w:lang w:val="en-GB"/>
        </w:rPr>
        <w:t xml:space="preserve"> in all technical fi</w:t>
      </w:r>
      <w:r w:rsidR="576CB869" w:rsidRPr="7682ED77">
        <w:rPr>
          <w:lang w:val="en-GB"/>
        </w:rPr>
        <w:t>e</w:t>
      </w:r>
      <w:r w:rsidR="66E94D57" w:rsidRPr="7682ED77">
        <w:rPr>
          <w:lang w:val="en-GB"/>
        </w:rPr>
        <w:t>lds it’s involved</w:t>
      </w:r>
      <w:bookmarkEnd w:id="45"/>
    </w:p>
    <w:p w14:paraId="6A6A0C71" w14:textId="77777777" w:rsidR="009E4F79" w:rsidRDefault="009E4F79" w:rsidP="009E4F79">
      <w:pPr>
        <w:pStyle w:val="CCorpsdetexte2"/>
        <w:rPr>
          <w:lang w:val="en-US"/>
        </w:rPr>
      </w:pPr>
      <w:r w:rsidRPr="00AD1EBB">
        <w:rPr>
          <w:lang w:val="en-US"/>
        </w:rPr>
        <w:t>Hydrogen liquefaction process is us</w:t>
      </w:r>
      <w:r>
        <w:rPr>
          <w:lang w:val="en-US"/>
        </w:rPr>
        <w:t xml:space="preserve">ually divided in three parts which are: </w:t>
      </w:r>
    </w:p>
    <w:p w14:paraId="016C4410" w14:textId="77777777" w:rsidR="009E4F79" w:rsidRDefault="009E4F79" w:rsidP="009E4F79">
      <w:pPr>
        <w:pStyle w:val="CCorpsdetexte2"/>
        <w:numPr>
          <w:ilvl w:val="0"/>
          <w:numId w:val="92"/>
        </w:numPr>
        <w:rPr>
          <w:lang w:val="en-US"/>
        </w:rPr>
      </w:pPr>
      <w:r>
        <w:rPr>
          <w:lang w:val="en-US"/>
        </w:rPr>
        <w:t xml:space="preserve">The compression system, where the refrigerant gas for the cooling cycle is pressurized; </w:t>
      </w:r>
    </w:p>
    <w:p w14:paraId="317BDAB4" w14:textId="45480C7B" w:rsidR="009E4F79" w:rsidRDefault="009E4F79" w:rsidP="009E4F79">
      <w:pPr>
        <w:pStyle w:val="CCorpsdetexte2"/>
        <w:numPr>
          <w:ilvl w:val="0"/>
          <w:numId w:val="92"/>
        </w:numPr>
        <w:rPr>
          <w:lang w:val="en-US"/>
        </w:rPr>
      </w:pPr>
      <w:r>
        <w:rPr>
          <w:lang w:val="en-US"/>
        </w:rPr>
        <w:t>The pre-cooling section, where the hydrogen is cooled down to a temperature between 80K (-193°C) and 100K (-173°C) in multi-stage heat exchangers by the expansion of a pre-cooling refrigerant gas</w:t>
      </w:r>
      <w:r w:rsidR="22649928" w:rsidRPr="3AC12650">
        <w:rPr>
          <w:lang w:val="en-US"/>
        </w:rPr>
        <w:t xml:space="preserve"> </w:t>
      </w:r>
      <w:r>
        <w:rPr>
          <w:lang w:val="en-US"/>
        </w:rPr>
        <w:t>;</w:t>
      </w:r>
    </w:p>
    <w:p w14:paraId="7781EA67" w14:textId="77777777" w:rsidR="009E4F79" w:rsidRPr="0095285E" w:rsidRDefault="009E4F79" w:rsidP="009E4F79">
      <w:pPr>
        <w:pStyle w:val="CCorpsdetexte2"/>
        <w:numPr>
          <w:ilvl w:val="0"/>
          <w:numId w:val="92"/>
        </w:numPr>
        <w:rPr>
          <w:lang w:val="en-US"/>
        </w:rPr>
      </w:pPr>
      <w:r w:rsidRPr="005C5277">
        <w:rPr>
          <w:lang w:val="en-US"/>
        </w:rPr>
        <w:t>Th</w:t>
      </w:r>
      <w:r>
        <w:rPr>
          <w:lang w:val="en-US"/>
        </w:rPr>
        <w:t>e cooling cycle, where the hydrogen is cooled down to 21 K (-252°C) in multi-stage heat exchangers by the expansion of the refrigerant gas and where the hydrogen is liquefied at the end by throttling in a Joule-Thomson valve.</w:t>
      </w:r>
    </w:p>
    <w:p w14:paraId="0FDC7DF1" w14:textId="4DC1D8EB" w:rsidR="7633D7D4" w:rsidRPr="0085751B" w:rsidRDefault="7633D7D4" w:rsidP="7633D7D4">
      <w:pPr>
        <w:spacing w:line="240" w:lineRule="atLeast"/>
        <w:jc w:val="both"/>
        <w:rPr>
          <w:lang w:val="en-US"/>
        </w:rPr>
      </w:pPr>
    </w:p>
    <w:p w14:paraId="07B462AD" w14:textId="28C167C1" w:rsidR="7682ED77" w:rsidRDefault="7682ED77" w:rsidP="7682ED77">
      <w:pPr>
        <w:spacing w:line="240" w:lineRule="atLeast"/>
        <w:jc w:val="both"/>
        <w:rPr>
          <w:lang w:val="en-GB"/>
        </w:rPr>
      </w:pPr>
    </w:p>
    <w:p w14:paraId="3886F9B1" w14:textId="77777777" w:rsidR="00EF7CFA" w:rsidRDefault="00EF7CFA" w:rsidP="00EF7CFA">
      <w:pPr>
        <w:pStyle w:val="CCorpsdetexte2"/>
        <w:keepNext/>
        <w:jc w:val="center"/>
      </w:pPr>
      <w:r w:rsidRPr="0002366B">
        <w:rPr>
          <w:noProof/>
        </w:rPr>
        <w:drawing>
          <wp:inline distT="0" distB="0" distL="0" distR="0" wp14:anchorId="2D25BE83" wp14:editId="1C0A7ECF">
            <wp:extent cx="5369442" cy="3438622"/>
            <wp:effectExtent l="0" t="0" r="317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4055"/>
                    <a:stretch/>
                  </pic:blipFill>
                  <pic:spPr bwMode="auto">
                    <a:xfrm>
                      <a:off x="0" y="0"/>
                      <a:ext cx="5393069" cy="3453753"/>
                    </a:xfrm>
                    <a:prstGeom prst="rect">
                      <a:avLst/>
                    </a:prstGeom>
                    <a:noFill/>
                    <a:ln>
                      <a:noFill/>
                    </a:ln>
                    <a:extLst>
                      <a:ext uri="{53640926-AAD7-44D8-BBD7-CCE9431645EC}">
                        <a14:shadowObscured xmlns:a14="http://schemas.microsoft.com/office/drawing/2010/main"/>
                      </a:ext>
                    </a:extLst>
                  </pic:spPr>
                </pic:pic>
              </a:graphicData>
            </a:graphic>
          </wp:inline>
        </w:drawing>
      </w:r>
    </w:p>
    <w:p w14:paraId="6CB67988" w14:textId="2D0FCA6B" w:rsidR="7682ED77" w:rsidRPr="006A3804" w:rsidRDefault="005028CE" w:rsidP="005028CE">
      <w:pPr>
        <w:pStyle w:val="Lgende"/>
        <w:jc w:val="center"/>
        <w:rPr>
          <w:lang w:val="en-US"/>
        </w:rPr>
      </w:pPr>
      <w:r w:rsidRPr="00C05E50">
        <w:rPr>
          <w:lang w:val="en-US"/>
        </w:rPr>
        <w:t xml:space="preserve">Figure </w:t>
      </w:r>
      <w:r>
        <w:fldChar w:fldCharType="begin"/>
      </w:r>
      <w:r w:rsidRPr="004B328F">
        <w:rPr>
          <w:lang w:val="en-US"/>
        </w:rPr>
        <w:instrText xml:space="preserve"> SEQ Figure \* ARABIC </w:instrText>
      </w:r>
      <w:r>
        <w:fldChar w:fldCharType="separate"/>
      </w:r>
      <w:r w:rsidR="007E6EAD">
        <w:rPr>
          <w:noProof/>
          <w:lang w:val="en-US"/>
        </w:rPr>
        <w:t>6</w:t>
      </w:r>
      <w:r>
        <w:fldChar w:fldCharType="end"/>
      </w:r>
      <w:r w:rsidRPr="00C05E50">
        <w:rPr>
          <w:lang w:val="en-US"/>
        </w:rPr>
        <w:t xml:space="preserve"> - Liquefaction cycle description</w:t>
      </w:r>
    </w:p>
    <w:p w14:paraId="7BC206BA" w14:textId="71C56B13" w:rsidR="7633D7D4" w:rsidRDefault="7633D7D4" w:rsidP="7633D7D4">
      <w:pPr>
        <w:spacing w:line="240" w:lineRule="atLeast"/>
        <w:jc w:val="both"/>
        <w:rPr>
          <w:lang w:val="en-GB"/>
        </w:rPr>
      </w:pPr>
    </w:p>
    <w:p w14:paraId="4E455433" w14:textId="06768758" w:rsidR="00C90787" w:rsidRPr="00D4455A" w:rsidRDefault="00C90787" w:rsidP="00C90787">
      <w:pPr>
        <w:widowControl w:val="0"/>
        <w:spacing w:line="240" w:lineRule="auto"/>
        <w:ind w:left="360"/>
        <w:rPr>
          <w:lang w:val="en-GB"/>
        </w:rPr>
      </w:pPr>
    </w:p>
    <w:p w14:paraId="54BBF926" w14:textId="58023CF6" w:rsidR="00C90787" w:rsidRPr="001C6E47" w:rsidRDefault="00081AA7" w:rsidP="00E64F25">
      <w:pPr>
        <w:spacing w:before="120" w:after="120"/>
        <w:jc w:val="both"/>
        <w:rPr>
          <w:lang w:val="en-GB"/>
        </w:rPr>
      </w:pPr>
      <w:r>
        <w:rPr>
          <w:lang w:val="en-GB"/>
        </w:rPr>
        <w:t>T</w:t>
      </w:r>
      <w:r w:rsidR="00C90787" w:rsidRPr="00310118">
        <w:rPr>
          <w:lang w:val="en-GB"/>
        </w:rPr>
        <w:t>he state of the art and the technical challenges are descri</w:t>
      </w:r>
      <w:r w:rsidR="00C90787" w:rsidRPr="00C56DC9">
        <w:rPr>
          <w:lang w:val="en-GB"/>
        </w:rPr>
        <w:t xml:space="preserve">bed followed by the targeted advances that will be developed within this project together with the innovation potential, </w:t>
      </w:r>
      <w:r w:rsidR="00C90787" w:rsidRPr="00E64F25">
        <w:rPr>
          <w:iCs/>
          <w:lang w:val="en-GB"/>
        </w:rPr>
        <w:t>i.e.</w:t>
      </w:r>
      <w:r w:rsidR="00C90787" w:rsidRPr="00E02158">
        <w:rPr>
          <w:iCs/>
          <w:lang w:val="en-GB"/>
        </w:rPr>
        <w:t xml:space="preserve"> </w:t>
      </w:r>
      <w:r w:rsidR="00C90787" w:rsidRPr="001C6E47">
        <w:rPr>
          <w:lang w:val="en-GB"/>
        </w:rPr>
        <w:t>the anticipated developments and innovations this project will initiate/support.</w:t>
      </w:r>
    </w:p>
    <w:p w14:paraId="4A5211BA" w14:textId="77777777" w:rsidR="00E25B41" w:rsidRPr="001C6E47" w:rsidRDefault="00E25B41" w:rsidP="001A39B6">
      <w:pPr>
        <w:pStyle w:val="ITAbsatzohneNr"/>
        <w:jc w:val="both"/>
        <w:rPr>
          <w:iCs/>
          <w:lang w:val="en-GB"/>
        </w:rPr>
      </w:pPr>
    </w:p>
    <w:p w14:paraId="49D585EE" w14:textId="77777777" w:rsidR="00565585" w:rsidRDefault="00565585">
      <w:pPr>
        <w:spacing w:after="200"/>
        <w:rPr>
          <w:b/>
          <w:color w:val="000000" w:themeColor="text1"/>
          <w:lang w:val="en-GB"/>
        </w:rPr>
      </w:pPr>
      <w:r>
        <w:rPr>
          <w:lang w:val="en-GB"/>
        </w:rPr>
        <w:br w:type="page"/>
      </w:r>
    </w:p>
    <w:p w14:paraId="497EEE20" w14:textId="7A394CD6" w:rsidR="00D04050" w:rsidRDefault="00127A71" w:rsidP="00D04050">
      <w:pPr>
        <w:pStyle w:val="ITberschrift111"/>
        <w:rPr>
          <w:lang w:val="en-GB"/>
        </w:rPr>
      </w:pPr>
      <w:bookmarkStart w:id="46" w:name="_Toc44068386"/>
      <w:r w:rsidRPr="001C6E47">
        <w:rPr>
          <w:lang w:val="en-GB"/>
        </w:rPr>
        <w:lastRenderedPageBreak/>
        <w:t xml:space="preserve">State of the art </w:t>
      </w:r>
      <w:r w:rsidR="00C02707">
        <w:rPr>
          <w:lang w:val="en-GB"/>
        </w:rPr>
        <w:t>and technical locks</w:t>
      </w:r>
      <w:r w:rsidR="006D0259">
        <w:rPr>
          <w:lang w:val="en-GB"/>
        </w:rPr>
        <w:t xml:space="preserve"> for LH2 liquefaction</w:t>
      </w:r>
      <w:bookmarkEnd w:id="46"/>
    </w:p>
    <w:p w14:paraId="581644D2" w14:textId="583D95A0" w:rsidR="0047662F" w:rsidRPr="008F365A" w:rsidRDefault="006D0259" w:rsidP="00F8342F">
      <w:pPr>
        <w:pStyle w:val="CTitre4"/>
        <w:rPr>
          <w:lang w:val="en-US"/>
        </w:rPr>
      </w:pPr>
      <w:r w:rsidRPr="008F365A">
        <w:rPr>
          <w:lang w:val="en-US"/>
        </w:rPr>
        <w:t>P</w:t>
      </w:r>
      <w:r w:rsidR="00594F9E" w:rsidRPr="008F365A">
        <w:rPr>
          <w:lang w:val="en-US"/>
        </w:rPr>
        <w:t>re-cooling</w:t>
      </w:r>
    </w:p>
    <w:p w14:paraId="0D11379A" w14:textId="77777777" w:rsidR="00983893" w:rsidRDefault="00983893" w:rsidP="0047662F">
      <w:pPr>
        <w:pStyle w:val="ITAbsatzohneNr"/>
        <w:rPr>
          <w:lang w:val="en-GB"/>
        </w:rPr>
      </w:pPr>
    </w:p>
    <w:p w14:paraId="4AB1665B" w14:textId="7C2F91F4" w:rsidR="0047662F" w:rsidRPr="00C64431" w:rsidRDefault="0047662F" w:rsidP="0047662F">
      <w:pPr>
        <w:pStyle w:val="CCorpsdetexte2"/>
        <w:rPr>
          <w:lang w:val="en-US"/>
        </w:rPr>
      </w:pPr>
      <w:r>
        <w:rPr>
          <w:lang w:val="en-US"/>
        </w:rPr>
        <w:t>The c</w:t>
      </w:r>
      <w:r w:rsidRPr="00BE038C">
        <w:rPr>
          <w:lang w:val="en-US"/>
        </w:rPr>
        <w:t xml:space="preserve">urrent process uses nitrogen in an open-loop to pre-cool the hydrogen feed to </w:t>
      </w:r>
      <w:r>
        <w:rPr>
          <w:lang w:val="en-US"/>
        </w:rPr>
        <w:t>80K (-193°C)</w:t>
      </w:r>
      <w:r w:rsidRPr="00BE038C">
        <w:rPr>
          <w:lang w:val="en-US"/>
        </w:rPr>
        <w:t xml:space="preserve">. </w:t>
      </w:r>
      <w:r>
        <w:rPr>
          <w:lang w:val="en-US"/>
        </w:rPr>
        <w:t xml:space="preserve">As illustrated in </w:t>
      </w:r>
      <w:r>
        <w:rPr>
          <w:lang w:val="en-US"/>
        </w:rPr>
        <w:fldChar w:fldCharType="begin"/>
      </w:r>
      <w:r>
        <w:rPr>
          <w:lang w:val="en-US"/>
        </w:rPr>
        <w:instrText xml:space="preserve"> REF _Ref35354278 \h </w:instrText>
      </w:r>
      <w:r>
        <w:rPr>
          <w:lang w:val="en-US"/>
        </w:rPr>
      </w:r>
      <w:r>
        <w:rPr>
          <w:lang w:val="en-US"/>
        </w:rPr>
        <w:fldChar w:fldCharType="separate"/>
      </w:r>
      <w:r w:rsidR="005D6973" w:rsidRPr="006A3804">
        <w:rPr>
          <w:lang w:val="en-US"/>
        </w:rPr>
        <w:t xml:space="preserve">Figure </w:t>
      </w:r>
      <w:r w:rsidR="005D6973">
        <w:rPr>
          <w:noProof/>
          <w:lang w:val="en-US"/>
        </w:rPr>
        <w:t>6</w:t>
      </w:r>
      <w:r>
        <w:rPr>
          <w:lang w:val="en-US"/>
        </w:rPr>
        <w:fldChar w:fldCharType="end"/>
      </w:r>
      <w:r>
        <w:rPr>
          <w:lang w:val="en-US"/>
        </w:rPr>
        <w:t>, liquid nitrogen is supplied in a scrubber to separate vaporized gas from condensed nitrogen. The</w:t>
      </w:r>
      <w:r w:rsidRPr="009403C1">
        <w:rPr>
          <w:lang w:val="en-US"/>
        </w:rPr>
        <w:t xml:space="preserve"> </w:t>
      </w:r>
      <w:r>
        <w:rPr>
          <w:lang w:val="en-US"/>
        </w:rPr>
        <w:t>liquid nitrogen flows in the second heat exchanger (HX2) and cools the hydrogen to 80K (-193°C). Catalytic conversion is proceeded in this heat exchanger consuming LN</w:t>
      </w:r>
      <w:r w:rsidRPr="006C5762">
        <w:rPr>
          <w:vertAlign w:val="subscript"/>
          <w:lang w:val="en-US"/>
        </w:rPr>
        <w:t>2</w:t>
      </w:r>
      <w:r>
        <w:rPr>
          <w:lang w:val="en-US"/>
        </w:rPr>
        <w:t xml:space="preserve"> cold power. The gaseous nitrogen, from the nitrogen separator, is mixed to the one coming from HX2. The mixture provides cold power in the first heat exchanger to cool hydrogen and refrigerant from ambient temperature to approximatively 100K (-173°C). Eventually, nitrogen at ambient temperature is rejected in the atmosphere. This unit is consuming approximately 6 – 8 kg</w:t>
      </w:r>
      <w:r w:rsidRPr="003804F5">
        <w:rPr>
          <w:vertAlign w:val="subscript"/>
          <w:lang w:val="en-US"/>
        </w:rPr>
        <w:t>LN2</w:t>
      </w:r>
      <w:r>
        <w:rPr>
          <w:lang w:val="en-US"/>
        </w:rPr>
        <w:t>/kg</w:t>
      </w:r>
      <w:r w:rsidRPr="003804F5">
        <w:rPr>
          <w:vertAlign w:val="subscript"/>
          <w:lang w:val="en-US"/>
        </w:rPr>
        <w:t>LH2</w:t>
      </w:r>
      <w:r w:rsidRPr="00C646DA">
        <w:rPr>
          <w:lang w:val="en-US"/>
        </w:rPr>
        <w:t>,</w:t>
      </w:r>
      <w:r>
        <w:rPr>
          <w:lang w:val="en-US"/>
        </w:rPr>
        <w:t xml:space="preserve"> and is </w:t>
      </w:r>
      <w:r w:rsidRPr="00BE038C">
        <w:rPr>
          <w:lang w:val="en-US"/>
        </w:rPr>
        <w:t xml:space="preserve">responsible for about 30% of the </w:t>
      </w:r>
      <w:r>
        <w:rPr>
          <w:lang w:val="en-US"/>
        </w:rPr>
        <w:t xml:space="preserve">total process </w:t>
      </w:r>
      <w:r w:rsidRPr="00BE038C">
        <w:rPr>
          <w:lang w:val="en-US"/>
        </w:rPr>
        <w:t xml:space="preserve">SEC with </w:t>
      </w:r>
      <w:r>
        <w:rPr>
          <w:lang w:val="en-US"/>
        </w:rPr>
        <w:t xml:space="preserve">consumption between </w:t>
      </w:r>
      <w:r w:rsidRPr="00BE038C">
        <w:rPr>
          <w:lang w:val="en-US"/>
        </w:rPr>
        <w:t xml:space="preserve">3.5 </w:t>
      </w:r>
      <w:r>
        <w:rPr>
          <w:lang w:val="en-US"/>
        </w:rPr>
        <w:t xml:space="preserve">– 4.5 </w:t>
      </w:r>
      <w:r w:rsidRPr="00BE038C">
        <w:rPr>
          <w:lang w:val="en-US"/>
        </w:rPr>
        <w:t>kWh/kg</w:t>
      </w:r>
      <w:r w:rsidRPr="003804F5">
        <w:rPr>
          <w:vertAlign w:val="subscript"/>
          <w:lang w:val="en-US"/>
        </w:rPr>
        <w:t>LH2</w:t>
      </w:r>
      <w:r>
        <w:rPr>
          <w:lang w:val="en-US"/>
        </w:rPr>
        <w:t xml:space="preserve"> </w:t>
      </w:r>
      <w:sdt>
        <w:sdtPr>
          <w:rPr>
            <w:lang w:val="en-US"/>
          </w:rPr>
          <w:id w:val="1467166279"/>
          <w:citation/>
        </w:sdtPr>
        <w:sdtEndPr>
          <w:rPr>
            <w:i/>
            <w:iCs/>
          </w:rPr>
        </w:sdtEndPr>
        <w:sdtContent>
          <w:r w:rsidRPr="00550D93">
            <w:rPr>
              <w:i/>
              <w:iCs/>
              <w:lang w:val="en-US"/>
            </w:rPr>
            <w:fldChar w:fldCharType="begin"/>
          </w:r>
          <w:r w:rsidRPr="00550D93">
            <w:rPr>
              <w:i/>
              <w:iCs/>
              <w:lang w:val="en-US"/>
            </w:rPr>
            <w:instrText xml:space="preserve">CITATION AHu19 \l 1036 </w:instrText>
          </w:r>
          <w:r w:rsidRPr="00550D93">
            <w:rPr>
              <w:i/>
              <w:iCs/>
              <w:lang w:val="en-US"/>
            </w:rPr>
            <w:fldChar w:fldCharType="separate"/>
          </w:r>
          <w:r w:rsidRPr="00DC3750">
            <w:rPr>
              <w:noProof/>
              <w:lang w:val="en-US"/>
            </w:rPr>
            <w:t>(A.Hubert, H.Broqua, &amp; H.Filali, 2019)</w:t>
          </w:r>
          <w:r w:rsidRPr="00550D93">
            <w:rPr>
              <w:i/>
              <w:iCs/>
              <w:lang w:val="en-US"/>
            </w:rPr>
            <w:fldChar w:fldCharType="end"/>
          </w:r>
        </w:sdtContent>
      </w:sdt>
      <w:r w:rsidRPr="00550D93">
        <w:rPr>
          <w:i/>
          <w:iCs/>
          <w:lang w:val="en-US"/>
        </w:rPr>
        <w:t>.</w:t>
      </w:r>
      <w:r>
        <w:rPr>
          <w:lang w:val="en-US"/>
        </w:rPr>
        <w:t xml:space="preserve"> This specific energy consumption calculated for the precooling depends in this case of a liquid nitrogen open cycle on the penalty factored in for LN2 consumption (0.4 kWh/ l LN2). </w:t>
      </w:r>
    </w:p>
    <w:p w14:paraId="12B08A73" w14:textId="77777777" w:rsidR="0047662F" w:rsidRDefault="0047662F" w:rsidP="0047662F">
      <w:pPr>
        <w:pStyle w:val="CCorpsdetexte2"/>
        <w:rPr>
          <w:lang w:val="en-US"/>
        </w:rPr>
      </w:pPr>
    </w:p>
    <w:p w14:paraId="19BC2C01" w14:textId="77777777" w:rsidR="0047662F" w:rsidRPr="00792DF8" w:rsidRDefault="0047662F" w:rsidP="0047662F">
      <w:pPr>
        <w:pStyle w:val="CCorpsdetexte2"/>
        <w:keepNext/>
        <w:jc w:val="center"/>
        <w:rPr>
          <w:lang w:val="en-US"/>
        </w:rPr>
      </w:pPr>
      <w:r>
        <w:rPr>
          <w:noProof/>
        </w:rPr>
        <mc:AlternateContent>
          <mc:Choice Requires="wps">
            <w:drawing>
              <wp:anchor distT="0" distB="0" distL="114300" distR="114300" simplePos="0" relativeHeight="251658248" behindDoc="0" locked="0" layoutInCell="1" allowOverlap="1" wp14:anchorId="1D80FB3D" wp14:editId="78331039">
                <wp:simplePos x="0" y="0"/>
                <wp:positionH relativeFrom="column">
                  <wp:posOffset>2999105</wp:posOffset>
                </wp:positionH>
                <wp:positionV relativeFrom="paragraph">
                  <wp:posOffset>2837180</wp:posOffset>
                </wp:positionV>
                <wp:extent cx="1000125" cy="266700"/>
                <wp:effectExtent l="0" t="0" r="0" b="0"/>
                <wp:wrapNone/>
                <wp:docPr id="12" name="Zone de texte 12"/>
                <wp:cNvGraphicFramePr/>
                <a:graphic xmlns:a="http://schemas.openxmlformats.org/drawingml/2006/main">
                  <a:graphicData uri="http://schemas.microsoft.com/office/word/2010/wordprocessingShape">
                    <wps:wsp>
                      <wps:cNvSpPr txBox="1"/>
                      <wps:spPr>
                        <a:xfrm>
                          <a:off x="0" y="0"/>
                          <a:ext cx="1000125" cy="266700"/>
                        </a:xfrm>
                        <a:prstGeom prst="rect">
                          <a:avLst/>
                        </a:prstGeom>
                        <a:noFill/>
                        <a:ln w="6350">
                          <a:noFill/>
                        </a:ln>
                      </wps:spPr>
                      <wps:txbx>
                        <w:txbxContent>
                          <w:p w14:paraId="68DFA2F5" w14:textId="77777777" w:rsidR="00FC5A5C" w:rsidRPr="00B76E00" w:rsidRDefault="00FC5A5C" w:rsidP="0047662F">
                            <w:pPr>
                              <w:jc w:val="center"/>
                              <w:rPr>
                                <w:sz w:val="16"/>
                                <w:szCs w:val="16"/>
                                <w:lang w:val="fr-FR"/>
                              </w:rPr>
                            </w:pPr>
                            <w:r w:rsidRPr="00B76E00">
                              <w:rPr>
                                <w:sz w:val="16"/>
                                <w:szCs w:val="16"/>
                                <w:lang w:val="fr-FR"/>
                              </w:rPr>
                              <w:t>HX2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D80FB3D" id="_x0000_t202" coordsize="21600,21600" o:spt="202" path="m,l,21600r21600,l21600,xe">
                <v:stroke joinstyle="miter"/>
                <v:path gradientshapeok="t" o:connecttype="rect"/>
              </v:shapetype>
              <v:shape id="Zone de texte 12" o:spid="_x0000_s1026" type="#_x0000_t202" style="position:absolute;left:0;text-align:left;margin-left:236.15pt;margin-top:223.4pt;width:78.75pt;height:21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" filled="f" stroked="f" strokeweight=".5pt">
                <v:textbox>
                  <w:txbxContent>
                    <w:p w14:paraId="68DFA2F5" w14:textId="77777777" w:rsidR="00FC5A5C" w:rsidRPr="00B76E00" w:rsidRDefault="00FC5A5C" w:rsidP="0047662F">
                      <w:pPr>
                        <w:jc w:val="center"/>
                        <w:rPr>
                          <w:sz w:val="16"/>
                          <w:szCs w:val="16"/>
                          <w:lang w:val="fr-FR"/>
                        </w:rPr>
                      </w:pPr>
                      <w:r w:rsidRPr="00B76E00">
                        <w:rPr>
                          <w:sz w:val="16"/>
                          <w:szCs w:val="16"/>
                          <w:lang w:val="fr-FR"/>
                        </w:rPr>
                        <w:t>HX2</w:t>
                      </w:r>
                    </w:p>
                  </w:txbxContent>
                </v:textbox>
              </v:shape>
            </w:pict>
          </mc:Fallback>
        </mc:AlternateContent>
      </w:r>
      <w:r>
        <w:rPr>
          <w:noProof/>
        </w:rPr>
        <mc:AlternateContent>
          <mc:Choice Requires="wps">
            <w:drawing>
              <wp:anchor distT="0" distB="0" distL="114300" distR="114300" simplePos="0" relativeHeight="251658247" behindDoc="0" locked="0" layoutInCell="1" allowOverlap="1" wp14:anchorId="5A025C55" wp14:editId="279D0C03">
                <wp:simplePos x="0" y="0"/>
                <wp:positionH relativeFrom="column">
                  <wp:posOffset>1532255</wp:posOffset>
                </wp:positionH>
                <wp:positionV relativeFrom="paragraph">
                  <wp:posOffset>2827655</wp:posOffset>
                </wp:positionV>
                <wp:extent cx="1000125" cy="266700"/>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1000125" cy="266700"/>
                        </a:xfrm>
                        <a:prstGeom prst="rect">
                          <a:avLst/>
                        </a:prstGeom>
                        <a:noFill/>
                        <a:ln w="6350">
                          <a:noFill/>
                        </a:ln>
                      </wps:spPr>
                      <wps:txbx>
                        <w:txbxContent>
                          <w:p w14:paraId="2C593D1E" w14:textId="77777777" w:rsidR="00FC5A5C" w:rsidRPr="00B76E00" w:rsidRDefault="00FC5A5C" w:rsidP="0047662F">
                            <w:pPr>
                              <w:jc w:val="center"/>
                              <w:rPr>
                                <w:sz w:val="16"/>
                                <w:szCs w:val="16"/>
                                <w:lang w:val="fr-FR"/>
                              </w:rPr>
                            </w:pPr>
                            <w:r w:rsidRPr="00B76E00">
                              <w:rPr>
                                <w:sz w:val="16"/>
                                <w:szCs w:val="16"/>
                                <w:lang w:val="fr-FR"/>
                              </w:rPr>
                              <w:t>HX1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025C55" id="Zone de texte 1" o:spid="_x0000_s1027" type="#_x0000_t202" style="position:absolute;left:0;text-align:left;margin-left:120.65pt;margin-top:222.65pt;width:78.75pt;height:21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" filled="f" stroked="f" strokeweight=".5pt">
                <v:textbox>
                  <w:txbxContent>
                    <w:p w14:paraId="2C593D1E" w14:textId="77777777" w:rsidR="00FC5A5C" w:rsidRPr="00B76E00" w:rsidRDefault="00FC5A5C" w:rsidP="0047662F">
                      <w:pPr>
                        <w:jc w:val="center"/>
                        <w:rPr>
                          <w:sz w:val="16"/>
                          <w:szCs w:val="16"/>
                          <w:lang w:val="fr-FR"/>
                        </w:rPr>
                      </w:pPr>
                      <w:r w:rsidRPr="00B76E00">
                        <w:rPr>
                          <w:sz w:val="16"/>
                          <w:szCs w:val="16"/>
                          <w:lang w:val="fr-FR"/>
                        </w:rPr>
                        <w:t>HX1</w:t>
                      </w:r>
                    </w:p>
                  </w:txbxContent>
                </v:textbox>
              </v:shape>
            </w:pict>
          </mc:Fallback>
        </mc:AlternateContent>
      </w:r>
      <w:r>
        <w:rPr>
          <w:noProof/>
        </w:rPr>
        <mc:AlternateContent>
          <mc:Choice Requires="wps">
            <w:drawing>
              <wp:anchor distT="0" distB="0" distL="114300" distR="114300" simplePos="0" relativeHeight="251658246" behindDoc="0" locked="0" layoutInCell="1" allowOverlap="1" wp14:anchorId="4EE28E7B" wp14:editId="6480D1C8">
                <wp:simplePos x="0" y="0"/>
                <wp:positionH relativeFrom="column">
                  <wp:posOffset>1765432</wp:posOffset>
                </wp:positionH>
                <wp:positionV relativeFrom="paragraph">
                  <wp:posOffset>265562</wp:posOffset>
                </wp:positionV>
                <wp:extent cx="419100" cy="371475"/>
                <wp:effectExtent l="0" t="0" r="0" b="9525"/>
                <wp:wrapNone/>
                <wp:docPr id="254" name="Zone de texte 254"/>
                <wp:cNvGraphicFramePr/>
                <a:graphic xmlns:a="http://schemas.openxmlformats.org/drawingml/2006/main">
                  <a:graphicData uri="http://schemas.microsoft.com/office/word/2010/wordprocessingShape">
                    <wps:wsp>
                      <wps:cNvSpPr txBox="1"/>
                      <wps:spPr>
                        <a:xfrm>
                          <a:off x="0" y="0"/>
                          <a:ext cx="419100" cy="371475"/>
                        </a:xfrm>
                        <a:prstGeom prst="rect">
                          <a:avLst/>
                        </a:prstGeom>
                        <a:solidFill>
                          <a:schemeClr val="bg1"/>
                        </a:solidFill>
                        <a:ln w="6350">
                          <a:noFill/>
                        </a:ln>
                      </wps:spPr>
                      <wps:txbx>
                        <w:txbxContent>
                          <w:p w14:paraId="3A4F84F4" w14:textId="77777777" w:rsidR="00FC5A5C" w:rsidRPr="00EE7A67" w:rsidRDefault="00FC5A5C" w:rsidP="0047662F">
                            <w:pPr>
                              <w:rPr>
                                <w:sz w:val="12"/>
                                <w:szCs w:val="12"/>
                                <w:lang w:val="fr-FR"/>
                              </w:rPr>
                            </w:pPr>
                            <w:r w:rsidRPr="00EE7A67">
                              <w:rPr>
                                <w:sz w:val="12"/>
                                <w:szCs w:val="12"/>
                                <w:lang w:val="fr-FR"/>
                              </w:rPr>
                              <w:t>GN</w:t>
                            </w:r>
                            <w:r w:rsidRPr="00EE7A67">
                              <w:rPr>
                                <w:sz w:val="12"/>
                                <w:szCs w:val="12"/>
                                <w:vertAlign w:val="subscript"/>
                                <w:lang w:val="fr-F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E28E7B" id="Zone de texte 254" o:spid="_x0000_s1028" type="#_x0000_t202" style="position:absolute;left:0;text-align:left;margin-left:139pt;margin-top:20.9pt;width:33pt;height:29.2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" fillcolor="white [3212]" stroked="f" strokeweight=".5pt">
                <v:textbox>
                  <w:txbxContent>
                    <w:p w14:paraId="3A4F84F4" w14:textId="77777777" w:rsidR="00FC5A5C" w:rsidRPr="00EE7A67" w:rsidRDefault="00FC5A5C" w:rsidP="0047662F">
                      <w:pPr>
                        <w:rPr>
                          <w:sz w:val="12"/>
                          <w:szCs w:val="12"/>
                          <w:lang w:val="fr-FR"/>
                        </w:rPr>
                      </w:pPr>
                      <w:r w:rsidRPr="00EE7A67">
                        <w:rPr>
                          <w:sz w:val="12"/>
                          <w:szCs w:val="12"/>
                          <w:lang w:val="fr-FR"/>
                        </w:rPr>
                        <w:t>GN</w:t>
                      </w:r>
                      <w:r w:rsidRPr="00EE7A67">
                        <w:rPr>
                          <w:sz w:val="12"/>
                          <w:szCs w:val="12"/>
                          <w:vertAlign w:val="subscript"/>
                          <w:lang w:val="fr-FR"/>
                        </w:rPr>
                        <w:t>2</w:t>
                      </w:r>
                    </w:p>
                  </w:txbxContent>
                </v:textbox>
              </v:shape>
            </w:pict>
          </mc:Fallback>
        </mc:AlternateContent>
      </w:r>
      <w:r w:rsidR="005A7CB6">
        <w:rPr>
          <w:noProof/>
        </w:rPr>
        <w:object w:dxaOrig="6736" w:dyaOrig="3615" w14:anchorId="315B98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5.8pt;height:248.7pt;mso-width-percent:0;mso-height-percent:0;mso-width-percent:0;mso-height-percent:0" o:ole="">
            <v:imagedata r:id="rId20" o:title=""/>
          </v:shape>
          <o:OLEObject Type="Embed" ProgID="Visio.Drawing.15" ShapeID="_x0000_i1025" DrawAspect="Content" ObjectID="_1677997194" r:id="rId21"/>
        </w:object>
      </w:r>
    </w:p>
    <w:p w14:paraId="62F0EE1D" w14:textId="4F628C13" w:rsidR="0047662F" w:rsidRDefault="0047662F" w:rsidP="0047662F">
      <w:pPr>
        <w:pStyle w:val="Lgende"/>
        <w:jc w:val="center"/>
        <w:rPr>
          <w:lang w:val="en-US"/>
        </w:rPr>
      </w:pPr>
      <w:bookmarkStart w:id="47" w:name="_Ref35354278"/>
      <w:bookmarkStart w:id="48" w:name="_Toc27726011"/>
      <w:bookmarkStart w:id="49" w:name="_Toc37437018"/>
      <w:r w:rsidRPr="006A3804">
        <w:rPr>
          <w:lang w:val="en-US"/>
        </w:rPr>
        <w:t xml:space="preserve">Figure </w:t>
      </w:r>
      <w:r>
        <w:fldChar w:fldCharType="begin"/>
      </w:r>
      <w:r w:rsidRPr="006A3804">
        <w:rPr>
          <w:lang w:val="en-US"/>
        </w:rPr>
        <w:instrText xml:space="preserve"> SEQ Figure \* ARABIC </w:instrText>
      </w:r>
      <w:r>
        <w:fldChar w:fldCharType="separate"/>
      </w:r>
      <w:r w:rsidR="007E6EAD">
        <w:rPr>
          <w:noProof/>
          <w:lang w:val="en-US"/>
        </w:rPr>
        <w:t>7</w:t>
      </w:r>
      <w:r>
        <w:fldChar w:fldCharType="end"/>
      </w:r>
      <w:bookmarkEnd w:id="47"/>
      <w:r w:rsidRPr="006A3804">
        <w:rPr>
          <w:lang w:val="en-US"/>
        </w:rPr>
        <w:t>: Process flow diagram of nitrogen open-loop pre-cooling cycle in Linde</w:t>
      </w:r>
      <w:bookmarkEnd w:id="48"/>
      <w:bookmarkEnd w:id="49"/>
    </w:p>
    <w:p w14:paraId="4FEBC0E0" w14:textId="3717B221" w:rsidR="0047662F" w:rsidRDefault="0047662F" w:rsidP="0047662F">
      <w:pPr>
        <w:pStyle w:val="CCorpsdetexte2"/>
        <w:rPr>
          <w:lang w:val="en-US"/>
        </w:rPr>
      </w:pPr>
      <w:r w:rsidRPr="00B63DF9">
        <w:rPr>
          <w:lang w:val="en-US"/>
        </w:rPr>
        <w:t xml:space="preserve">Such open-cycles are widely implemented in existing plants and conceptual designs as </w:t>
      </w:r>
      <w:r w:rsidRPr="00395EC2">
        <w:rPr>
          <w:lang w:val="en-US"/>
        </w:rPr>
        <w:t>summarized</w:t>
      </w:r>
      <w:r w:rsidRPr="00B63DF9">
        <w:rPr>
          <w:lang w:val="en-US"/>
        </w:rPr>
        <w:t xml:space="preserve"> in </w:t>
      </w:r>
      <w:r>
        <w:rPr>
          <w:lang w:val="en-US"/>
        </w:rPr>
        <w:fldChar w:fldCharType="begin"/>
      </w:r>
      <w:r>
        <w:rPr>
          <w:lang w:val="en-US"/>
        </w:rPr>
        <w:instrText xml:space="preserve"> REF _Ref35354309 \h </w:instrText>
      </w:r>
      <w:r>
        <w:rPr>
          <w:lang w:val="en-US"/>
        </w:rPr>
      </w:r>
      <w:r>
        <w:rPr>
          <w:lang w:val="en-US"/>
        </w:rPr>
        <w:fldChar w:fldCharType="separate"/>
      </w:r>
      <w:r w:rsidR="005D6973" w:rsidRPr="006A3804">
        <w:rPr>
          <w:lang w:val="en-US"/>
        </w:rPr>
        <w:t xml:space="preserve">Table </w:t>
      </w:r>
      <w:r w:rsidR="005D6973">
        <w:rPr>
          <w:noProof/>
          <w:lang w:val="en-US"/>
        </w:rPr>
        <w:t>1</w:t>
      </w:r>
      <w:r>
        <w:rPr>
          <w:lang w:val="en-US"/>
        </w:rPr>
        <w:fldChar w:fldCharType="end"/>
      </w:r>
      <w:r w:rsidRPr="00B63DF9">
        <w:rPr>
          <w:lang w:val="en-US"/>
        </w:rPr>
        <w:t>. According to the current available data, every installed plant, except Kourou’s</w:t>
      </w:r>
      <w:r>
        <w:rPr>
          <w:lang w:val="en-US"/>
        </w:rPr>
        <w:t xml:space="preserve"> (Air Liquide) </w:t>
      </w:r>
      <w:r w:rsidRPr="00B63DF9">
        <w:rPr>
          <w:lang w:val="en-US"/>
        </w:rPr>
        <w:t>use</w:t>
      </w:r>
      <w:r>
        <w:rPr>
          <w:lang w:val="en-US"/>
        </w:rPr>
        <w:t>s</w:t>
      </w:r>
      <w:r w:rsidRPr="00B63DF9">
        <w:rPr>
          <w:lang w:val="en-US"/>
        </w:rPr>
        <w:t xml:space="preserve"> open-cycle </w:t>
      </w:r>
      <w:r>
        <w:rPr>
          <w:lang w:val="en-US"/>
        </w:rPr>
        <w:t>pre-cooling</w:t>
      </w:r>
      <w:r w:rsidRPr="00B63DF9">
        <w:rPr>
          <w:lang w:val="en-US"/>
        </w:rPr>
        <w:t xml:space="preserve">. An explanation is proposed by A. Hubert who highlighted the proximity to air cryogenic installations supplying thus easily liquid nitrogen to hydrogen liquefaction plants. Moreover, this technology doesn’t require any heavy and costly mechanical </w:t>
      </w:r>
      <w:r w:rsidR="5F736C34" w:rsidRPr="00B63DF9">
        <w:rPr>
          <w:lang w:val="en-US"/>
        </w:rPr>
        <w:t>equipment</w:t>
      </w:r>
      <w:r w:rsidRPr="00B63DF9">
        <w:rPr>
          <w:lang w:val="en-US"/>
        </w:rPr>
        <w:t xml:space="preserve"> such as compressors.</w:t>
      </w:r>
    </w:p>
    <w:p w14:paraId="22533242" w14:textId="77777777" w:rsidR="0047662F" w:rsidRDefault="0047662F" w:rsidP="0047662F">
      <w:pPr>
        <w:pStyle w:val="CCorpsdetexte2"/>
        <w:rPr>
          <w:lang w:val="en-US"/>
        </w:rPr>
      </w:pPr>
      <w:r>
        <w:rPr>
          <w:lang w:val="en-US"/>
        </w:rPr>
        <w:t xml:space="preserve">In </w:t>
      </w:r>
      <w:r w:rsidRPr="00773C02">
        <w:rPr>
          <w:lang w:val="en-US"/>
        </w:rPr>
        <w:t>Development of a small-scale hydrogen liquefaction system</w:t>
      </w:r>
      <w:r>
        <w:rPr>
          <w:lang w:val="en-US"/>
        </w:rPr>
        <w:t xml:space="preserve"> (2015), N. M. </w:t>
      </w:r>
      <w:proofErr w:type="spellStart"/>
      <w:r>
        <w:rPr>
          <w:lang w:val="en-US"/>
        </w:rPr>
        <w:t>Garceau</w:t>
      </w:r>
      <w:proofErr w:type="spellEnd"/>
      <w:r>
        <w:rPr>
          <w:lang w:val="en-US"/>
        </w:rPr>
        <w:t xml:space="preserve"> et al. designed </w:t>
      </w:r>
      <w:r w:rsidRPr="00D01638">
        <w:rPr>
          <w:lang w:val="en-US"/>
        </w:rPr>
        <w:t xml:space="preserve">a liquefier to </w:t>
      </w:r>
      <w:r>
        <w:rPr>
          <w:lang w:val="en-US"/>
        </w:rPr>
        <w:t>produce</w:t>
      </w:r>
      <w:r w:rsidRPr="00D01638">
        <w:rPr>
          <w:lang w:val="en-US"/>
        </w:rPr>
        <w:t xml:space="preserve"> 1 L/h</w:t>
      </w:r>
      <w:r>
        <w:rPr>
          <w:lang w:val="en-US"/>
        </w:rPr>
        <w:t xml:space="preserve"> of LH</w:t>
      </w:r>
      <w:r w:rsidRPr="003804F5">
        <w:rPr>
          <w:vertAlign w:val="subscript"/>
          <w:lang w:val="en-US"/>
        </w:rPr>
        <w:t>2</w:t>
      </w:r>
      <w:r w:rsidRPr="00D01638">
        <w:rPr>
          <w:lang w:val="en-US"/>
        </w:rPr>
        <w:t xml:space="preserve"> at 3 </w:t>
      </w:r>
      <w:proofErr w:type="gramStart"/>
      <w:r w:rsidRPr="00D01638">
        <w:rPr>
          <w:lang w:val="en-US"/>
        </w:rPr>
        <w:t>bar</w:t>
      </w:r>
      <w:proofErr w:type="gramEnd"/>
      <w:r w:rsidRPr="00D01638">
        <w:rPr>
          <w:lang w:val="en-US"/>
        </w:rPr>
        <w:t xml:space="preserve"> with a single stage Gifford-McMahon cryocooler. The liquefier includes two ortho-para hydrogen </w:t>
      </w:r>
      <w:r>
        <w:rPr>
          <w:lang w:val="en-US"/>
        </w:rPr>
        <w:t>c</w:t>
      </w:r>
      <w:r w:rsidRPr="00D01638">
        <w:rPr>
          <w:lang w:val="en-US"/>
        </w:rPr>
        <w:t>onverters, a liquid nitrogen precooler and a heat pipe.</w:t>
      </w:r>
      <w:r>
        <w:rPr>
          <w:lang w:val="en-US"/>
        </w:rPr>
        <w:t xml:space="preserve"> It illustrates well the interest to use liquid nitrogen in open-cycle for small-scale liquid hydrogen production in order to limit capital outlays and maintenance costs. </w:t>
      </w:r>
    </w:p>
    <w:p w14:paraId="6CBBE27E" w14:textId="112D76D4" w:rsidR="0047662F" w:rsidRDefault="0047662F" w:rsidP="0047662F">
      <w:pPr>
        <w:pStyle w:val="CCorpsdetexte2"/>
        <w:rPr>
          <w:lang w:val="en-US"/>
        </w:rPr>
      </w:pPr>
    </w:p>
    <w:p w14:paraId="5B50A562" w14:textId="112D76D4" w:rsidR="00485DEA" w:rsidRDefault="00485DEA" w:rsidP="0047662F">
      <w:pPr>
        <w:pStyle w:val="CCorpsdetexte2"/>
        <w:rPr>
          <w:lang w:val="en-US"/>
        </w:rPr>
      </w:pPr>
    </w:p>
    <w:p w14:paraId="6337DFF8" w14:textId="112D76D4" w:rsidR="00485DEA" w:rsidRDefault="00485DEA" w:rsidP="0047662F">
      <w:pPr>
        <w:pStyle w:val="CCorpsdetexte2"/>
        <w:rPr>
          <w:lang w:val="en-US"/>
        </w:rPr>
      </w:pPr>
    </w:p>
    <w:p w14:paraId="7EECF7C7" w14:textId="77777777" w:rsidR="0047662F" w:rsidRDefault="0047662F" w:rsidP="0047662F">
      <w:pPr>
        <w:pStyle w:val="CCorpsdetexte2"/>
        <w:rPr>
          <w:lang w:val="en-US"/>
        </w:rPr>
      </w:pPr>
    </w:p>
    <w:tbl>
      <w:tblPr>
        <w:tblStyle w:val="GridTable7ColorfulAccent1"/>
        <w:tblW w:w="8652" w:type="dxa"/>
        <w:jc w:val="center"/>
        <w:tblLook w:val="04A0" w:firstRow="1" w:lastRow="0" w:firstColumn="1" w:lastColumn="0" w:noHBand="0" w:noVBand="1"/>
      </w:tblPr>
      <w:tblGrid>
        <w:gridCol w:w="1701"/>
        <w:gridCol w:w="1560"/>
        <w:gridCol w:w="1560"/>
        <w:gridCol w:w="1842"/>
        <w:gridCol w:w="1989"/>
      </w:tblGrid>
      <w:tr w:rsidR="00EE59D3" w:rsidRPr="00764158" w14:paraId="2111D54A" w14:textId="77777777" w:rsidTr="0032391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701" w:type="dxa"/>
            <w:tcBorders>
              <w:top w:val="none" w:sz="0" w:space="0" w:color="auto"/>
              <w:left w:val="none" w:sz="0" w:space="0" w:color="auto"/>
              <w:bottom w:val="none" w:sz="0" w:space="0" w:color="auto"/>
              <w:right w:val="none" w:sz="0" w:space="0" w:color="auto"/>
            </w:tcBorders>
            <w:vAlign w:val="center"/>
          </w:tcPr>
          <w:p w14:paraId="63EA7ECF" w14:textId="77777777" w:rsidR="0047662F" w:rsidRPr="00A4487A" w:rsidRDefault="0047662F" w:rsidP="004A77F0">
            <w:pPr>
              <w:rPr>
                <w:color w:val="auto"/>
                <w:sz w:val="16"/>
                <w:szCs w:val="16"/>
                <w:lang w:val="en-US"/>
              </w:rPr>
            </w:pPr>
            <w:r w:rsidRPr="00A4487A">
              <w:rPr>
                <w:color w:val="auto"/>
                <w:sz w:val="16"/>
                <w:szCs w:val="16"/>
                <w:lang w:val="en-US"/>
              </w:rPr>
              <w:t>Provider or Author</w:t>
            </w:r>
          </w:p>
        </w:tc>
        <w:tc>
          <w:tcPr>
            <w:tcW w:w="1560" w:type="dxa"/>
            <w:tcBorders>
              <w:top w:val="none" w:sz="0" w:space="0" w:color="auto"/>
              <w:left w:val="none" w:sz="0" w:space="0" w:color="auto"/>
              <w:right w:val="none" w:sz="0" w:space="0" w:color="auto"/>
            </w:tcBorders>
            <w:vAlign w:val="center"/>
          </w:tcPr>
          <w:p w14:paraId="360FAC3B" w14:textId="77777777" w:rsidR="0047662F" w:rsidRPr="00A4487A" w:rsidRDefault="0047662F" w:rsidP="004A77F0">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Pr>
                <w:color w:val="auto"/>
                <w:sz w:val="16"/>
                <w:szCs w:val="16"/>
                <w:lang w:val="en-US"/>
              </w:rPr>
              <w:t>Type</w:t>
            </w:r>
          </w:p>
        </w:tc>
        <w:tc>
          <w:tcPr>
            <w:tcW w:w="1560" w:type="dxa"/>
            <w:tcBorders>
              <w:top w:val="none" w:sz="0" w:space="0" w:color="auto"/>
              <w:left w:val="none" w:sz="0" w:space="0" w:color="auto"/>
              <w:right w:val="none" w:sz="0" w:space="0" w:color="auto"/>
            </w:tcBorders>
            <w:vAlign w:val="center"/>
          </w:tcPr>
          <w:p w14:paraId="124F35E4" w14:textId="77777777" w:rsidR="0047662F" w:rsidRPr="00A4487A" w:rsidRDefault="0047662F" w:rsidP="004A77F0">
            <w:pPr>
              <w:jc w:val="center"/>
              <w:cnfStyle w:val="100000000000" w:firstRow="1" w:lastRow="0" w:firstColumn="0" w:lastColumn="0" w:oddVBand="0" w:evenVBand="0" w:oddHBand="0" w:evenHBand="0" w:firstRowFirstColumn="0" w:firstRowLastColumn="0" w:lastRowFirstColumn="0" w:lastRowLastColumn="0"/>
              <w:rPr>
                <w:color w:val="auto"/>
                <w:sz w:val="16"/>
                <w:szCs w:val="16"/>
                <w:lang w:val="en-US"/>
              </w:rPr>
            </w:pPr>
            <w:r w:rsidRPr="00A4487A">
              <w:rPr>
                <w:color w:val="auto"/>
                <w:sz w:val="16"/>
                <w:szCs w:val="16"/>
                <w:lang w:val="en-US"/>
              </w:rPr>
              <w:t>Production (TPD)</w:t>
            </w:r>
          </w:p>
        </w:tc>
        <w:tc>
          <w:tcPr>
            <w:tcW w:w="1842" w:type="dxa"/>
            <w:tcBorders>
              <w:top w:val="none" w:sz="0" w:space="0" w:color="auto"/>
              <w:left w:val="none" w:sz="0" w:space="0" w:color="auto"/>
              <w:right w:val="none" w:sz="0" w:space="0" w:color="auto"/>
            </w:tcBorders>
            <w:vAlign w:val="center"/>
          </w:tcPr>
          <w:p w14:paraId="03D3393C" w14:textId="77777777" w:rsidR="0047662F" w:rsidRPr="00A4487A" w:rsidRDefault="0047662F" w:rsidP="004A77F0">
            <w:pPr>
              <w:jc w:val="center"/>
              <w:cnfStyle w:val="100000000000" w:firstRow="1" w:lastRow="0" w:firstColumn="0" w:lastColumn="0" w:oddVBand="0" w:evenVBand="0" w:oddHBand="0" w:evenHBand="0" w:firstRowFirstColumn="0" w:firstRowLastColumn="0" w:lastRowFirstColumn="0" w:lastRowLastColumn="0"/>
              <w:rPr>
                <w:color w:val="auto"/>
                <w:sz w:val="16"/>
                <w:szCs w:val="16"/>
                <w:lang w:val="en-US"/>
              </w:rPr>
            </w:pPr>
            <w:r w:rsidRPr="00A4487A">
              <w:rPr>
                <w:color w:val="auto"/>
                <w:sz w:val="16"/>
                <w:szCs w:val="16"/>
                <w:lang w:val="en-US"/>
              </w:rPr>
              <w:t>Refrigeration system</w:t>
            </w:r>
          </w:p>
        </w:tc>
        <w:tc>
          <w:tcPr>
            <w:tcW w:w="1989" w:type="dxa"/>
            <w:tcBorders>
              <w:top w:val="none" w:sz="0" w:space="0" w:color="auto"/>
              <w:left w:val="none" w:sz="0" w:space="0" w:color="auto"/>
              <w:right w:val="none" w:sz="0" w:space="0" w:color="auto"/>
            </w:tcBorders>
            <w:vAlign w:val="center"/>
          </w:tcPr>
          <w:p w14:paraId="59475843" w14:textId="77777777" w:rsidR="0047662F" w:rsidRPr="00A4487A" w:rsidRDefault="0047662F" w:rsidP="004A77F0">
            <w:pPr>
              <w:jc w:val="center"/>
              <w:cnfStyle w:val="100000000000" w:firstRow="1" w:lastRow="0" w:firstColumn="0" w:lastColumn="0" w:oddVBand="0" w:evenVBand="0" w:oddHBand="0" w:evenHBand="0" w:firstRowFirstColumn="0" w:firstRowLastColumn="0" w:lastRowFirstColumn="0" w:lastRowLastColumn="0"/>
              <w:rPr>
                <w:color w:val="auto"/>
                <w:sz w:val="16"/>
                <w:szCs w:val="16"/>
                <w:lang w:val="en-US"/>
              </w:rPr>
            </w:pPr>
            <w:r w:rsidRPr="00A4487A">
              <w:rPr>
                <w:color w:val="auto"/>
                <w:sz w:val="16"/>
                <w:szCs w:val="16"/>
                <w:lang w:val="en-US"/>
              </w:rPr>
              <w:t>SEC</w:t>
            </w:r>
            <w:r w:rsidRPr="00A4487A">
              <w:rPr>
                <w:color w:val="auto"/>
                <w:sz w:val="16"/>
                <w:szCs w:val="16"/>
                <w:vertAlign w:val="superscript"/>
                <w:lang w:val="en-US"/>
              </w:rPr>
              <w:t>1</w:t>
            </w:r>
            <w:r w:rsidRPr="00A4487A">
              <w:rPr>
                <w:color w:val="auto"/>
                <w:sz w:val="16"/>
                <w:szCs w:val="16"/>
                <w:lang w:val="en-US"/>
              </w:rPr>
              <w:t xml:space="preserve"> (kWh/kg</w:t>
            </w:r>
            <w:r w:rsidRPr="00A4487A">
              <w:rPr>
                <w:color w:val="auto"/>
                <w:sz w:val="16"/>
                <w:szCs w:val="16"/>
                <w:vertAlign w:val="subscript"/>
                <w:lang w:val="en-US"/>
              </w:rPr>
              <w:t>LH2</w:t>
            </w:r>
            <w:r w:rsidRPr="00A4487A">
              <w:rPr>
                <w:color w:val="auto"/>
                <w:sz w:val="16"/>
                <w:szCs w:val="16"/>
                <w:lang w:val="en-US"/>
              </w:rPr>
              <w:t>)</w:t>
            </w:r>
          </w:p>
        </w:tc>
      </w:tr>
      <w:tr w:rsidR="00ED5982" w:rsidRPr="00764158" w14:paraId="39E7DA87" w14:textId="77777777" w:rsidTr="003239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left w:val="none" w:sz="0" w:space="0" w:color="auto"/>
              <w:bottom w:val="none" w:sz="0" w:space="0" w:color="auto"/>
            </w:tcBorders>
            <w:vAlign w:val="center"/>
          </w:tcPr>
          <w:p w14:paraId="44302E48" w14:textId="77777777" w:rsidR="0047662F" w:rsidRPr="00A4487A" w:rsidRDefault="0047662F" w:rsidP="004A77F0">
            <w:pPr>
              <w:jc w:val="left"/>
              <w:rPr>
                <w:rFonts w:eastAsiaTheme="majorEastAsia" w:cstheme="majorBidi"/>
                <w:color w:val="auto"/>
                <w:sz w:val="16"/>
                <w:szCs w:val="16"/>
                <w:lang w:val="en-US"/>
              </w:rPr>
            </w:pPr>
            <w:r w:rsidRPr="00A4487A">
              <w:rPr>
                <w:rFonts w:eastAsiaTheme="majorEastAsia" w:cstheme="majorBidi"/>
                <w:color w:val="auto"/>
                <w:sz w:val="16"/>
                <w:szCs w:val="16"/>
                <w:lang w:val="en-US"/>
              </w:rPr>
              <w:t>Praxair</w:t>
            </w:r>
          </w:p>
        </w:tc>
        <w:tc>
          <w:tcPr>
            <w:tcW w:w="1560" w:type="dxa"/>
            <w:vAlign w:val="center"/>
          </w:tcPr>
          <w:p w14:paraId="076C550E" w14:textId="77777777" w:rsidR="0047662F" w:rsidRPr="00A4487A" w:rsidRDefault="0047662F" w:rsidP="004A77F0">
            <w:pPr>
              <w:jc w:val="center"/>
              <w:cnfStyle w:val="000000100000" w:firstRow="0" w:lastRow="0" w:firstColumn="0" w:lastColumn="0" w:oddVBand="0" w:evenVBand="0" w:oddHBand="1" w:evenHBand="0" w:firstRowFirstColumn="0" w:firstRowLastColumn="0" w:lastRowFirstColumn="0" w:lastRowLastColumn="0"/>
              <w:rPr>
                <w:rFonts w:eastAsiaTheme="majorEastAsia" w:cstheme="majorBidi"/>
                <w:sz w:val="16"/>
                <w:szCs w:val="16"/>
                <w:lang w:val="en-US"/>
              </w:rPr>
            </w:pPr>
            <w:r>
              <w:rPr>
                <w:rFonts w:eastAsiaTheme="majorEastAsia" w:cstheme="majorBidi"/>
                <w:color w:val="auto"/>
                <w:sz w:val="16"/>
                <w:szCs w:val="16"/>
                <w:lang w:val="en-US"/>
              </w:rPr>
              <w:t>Plant</w:t>
            </w:r>
          </w:p>
        </w:tc>
        <w:tc>
          <w:tcPr>
            <w:tcW w:w="1560" w:type="dxa"/>
            <w:vAlign w:val="center"/>
          </w:tcPr>
          <w:p w14:paraId="6207A5D8" w14:textId="77777777" w:rsidR="0047662F" w:rsidRPr="00A4487A" w:rsidRDefault="0047662F" w:rsidP="004A77F0">
            <w:pPr>
              <w:jc w:val="center"/>
              <w:cnfStyle w:val="000000100000" w:firstRow="0" w:lastRow="0" w:firstColumn="0" w:lastColumn="0" w:oddVBand="0" w:evenVBand="0" w:oddHBand="1" w:evenHBand="0" w:firstRowFirstColumn="0" w:firstRowLastColumn="0" w:lastRowFirstColumn="0" w:lastRowLastColumn="0"/>
              <w:rPr>
                <w:rFonts w:eastAsiaTheme="majorEastAsia" w:cstheme="majorBidi"/>
                <w:color w:val="auto"/>
                <w:sz w:val="16"/>
                <w:szCs w:val="16"/>
                <w:lang w:val="en-US"/>
              </w:rPr>
            </w:pPr>
            <w:r w:rsidRPr="00A4487A">
              <w:rPr>
                <w:rFonts w:eastAsiaTheme="majorEastAsia" w:cstheme="majorBidi"/>
                <w:color w:val="auto"/>
                <w:sz w:val="16"/>
                <w:szCs w:val="16"/>
                <w:lang w:val="en-US"/>
              </w:rPr>
              <w:t>35</w:t>
            </w:r>
          </w:p>
        </w:tc>
        <w:tc>
          <w:tcPr>
            <w:tcW w:w="1842" w:type="dxa"/>
            <w:vAlign w:val="center"/>
          </w:tcPr>
          <w:p w14:paraId="5A722C4E" w14:textId="77777777" w:rsidR="0047662F" w:rsidRPr="00A4487A" w:rsidRDefault="0047662F" w:rsidP="004A77F0">
            <w:pPr>
              <w:jc w:val="center"/>
              <w:cnfStyle w:val="000000100000" w:firstRow="0" w:lastRow="0" w:firstColumn="0" w:lastColumn="0" w:oddVBand="0" w:evenVBand="0" w:oddHBand="1" w:evenHBand="0" w:firstRowFirstColumn="0" w:firstRowLastColumn="0" w:lastRowFirstColumn="0" w:lastRowLastColumn="0"/>
              <w:rPr>
                <w:rFonts w:eastAsiaTheme="majorEastAsia" w:cstheme="majorBidi"/>
                <w:color w:val="auto"/>
                <w:sz w:val="16"/>
                <w:szCs w:val="16"/>
                <w:lang w:val="en-US"/>
              </w:rPr>
            </w:pPr>
            <w:r w:rsidRPr="00934264">
              <w:rPr>
                <w:rFonts w:eastAsiaTheme="majorEastAsia" w:cstheme="majorBidi"/>
                <w:color w:val="auto"/>
                <w:sz w:val="16"/>
                <w:szCs w:val="16"/>
                <w:lang w:val="en-US"/>
              </w:rPr>
              <w:t>N</w:t>
            </w:r>
            <w:r w:rsidRPr="003804F5">
              <w:rPr>
                <w:rFonts w:eastAsiaTheme="majorEastAsia" w:cstheme="majorBidi"/>
                <w:color w:val="auto"/>
                <w:sz w:val="16"/>
                <w:szCs w:val="16"/>
                <w:vertAlign w:val="subscript"/>
                <w:lang w:val="en-US"/>
              </w:rPr>
              <w:t>2</w:t>
            </w:r>
            <w:r w:rsidRPr="00A4487A">
              <w:rPr>
                <w:rFonts w:eastAsiaTheme="majorEastAsia" w:cstheme="majorBidi"/>
                <w:color w:val="auto"/>
                <w:sz w:val="16"/>
                <w:szCs w:val="16"/>
                <w:lang w:val="en-US"/>
              </w:rPr>
              <w:t xml:space="preserve"> </w:t>
            </w:r>
            <w:r>
              <w:rPr>
                <w:rFonts w:eastAsiaTheme="majorEastAsia" w:cstheme="majorBidi"/>
                <w:color w:val="auto"/>
                <w:sz w:val="16"/>
                <w:szCs w:val="16"/>
                <w:lang w:val="en-US"/>
              </w:rPr>
              <w:t>pre-cooling</w:t>
            </w:r>
            <w:r w:rsidRPr="00A4487A">
              <w:rPr>
                <w:rFonts w:eastAsiaTheme="majorEastAsia" w:cstheme="majorBidi"/>
                <w:color w:val="auto"/>
                <w:sz w:val="16"/>
                <w:szCs w:val="16"/>
                <w:lang w:val="en-US"/>
              </w:rPr>
              <w:t xml:space="preserve"> to </w:t>
            </w:r>
            <w:r>
              <w:rPr>
                <w:rFonts w:eastAsiaTheme="majorEastAsia" w:cstheme="majorBidi"/>
                <w:color w:val="auto"/>
                <w:sz w:val="16"/>
                <w:szCs w:val="16"/>
                <w:lang w:val="en-US"/>
              </w:rPr>
              <w:t>80K (-193°C)</w:t>
            </w:r>
            <w:r w:rsidRPr="00A4487A">
              <w:rPr>
                <w:rFonts w:eastAsiaTheme="majorEastAsia" w:cstheme="majorBidi"/>
                <w:color w:val="auto"/>
                <w:sz w:val="16"/>
                <w:szCs w:val="16"/>
                <w:lang w:val="en-US"/>
              </w:rPr>
              <w:t xml:space="preserve"> and H</w:t>
            </w:r>
            <w:r w:rsidRPr="00A4487A">
              <w:rPr>
                <w:rFonts w:eastAsiaTheme="majorEastAsia" w:cstheme="majorBidi"/>
                <w:color w:val="auto"/>
                <w:sz w:val="16"/>
                <w:szCs w:val="16"/>
                <w:vertAlign w:val="subscript"/>
                <w:lang w:val="en-US"/>
              </w:rPr>
              <w:t>2</w:t>
            </w:r>
            <w:r w:rsidRPr="00A4487A">
              <w:rPr>
                <w:rFonts w:eastAsiaTheme="majorEastAsia" w:cstheme="majorBidi"/>
                <w:color w:val="auto"/>
                <w:sz w:val="16"/>
                <w:szCs w:val="16"/>
                <w:lang w:val="en-US"/>
              </w:rPr>
              <w:t xml:space="preserve"> </w:t>
            </w:r>
            <w:r>
              <w:rPr>
                <w:rFonts w:eastAsiaTheme="majorEastAsia" w:cstheme="majorBidi"/>
                <w:color w:val="auto"/>
                <w:sz w:val="16"/>
                <w:szCs w:val="16"/>
                <w:lang w:val="en-US"/>
              </w:rPr>
              <w:t>C</w:t>
            </w:r>
            <w:r w:rsidRPr="00A4487A">
              <w:rPr>
                <w:rFonts w:eastAsiaTheme="majorEastAsia" w:cstheme="majorBidi"/>
                <w:color w:val="auto"/>
                <w:sz w:val="16"/>
                <w:szCs w:val="16"/>
                <w:lang w:val="en-US"/>
              </w:rPr>
              <w:t>laude cycle.</w:t>
            </w:r>
          </w:p>
        </w:tc>
        <w:tc>
          <w:tcPr>
            <w:tcW w:w="1989" w:type="dxa"/>
            <w:vAlign w:val="center"/>
          </w:tcPr>
          <w:p w14:paraId="691A8832" w14:textId="77777777" w:rsidR="0047662F" w:rsidRPr="00A4487A" w:rsidRDefault="0047662F" w:rsidP="004A77F0">
            <w:pPr>
              <w:jc w:val="center"/>
              <w:cnfStyle w:val="000000100000" w:firstRow="0" w:lastRow="0" w:firstColumn="0" w:lastColumn="0" w:oddVBand="0" w:evenVBand="0" w:oddHBand="1" w:evenHBand="0" w:firstRowFirstColumn="0" w:firstRowLastColumn="0" w:lastRowFirstColumn="0" w:lastRowLastColumn="0"/>
              <w:rPr>
                <w:rFonts w:eastAsiaTheme="majorEastAsia" w:cstheme="majorBidi"/>
                <w:color w:val="auto"/>
                <w:sz w:val="16"/>
                <w:szCs w:val="16"/>
                <w:lang w:val="en-US"/>
              </w:rPr>
            </w:pPr>
            <w:r w:rsidRPr="00A4487A">
              <w:rPr>
                <w:rFonts w:eastAsiaTheme="majorEastAsia" w:cstheme="majorBidi"/>
                <w:color w:val="auto"/>
                <w:sz w:val="16"/>
                <w:szCs w:val="16"/>
                <w:lang w:val="en-US"/>
              </w:rPr>
              <w:t>12.5-15</w:t>
            </w:r>
          </w:p>
        </w:tc>
      </w:tr>
      <w:tr w:rsidR="0047662F" w:rsidRPr="00764158" w14:paraId="5EAC4F05" w14:textId="77777777" w:rsidTr="00323910">
        <w:trPr>
          <w:trHeight w:val="696"/>
          <w:jc w:val="center"/>
        </w:trPr>
        <w:tc>
          <w:tcPr>
            <w:cnfStyle w:val="001000000000" w:firstRow="0" w:lastRow="0" w:firstColumn="1" w:lastColumn="0" w:oddVBand="0" w:evenVBand="0" w:oddHBand="0" w:evenHBand="0" w:firstRowFirstColumn="0" w:firstRowLastColumn="0" w:lastRowFirstColumn="0" w:lastRowLastColumn="0"/>
            <w:tcW w:w="1701" w:type="dxa"/>
            <w:tcBorders>
              <w:left w:val="none" w:sz="0" w:space="0" w:color="auto"/>
              <w:bottom w:val="none" w:sz="0" w:space="0" w:color="auto"/>
            </w:tcBorders>
            <w:vAlign w:val="center"/>
          </w:tcPr>
          <w:p w14:paraId="0EB74A42" w14:textId="77777777" w:rsidR="0047662F" w:rsidRPr="00A4487A" w:rsidRDefault="0047662F" w:rsidP="004A77F0">
            <w:pPr>
              <w:jc w:val="left"/>
              <w:rPr>
                <w:rFonts w:eastAsiaTheme="majorEastAsia" w:cstheme="majorBidi"/>
                <w:color w:val="auto"/>
                <w:sz w:val="16"/>
                <w:szCs w:val="16"/>
                <w:lang w:val="en-US"/>
              </w:rPr>
            </w:pPr>
            <w:r w:rsidRPr="00A4487A">
              <w:rPr>
                <w:rFonts w:eastAsiaTheme="majorEastAsia" w:cstheme="majorBidi"/>
                <w:color w:val="auto"/>
                <w:sz w:val="16"/>
                <w:szCs w:val="16"/>
                <w:lang w:val="en-US"/>
              </w:rPr>
              <w:t>Linde Ingolstadt</w:t>
            </w:r>
          </w:p>
        </w:tc>
        <w:tc>
          <w:tcPr>
            <w:tcW w:w="1560" w:type="dxa"/>
            <w:vAlign w:val="center"/>
          </w:tcPr>
          <w:p w14:paraId="28A877F5" w14:textId="77777777" w:rsidR="0047662F" w:rsidRPr="00D039B6" w:rsidRDefault="0047662F" w:rsidP="004A77F0">
            <w:pPr>
              <w:jc w:val="center"/>
              <w:cnfStyle w:val="000000000000" w:firstRow="0" w:lastRow="0" w:firstColumn="0" w:lastColumn="0" w:oddVBand="0" w:evenVBand="0" w:oddHBand="0" w:evenHBand="0" w:firstRowFirstColumn="0" w:firstRowLastColumn="0" w:lastRowFirstColumn="0" w:lastRowLastColumn="0"/>
              <w:rPr>
                <w:rFonts w:eastAsiaTheme="majorEastAsia" w:cstheme="majorBidi"/>
                <w:color w:val="auto"/>
                <w:sz w:val="16"/>
                <w:szCs w:val="16"/>
                <w:lang w:val="en-US"/>
              </w:rPr>
            </w:pPr>
            <w:r>
              <w:rPr>
                <w:rFonts w:eastAsiaTheme="majorEastAsia" w:cstheme="majorBidi"/>
                <w:color w:val="auto"/>
                <w:sz w:val="16"/>
                <w:szCs w:val="16"/>
                <w:lang w:val="en-US"/>
              </w:rPr>
              <w:t>Plant</w:t>
            </w:r>
          </w:p>
        </w:tc>
        <w:tc>
          <w:tcPr>
            <w:tcW w:w="1560" w:type="dxa"/>
            <w:vAlign w:val="center"/>
          </w:tcPr>
          <w:p w14:paraId="620EAB66" w14:textId="77777777" w:rsidR="0047662F" w:rsidRPr="00A4487A" w:rsidRDefault="0047662F" w:rsidP="004A77F0">
            <w:pPr>
              <w:jc w:val="center"/>
              <w:cnfStyle w:val="000000000000" w:firstRow="0" w:lastRow="0" w:firstColumn="0" w:lastColumn="0" w:oddVBand="0" w:evenVBand="0" w:oddHBand="0" w:evenHBand="0" w:firstRowFirstColumn="0" w:firstRowLastColumn="0" w:lastRowFirstColumn="0" w:lastRowLastColumn="0"/>
              <w:rPr>
                <w:rFonts w:eastAsiaTheme="majorEastAsia" w:cstheme="majorBidi"/>
                <w:color w:val="auto"/>
                <w:sz w:val="16"/>
                <w:szCs w:val="16"/>
                <w:lang w:val="en-US"/>
              </w:rPr>
            </w:pPr>
            <w:r w:rsidRPr="00A4487A">
              <w:rPr>
                <w:rFonts w:eastAsiaTheme="majorEastAsia" w:cstheme="majorBidi"/>
                <w:color w:val="auto"/>
                <w:sz w:val="16"/>
                <w:szCs w:val="16"/>
                <w:lang w:val="en-US"/>
              </w:rPr>
              <w:t>4.4</w:t>
            </w:r>
          </w:p>
        </w:tc>
        <w:tc>
          <w:tcPr>
            <w:tcW w:w="1842" w:type="dxa"/>
            <w:vAlign w:val="center"/>
          </w:tcPr>
          <w:p w14:paraId="67D24723" w14:textId="77777777" w:rsidR="0047662F" w:rsidRPr="00A4487A" w:rsidRDefault="0047662F" w:rsidP="004A77F0">
            <w:pPr>
              <w:jc w:val="center"/>
              <w:cnfStyle w:val="000000000000" w:firstRow="0" w:lastRow="0" w:firstColumn="0" w:lastColumn="0" w:oddVBand="0" w:evenVBand="0" w:oddHBand="0" w:evenHBand="0" w:firstRowFirstColumn="0" w:firstRowLastColumn="0" w:lastRowFirstColumn="0" w:lastRowLastColumn="0"/>
              <w:rPr>
                <w:rFonts w:eastAsiaTheme="majorEastAsia" w:cstheme="majorBidi"/>
                <w:color w:val="auto"/>
                <w:sz w:val="16"/>
                <w:szCs w:val="16"/>
                <w:lang w:val="en-US"/>
              </w:rPr>
            </w:pPr>
            <w:r w:rsidRPr="00934264">
              <w:rPr>
                <w:rFonts w:eastAsiaTheme="majorEastAsia" w:cstheme="majorBidi"/>
                <w:color w:val="auto"/>
                <w:sz w:val="16"/>
                <w:szCs w:val="16"/>
                <w:lang w:val="en-US"/>
              </w:rPr>
              <w:t>N</w:t>
            </w:r>
            <w:r w:rsidRPr="003804F5">
              <w:rPr>
                <w:rFonts w:eastAsiaTheme="majorEastAsia" w:cstheme="majorBidi"/>
                <w:color w:val="auto"/>
                <w:sz w:val="16"/>
                <w:szCs w:val="16"/>
                <w:vertAlign w:val="subscript"/>
                <w:lang w:val="en-US"/>
              </w:rPr>
              <w:t>2</w:t>
            </w:r>
            <w:r w:rsidRPr="00A4487A">
              <w:rPr>
                <w:rFonts w:eastAsiaTheme="majorEastAsia" w:cstheme="majorBidi"/>
                <w:color w:val="auto"/>
                <w:sz w:val="16"/>
                <w:szCs w:val="16"/>
                <w:lang w:val="en-US"/>
              </w:rPr>
              <w:t xml:space="preserve"> </w:t>
            </w:r>
            <w:r>
              <w:rPr>
                <w:rFonts w:eastAsiaTheme="majorEastAsia" w:cstheme="majorBidi"/>
                <w:color w:val="auto"/>
                <w:sz w:val="16"/>
                <w:szCs w:val="16"/>
                <w:lang w:val="en-US"/>
              </w:rPr>
              <w:t>pre-cooling</w:t>
            </w:r>
            <w:r w:rsidRPr="00A4487A">
              <w:rPr>
                <w:rFonts w:eastAsiaTheme="majorEastAsia" w:cstheme="majorBidi"/>
                <w:color w:val="auto"/>
                <w:sz w:val="16"/>
                <w:szCs w:val="16"/>
                <w:lang w:val="en-US"/>
              </w:rPr>
              <w:t xml:space="preserve"> to </w:t>
            </w:r>
            <w:r>
              <w:rPr>
                <w:rFonts w:eastAsiaTheme="majorEastAsia" w:cstheme="majorBidi"/>
                <w:color w:val="auto"/>
                <w:sz w:val="16"/>
                <w:szCs w:val="16"/>
                <w:lang w:val="en-US"/>
              </w:rPr>
              <w:t>80K (-193°C)</w:t>
            </w:r>
            <w:r w:rsidRPr="00A4487A">
              <w:rPr>
                <w:rFonts w:eastAsiaTheme="majorEastAsia" w:cstheme="majorBidi"/>
                <w:color w:val="auto"/>
                <w:sz w:val="16"/>
                <w:szCs w:val="16"/>
                <w:lang w:val="en-US"/>
              </w:rPr>
              <w:t xml:space="preserve"> and H</w:t>
            </w:r>
            <w:r w:rsidRPr="00A4487A">
              <w:rPr>
                <w:rFonts w:eastAsiaTheme="majorEastAsia" w:cstheme="majorBidi"/>
                <w:color w:val="auto"/>
                <w:sz w:val="16"/>
                <w:szCs w:val="16"/>
                <w:vertAlign w:val="subscript"/>
                <w:lang w:val="en-US"/>
              </w:rPr>
              <w:t>2</w:t>
            </w:r>
            <w:r w:rsidRPr="00A4487A">
              <w:rPr>
                <w:rFonts w:eastAsiaTheme="majorEastAsia" w:cstheme="majorBidi"/>
                <w:color w:val="auto"/>
                <w:sz w:val="16"/>
                <w:szCs w:val="16"/>
                <w:lang w:val="en-US"/>
              </w:rPr>
              <w:t xml:space="preserve"> </w:t>
            </w:r>
            <w:r>
              <w:rPr>
                <w:rFonts w:eastAsiaTheme="majorEastAsia" w:cstheme="majorBidi"/>
                <w:color w:val="auto"/>
                <w:sz w:val="16"/>
                <w:szCs w:val="16"/>
                <w:lang w:val="en-US"/>
              </w:rPr>
              <w:t>C</w:t>
            </w:r>
            <w:r w:rsidRPr="00A4487A">
              <w:rPr>
                <w:rFonts w:eastAsiaTheme="majorEastAsia" w:cstheme="majorBidi"/>
                <w:color w:val="auto"/>
                <w:sz w:val="16"/>
                <w:szCs w:val="16"/>
                <w:lang w:val="en-US"/>
              </w:rPr>
              <w:t>laude cycle</w:t>
            </w:r>
          </w:p>
        </w:tc>
        <w:tc>
          <w:tcPr>
            <w:tcW w:w="1989" w:type="dxa"/>
            <w:vAlign w:val="center"/>
          </w:tcPr>
          <w:p w14:paraId="08FFF6D0" w14:textId="77777777" w:rsidR="0047662F" w:rsidRPr="00A4487A" w:rsidRDefault="0047662F" w:rsidP="004A77F0">
            <w:pPr>
              <w:jc w:val="center"/>
              <w:cnfStyle w:val="000000000000" w:firstRow="0" w:lastRow="0" w:firstColumn="0" w:lastColumn="0" w:oddVBand="0" w:evenVBand="0" w:oddHBand="0" w:evenHBand="0" w:firstRowFirstColumn="0" w:firstRowLastColumn="0" w:lastRowFirstColumn="0" w:lastRowLastColumn="0"/>
              <w:rPr>
                <w:rFonts w:eastAsiaTheme="majorEastAsia" w:cstheme="majorBidi"/>
                <w:color w:val="auto"/>
                <w:sz w:val="16"/>
                <w:szCs w:val="16"/>
                <w:lang w:val="en-US"/>
              </w:rPr>
            </w:pPr>
            <w:r w:rsidRPr="00A4487A">
              <w:rPr>
                <w:rFonts w:eastAsiaTheme="majorEastAsia" w:cstheme="majorBidi"/>
                <w:color w:val="auto"/>
                <w:sz w:val="16"/>
                <w:szCs w:val="16"/>
                <w:lang w:val="en-US"/>
              </w:rPr>
              <w:t>13-15</w:t>
            </w:r>
          </w:p>
        </w:tc>
      </w:tr>
      <w:tr w:rsidR="00ED5982" w:rsidRPr="00764158" w14:paraId="6DE3434A" w14:textId="77777777" w:rsidTr="003239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left w:val="none" w:sz="0" w:space="0" w:color="auto"/>
              <w:bottom w:val="none" w:sz="0" w:space="0" w:color="auto"/>
            </w:tcBorders>
            <w:vAlign w:val="center"/>
          </w:tcPr>
          <w:p w14:paraId="13605B45" w14:textId="77777777" w:rsidR="0047662F" w:rsidRPr="00A4487A" w:rsidRDefault="0047662F" w:rsidP="004A77F0">
            <w:pPr>
              <w:jc w:val="left"/>
              <w:rPr>
                <w:rFonts w:eastAsiaTheme="majorEastAsia" w:cstheme="majorBidi"/>
                <w:color w:val="auto"/>
                <w:sz w:val="16"/>
                <w:szCs w:val="16"/>
                <w:lang w:val="en-US"/>
              </w:rPr>
            </w:pPr>
            <w:r w:rsidRPr="00A4487A">
              <w:rPr>
                <w:rFonts w:eastAsiaTheme="majorEastAsia" w:cstheme="majorBidi"/>
                <w:color w:val="auto"/>
                <w:sz w:val="16"/>
                <w:szCs w:val="16"/>
                <w:lang w:val="en-US"/>
              </w:rPr>
              <w:t xml:space="preserve">Linde </w:t>
            </w:r>
            <w:proofErr w:type="spellStart"/>
            <w:r w:rsidRPr="00A4487A">
              <w:rPr>
                <w:rFonts w:eastAsiaTheme="majorEastAsia" w:cstheme="majorBidi"/>
                <w:color w:val="auto"/>
                <w:sz w:val="16"/>
                <w:szCs w:val="16"/>
                <w:lang w:val="en-US"/>
              </w:rPr>
              <w:t>Leuna</w:t>
            </w:r>
            <w:proofErr w:type="spellEnd"/>
          </w:p>
        </w:tc>
        <w:tc>
          <w:tcPr>
            <w:tcW w:w="1560" w:type="dxa"/>
            <w:vAlign w:val="center"/>
          </w:tcPr>
          <w:p w14:paraId="729A217B" w14:textId="77777777" w:rsidR="0047662F" w:rsidRPr="00A4487A" w:rsidRDefault="0047662F" w:rsidP="004A77F0">
            <w:pPr>
              <w:jc w:val="center"/>
              <w:cnfStyle w:val="000000100000" w:firstRow="0" w:lastRow="0" w:firstColumn="0" w:lastColumn="0" w:oddVBand="0" w:evenVBand="0" w:oddHBand="1" w:evenHBand="0" w:firstRowFirstColumn="0" w:firstRowLastColumn="0" w:lastRowFirstColumn="0" w:lastRowLastColumn="0"/>
              <w:rPr>
                <w:rFonts w:eastAsiaTheme="majorEastAsia" w:cstheme="majorBidi"/>
                <w:sz w:val="16"/>
                <w:szCs w:val="16"/>
                <w:lang w:val="en-US"/>
              </w:rPr>
            </w:pPr>
            <w:r>
              <w:rPr>
                <w:rFonts w:eastAsiaTheme="majorEastAsia" w:cstheme="majorBidi"/>
                <w:color w:val="auto"/>
                <w:sz w:val="16"/>
                <w:szCs w:val="16"/>
                <w:lang w:val="en-US"/>
              </w:rPr>
              <w:t>Plant</w:t>
            </w:r>
          </w:p>
        </w:tc>
        <w:tc>
          <w:tcPr>
            <w:tcW w:w="1560" w:type="dxa"/>
            <w:vAlign w:val="center"/>
          </w:tcPr>
          <w:p w14:paraId="1E036D76" w14:textId="77777777" w:rsidR="0047662F" w:rsidRPr="00A4487A" w:rsidRDefault="0047662F" w:rsidP="004A77F0">
            <w:pPr>
              <w:jc w:val="center"/>
              <w:cnfStyle w:val="000000100000" w:firstRow="0" w:lastRow="0" w:firstColumn="0" w:lastColumn="0" w:oddVBand="0" w:evenVBand="0" w:oddHBand="1" w:evenHBand="0" w:firstRowFirstColumn="0" w:firstRowLastColumn="0" w:lastRowFirstColumn="0" w:lastRowLastColumn="0"/>
              <w:rPr>
                <w:rFonts w:eastAsiaTheme="majorEastAsia" w:cstheme="majorBidi"/>
                <w:color w:val="auto"/>
                <w:sz w:val="16"/>
                <w:szCs w:val="16"/>
                <w:lang w:val="en-US"/>
              </w:rPr>
            </w:pPr>
            <w:r w:rsidRPr="00A4487A">
              <w:rPr>
                <w:rFonts w:eastAsiaTheme="majorEastAsia" w:cstheme="majorBidi"/>
                <w:color w:val="auto"/>
                <w:sz w:val="16"/>
                <w:szCs w:val="16"/>
                <w:lang w:val="en-US"/>
              </w:rPr>
              <w:t>5</w:t>
            </w:r>
          </w:p>
        </w:tc>
        <w:tc>
          <w:tcPr>
            <w:tcW w:w="1842" w:type="dxa"/>
            <w:vAlign w:val="center"/>
          </w:tcPr>
          <w:p w14:paraId="048B126D" w14:textId="77777777" w:rsidR="0047662F" w:rsidRPr="00A4487A" w:rsidRDefault="0047662F" w:rsidP="004A77F0">
            <w:pPr>
              <w:jc w:val="center"/>
              <w:cnfStyle w:val="000000100000" w:firstRow="0" w:lastRow="0" w:firstColumn="0" w:lastColumn="0" w:oddVBand="0" w:evenVBand="0" w:oddHBand="1" w:evenHBand="0" w:firstRowFirstColumn="0" w:firstRowLastColumn="0" w:lastRowFirstColumn="0" w:lastRowLastColumn="0"/>
              <w:rPr>
                <w:rFonts w:eastAsiaTheme="majorEastAsia" w:cstheme="majorBidi"/>
                <w:color w:val="auto"/>
                <w:sz w:val="16"/>
                <w:szCs w:val="16"/>
                <w:lang w:val="en-US"/>
              </w:rPr>
            </w:pPr>
            <w:r w:rsidRPr="00934264">
              <w:rPr>
                <w:rFonts w:eastAsiaTheme="majorEastAsia" w:cstheme="majorBidi"/>
                <w:color w:val="auto"/>
                <w:sz w:val="16"/>
                <w:szCs w:val="16"/>
                <w:lang w:val="en-US"/>
              </w:rPr>
              <w:t>N</w:t>
            </w:r>
            <w:r w:rsidRPr="003804F5">
              <w:rPr>
                <w:rFonts w:eastAsiaTheme="majorEastAsia" w:cstheme="majorBidi"/>
                <w:color w:val="auto"/>
                <w:sz w:val="16"/>
                <w:szCs w:val="16"/>
                <w:vertAlign w:val="subscript"/>
                <w:lang w:val="en-US"/>
              </w:rPr>
              <w:t>2</w:t>
            </w:r>
            <w:r w:rsidRPr="00A4487A">
              <w:rPr>
                <w:rFonts w:eastAsiaTheme="majorEastAsia" w:cstheme="majorBidi"/>
                <w:color w:val="auto"/>
                <w:sz w:val="16"/>
                <w:szCs w:val="16"/>
                <w:lang w:val="en-US"/>
              </w:rPr>
              <w:t xml:space="preserve"> </w:t>
            </w:r>
            <w:r>
              <w:rPr>
                <w:rFonts w:eastAsiaTheme="majorEastAsia" w:cstheme="majorBidi"/>
                <w:color w:val="auto"/>
                <w:sz w:val="16"/>
                <w:szCs w:val="16"/>
                <w:lang w:val="en-US"/>
              </w:rPr>
              <w:t>pre-cooling</w:t>
            </w:r>
            <w:r w:rsidRPr="00A4487A">
              <w:rPr>
                <w:rFonts w:eastAsiaTheme="majorEastAsia" w:cstheme="majorBidi"/>
                <w:color w:val="auto"/>
                <w:sz w:val="16"/>
                <w:szCs w:val="16"/>
                <w:lang w:val="en-US"/>
              </w:rPr>
              <w:t xml:space="preserve"> to </w:t>
            </w:r>
            <w:r>
              <w:rPr>
                <w:rFonts w:eastAsiaTheme="majorEastAsia" w:cstheme="majorBidi"/>
                <w:color w:val="auto"/>
                <w:sz w:val="16"/>
                <w:szCs w:val="16"/>
                <w:lang w:val="en-US"/>
              </w:rPr>
              <w:t>80K (-193°C)</w:t>
            </w:r>
            <w:r w:rsidRPr="00A4487A">
              <w:rPr>
                <w:rFonts w:eastAsiaTheme="majorEastAsia" w:cstheme="majorBidi"/>
                <w:color w:val="auto"/>
                <w:sz w:val="16"/>
                <w:szCs w:val="16"/>
                <w:lang w:val="en-US"/>
              </w:rPr>
              <w:t xml:space="preserve"> and H</w:t>
            </w:r>
            <w:r w:rsidRPr="00A4487A">
              <w:rPr>
                <w:rFonts w:eastAsiaTheme="majorEastAsia" w:cstheme="majorBidi"/>
                <w:color w:val="auto"/>
                <w:sz w:val="16"/>
                <w:szCs w:val="16"/>
                <w:vertAlign w:val="subscript"/>
                <w:lang w:val="en-US"/>
              </w:rPr>
              <w:t>2</w:t>
            </w:r>
            <w:r w:rsidRPr="00A4487A">
              <w:rPr>
                <w:rFonts w:eastAsiaTheme="majorEastAsia" w:cstheme="majorBidi"/>
                <w:color w:val="auto"/>
                <w:sz w:val="16"/>
                <w:szCs w:val="16"/>
                <w:lang w:val="en-US"/>
              </w:rPr>
              <w:t xml:space="preserve"> </w:t>
            </w:r>
            <w:r>
              <w:rPr>
                <w:rFonts w:eastAsiaTheme="majorEastAsia" w:cstheme="majorBidi"/>
                <w:color w:val="auto"/>
                <w:sz w:val="16"/>
                <w:szCs w:val="16"/>
                <w:lang w:val="en-US"/>
              </w:rPr>
              <w:t>C</w:t>
            </w:r>
            <w:r w:rsidRPr="00A4487A">
              <w:rPr>
                <w:rFonts w:eastAsiaTheme="majorEastAsia" w:cstheme="majorBidi"/>
                <w:color w:val="auto"/>
                <w:sz w:val="16"/>
                <w:szCs w:val="16"/>
                <w:lang w:val="en-US"/>
              </w:rPr>
              <w:t>laude cycle</w:t>
            </w:r>
          </w:p>
        </w:tc>
        <w:tc>
          <w:tcPr>
            <w:tcW w:w="1989" w:type="dxa"/>
            <w:vAlign w:val="center"/>
          </w:tcPr>
          <w:p w14:paraId="664E88CE" w14:textId="77777777" w:rsidR="0047662F" w:rsidRPr="00A4487A" w:rsidRDefault="0047662F" w:rsidP="004A77F0">
            <w:pPr>
              <w:jc w:val="center"/>
              <w:cnfStyle w:val="000000100000" w:firstRow="0" w:lastRow="0" w:firstColumn="0" w:lastColumn="0" w:oddVBand="0" w:evenVBand="0" w:oddHBand="1" w:evenHBand="0" w:firstRowFirstColumn="0" w:firstRowLastColumn="0" w:lastRowFirstColumn="0" w:lastRowLastColumn="0"/>
              <w:rPr>
                <w:rFonts w:eastAsiaTheme="majorEastAsia" w:cstheme="majorBidi"/>
                <w:color w:val="auto"/>
                <w:sz w:val="16"/>
                <w:szCs w:val="16"/>
                <w:lang w:val="en-US"/>
              </w:rPr>
            </w:pPr>
            <w:r w:rsidRPr="00A4487A">
              <w:rPr>
                <w:rFonts w:eastAsiaTheme="majorEastAsia" w:cstheme="majorBidi"/>
                <w:color w:val="auto"/>
                <w:sz w:val="16"/>
                <w:szCs w:val="16"/>
                <w:lang w:val="en-US"/>
              </w:rPr>
              <w:t>12</w:t>
            </w:r>
          </w:p>
        </w:tc>
      </w:tr>
      <w:tr w:rsidR="0047662F" w:rsidRPr="00764158" w14:paraId="66E4705E" w14:textId="77777777" w:rsidTr="00323910">
        <w:trPr>
          <w:jc w:val="center"/>
        </w:trPr>
        <w:tc>
          <w:tcPr>
            <w:cnfStyle w:val="001000000000" w:firstRow="0" w:lastRow="0" w:firstColumn="1" w:lastColumn="0" w:oddVBand="0" w:evenVBand="0" w:oddHBand="0" w:evenHBand="0" w:firstRowFirstColumn="0" w:firstRowLastColumn="0" w:lastRowFirstColumn="0" w:lastRowLastColumn="0"/>
            <w:tcW w:w="1701" w:type="dxa"/>
            <w:tcBorders>
              <w:left w:val="none" w:sz="0" w:space="0" w:color="auto"/>
              <w:bottom w:val="none" w:sz="0" w:space="0" w:color="auto"/>
            </w:tcBorders>
            <w:vAlign w:val="center"/>
          </w:tcPr>
          <w:p w14:paraId="429962C5" w14:textId="77777777" w:rsidR="0047662F" w:rsidRPr="00A4487A" w:rsidRDefault="0047662F" w:rsidP="004A77F0">
            <w:pPr>
              <w:jc w:val="left"/>
              <w:rPr>
                <w:rFonts w:eastAsiaTheme="majorEastAsia" w:cstheme="majorBidi"/>
                <w:i w:val="0"/>
                <w:iCs w:val="0"/>
                <w:color w:val="auto"/>
                <w:sz w:val="16"/>
                <w:szCs w:val="16"/>
                <w:lang w:val="en-US"/>
              </w:rPr>
            </w:pPr>
            <w:r w:rsidRPr="00A4487A">
              <w:rPr>
                <w:rFonts w:eastAsiaTheme="majorEastAsia" w:cstheme="majorBidi"/>
                <w:i w:val="0"/>
                <w:iCs w:val="0"/>
                <w:color w:val="auto"/>
                <w:sz w:val="16"/>
                <w:szCs w:val="16"/>
                <w:lang w:val="en-US"/>
              </w:rPr>
              <w:t>Air Liquide (</w:t>
            </w:r>
            <w:proofErr w:type="spellStart"/>
            <w:r w:rsidRPr="00A4487A">
              <w:rPr>
                <w:rFonts w:eastAsiaTheme="majorEastAsia" w:cstheme="majorBidi"/>
                <w:i w:val="0"/>
                <w:iCs w:val="0"/>
                <w:color w:val="auto"/>
                <w:sz w:val="16"/>
                <w:szCs w:val="16"/>
                <w:lang w:val="en-US"/>
              </w:rPr>
              <w:t>Hylial</w:t>
            </w:r>
            <w:proofErr w:type="spellEnd"/>
            <w:r w:rsidRPr="00A4487A">
              <w:rPr>
                <w:rFonts w:eastAsiaTheme="majorEastAsia" w:cstheme="majorBidi"/>
                <w:i w:val="0"/>
                <w:iCs w:val="0"/>
                <w:color w:val="auto"/>
                <w:sz w:val="16"/>
                <w:szCs w:val="16"/>
                <w:lang w:val="en-US"/>
              </w:rPr>
              <w:t>)</w:t>
            </w:r>
          </w:p>
        </w:tc>
        <w:tc>
          <w:tcPr>
            <w:tcW w:w="1560" w:type="dxa"/>
            <w:vAlign w:val="center"/>
          </w:tcPr>
          <w:p w14:paraId="116F0732" w14:textId="77777777" w:rsidR="0047662F" w:rsidRPr="00A4487A" w:rsidRDefault="0047662F" w:rsidP="004A77F0">
            <w:pPr>
              <w:jc w:val="center"/>
              <w:cnfStyle w:val="000000000000" w:firstRow="0" w:lastRow="0" w:firstColumn="0" w:lastColumn="0" w:oddVBand="0" w:evenVBand="0" w:oddHBand="0" w:evenHBand="0" w:firstRowFirstColumn="0" w:firstRowLastColumn="0" w:lastRowFirstColumn="0" w:lastRowLastColumn="0"/>
              <w:rPr>
                <w:rFonts w:eastAsiaTheme="majorEastAsia" w:cstheme="majorBidi"/>
                <w:sz w:val="16"/>
                <w:szCs w:val="16"/>
                <w:lang w:val="en-US"/>
              </w:rPr>
            </w:pPr>
            <w:r>
              <w:rPr>
                <w:rFonts w:eastAsiaTheme="majorEastAsia" w:cstheme="majorBidi"/>
                <w:color w:val="auto"/>
                <w:sz w:val="16"/>
                <w:szCs w:val="16"/>
                <w:lang w:val="en-US"/>
              </w:rPr>
              <w:t>Application</w:t>
            </w:r>
          </w:p>
        </w:tc>
        <w:tc>
          <w:tcPr>
            <w:tcW w:w="1560" w:type="dxa"/>
            <w:vAlign w:val="center"/>
          </w:tcPr>
          <w:p w14:paraId="6B73C4A8" w14:textId="77777777" w:rsidR="0047662F" w:rsidRPr="00A4487A" w:rsidRDefault="0047662F" w:rsidP="004A77F0">
            <w:pPr>
              <w:jc w:val="center"/>
              <w:cnfStyle w:val="000000000000" w:firstRow="0" w:lastRow="0" w:firstColumn="0" w:lastColumn="0" w:oddVBand="0" w:evenVBand="0" w:oddHBand="0" w:evenHBand="0" w:firstRowFirstColumn="0" w:firstRowLastColumn="0" w:lastRowFirstColumn="0" w:lastRowLastColumn="0"/>
              <w:rPr>
                <w:rFonts w:eastAsiaTheme="majorEastAsia" w:cstheme="majorBidi"/>
                <w:color w:val="auto"/>
                <w:sz w:val="16"/>
                <w:szCs w:val="16"/>
                <w:lang w:val="en-US"/>
              </w:rPr>
            </w:pPr>
            <w:r w:rsidRPr="00A4487A">
              <w:rPr>
                <w:rFonts w:eastAsiaTheme="majorEastAsia" w:cstheme="majorBidi"/>
                <w:color w:val="auto"/>
                <w:sz w:val="16"/>
                <w:szCs w:val="16"/>
                <w:lang w:val="en-US"/>
              </w:rPr>
              <w:t>2.5</w:t>
            </w:r>
          </w:p>
        </w:tc>
        <w:tc>
          <w:tcPr>
            <w:tcW w:w="1842" w:type="dxa"/>
            <w:vAlign w:val="center"/>
          </w:tcPr>
          <w:p w14:paraId="534C4369" w14:textId="77777777" w:rsidR="0047662F" w:rsidRPr="00A4487A" w:rsidRDefault="0047662F" w:rsidP="004A77F0">
            <w:pPr>
              <w:jc w:val="center"/>
              <w:cnfStyle w:val="000000000000" w:firstRow="0" w:lastRow="0" w:firstColumn="0" w:lastColumn="0" w:oddVBand="0" w:evenVBand="0" w:oddHBand="0" w:evenHBand="0" w:firstRowFirstColumn="0" w:firstRowLastColumn="0" w:lastRowFirstColumn="0" w:lastRowLastColumn="0"/>
              <w:rPr>
                <w:rFonts w:eastAsiaTheme="majorEastAsia" w:cstheme="majorBidi"/>
                <w:color w:val="auto"/>
                <w:sz w:val="16"/>
                <w:szCs w:val="16"/>
                <w:lang w:val="en-US"/>
              </w:rPr>
            </w:pPr>
            <w:r w:rsidRPr="00934264">
              <w:rPr>
                <w:rFonts w:eastAsiaTheme="majorEastAsia" w:cstheme="majorBidi"/>
                <w:color w:val="auto"/>
                <w:sz w:val="16"/>
                <w:szCs w:val="16"/>
                <w:lang w:val="en-US"/>
              </w:rPr>
              <w:t>N</w:t>
            </w:r>
            <w:r w:rsidRPr="003804F5">
              <w:rPr>
                <w:rFonts w:eastAsiaTheme="majorEastAsia" w:cstheme="majorBidi"/>
                <w:color w:val="auto"/>
                <w:sz w:val="16"/>
                <w:szCs w:val="16"/>
                <w:vertAlign w:val="subscript"/>
                <w:lang w:val="en-US"/>
              </w:rPr>
              <w:t>2</w:t>
            </w:r>
            <w:r w:rsidRPr="00A4487A">
              <w:rPr>
                <w:rFonts w:eastAsiaTheme="majorEastAsia" w:cstheme="majorBidi"/>
                <w:color w:val="auto"/>
                <w:sz w:val="16"/>
                <w:szCs w:val="16"/>
                <w:lang w:val="en-US"/>
              </w:rPr>
              <w:t xml:space="preserve"> </w:t>
            </w:r>
            <w:r>
              <w:rPr>
                <w:rFonts w:eastAsiaTheme="majorEastAsia" w:cstheme="majorBidi"/>
                <w:color w:val="auto"/>
                <w:sz w:val="16"/>
                <w:szCs w:val="16"/>
                <w:lang w:val="en-US"/>
              </w:rPr>
              <w:t>pre-cooling</w:t>
            </w:r>
            <w:r w:rsidRPr="00A4487A">
              <w:rPr>
                <w:rFonts w:eastAsiaTheme="majorEastAsia" w:cstheme="majorBidi"/>
                <w:color w:val="auto"/>
                <w:sz w:val="16"/>
                <w:szCs w:val="16"/>
                <w:lang w:val="en-US"/>
              </w:rPr>
              <w:t xml:space="preserve"> to </w:t>
            </w:r>
            <w:r>
              <w:rPr>
                <w:rFonts w:eastAsiaTheme="majorEastAsia" w:cstheme="majorBidi"/>
                <w:color w:val="auto"/>
                <w:sz w:val="16"/>
                <w:szCs w:val="16"/>
                <w:lang w:val="en-US"/>
              </w:rPr>
              <w:t>80K (-193°C)</w:t>
            </w:r>
            <w:r w:rsidRPr="00A4487A">
              <w:rPr>
                <w:rFonts w:eastAsiaTheme="majorEastAsia" w:cstheme="majorBidi"/>
                <w:color w:val="auto"/>
                <w:sz w:val="16"/>
                <w:szCs w:val="16"/>
                <w:lang w:val="en-US"/>
              </w:rPr>
              <w:t xml:space="preserve"> and He Brayton cycle.</w:t>
            </w:r>
          </w:p>
        </w:tc>
        <w:tc>
          <w:tcPr>
            <w:tcW w:w="1989" w:type="dxa"/>
            <w:vAlign w:val="center"/>
          </w:tcPr>
          <w:p w14:paraId="2FC30004" w14:textId="77777777" w:rsidR="0047662F" w:rsidRPr="006342D5" w:rsidRDefault="0047662F" w:rsidP="004A77F0">
            <w:pPr>
              <w:jc w:val="center"/>
              <w:cnfStyle w:val="000000000000" w:firstRow="0" w:lastRow="0" w:firstColumn="0" w:lastColumn="0" w:oddVBand="0" w:evenVBand="0" w:oddHBand="0" w:evenHBand="0" w:firstRowFirstColumn="0" w:firstRowLastColumn="0" w:lastRowFirstColumn="0" w:lastRowLastColumn="0"/>
              <w:rPr>
                <w:rFonts w:eastAsiaTheme="majorEastAsia" w:cstheme="majorBidi"/>
                <w:color w:val="auto"/>
                <w:sz w:val="16"/>
                <w:szCs w:val="16"/>
                <w:lang w:val="en-US"/>
              </w:rPr>
            </w:pPr>
            <w:r w:rsidRPr="006342D5">
              <w:rPr>
                <w:rFonts w:eastAsiaTheme="majorEastAsia" w:cstheme="majorBidi"/>
                <w:color w:val="auto"/>
                <w:sz w:val="16"/>
                <w:szCs w:val="16"/>
                <w:lang w:val="en-US"/>
              </w:rPr>
              <w:t>N/A</w:t>
            </w:r>
          </w:p>
        </w:tc>
      </w:tr>
      <w:tr w:rsidR="00ED5982" w:rsidRPr="009F3705" w14:paraId="06AABFC4" w14:textId="77777777" w:rsidTr="003239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left w:val="none" w:sz="0" w:space="0" w:color="auto"/>
              <w:bottom w:val="none" w:sz="0" w:space="0" w:color="auto"/>
            </w:tcBorders>
            <w:vAlign w:val="center"/>
          </w:tcPr>
          <w:p w14:paraId="64B7BAF6" w14:textId="77777777" w:rsidR="0047662F" w:rsidRPr="00A4487A" w:rsidRDefault="0047662F" w:rsidP="004A77F0">
            <w:pPr>
              <w:jc w:val="left"/>
              <w:rPr>
                <w:rFonts w:eastAsiaTheme="majorEastAsia" w:cstheme="majorBidi"/>
                <w:color w:val="auto"/>
                <w:sz w:val="16"/>
                <w:szCs w:val="16"/>
                <w:lang w:val="en-US"/>
              </w:rPr>
            </w:pPr>
            <w:r w:rsidRPr="00A4487A">
              <w:rPr>
                <w:rFonts w:eastAsiaTheme="majorEastAsia" w:cstheme="majorBidi"/>
                <w:color w:val="auto"/>
                <w:sz w:val="16"/>
                <w:szCs w:val="16"/>
                <w:lang w:val="en-US"/>
              </w:rPr>
              <w:t>KIST</w:t>
            </w:r>
            <w:r w:rsidRPr="00975236">
              <w:rPr>
                <w:rFonts w:eastAsiaTheme="majorEastAsia" w:cstheme="majorBidi"/>
                <w:color w:val="auto"/>
                <w:sz w:val="16"/>
                <w:szCs w:val="16"/>
                <w:vertAlign w:val="superscript"/>
                <w:lang w:val="en-US"/>
              </w:rPr>
              <w:t>2</w:t>
            </w:r>
            <w:r w:rsidRPr="00A4487A">
              <w:rPr>
                <w:rFonts w:eastAsiaTheme="majorEastAsia" w:cstheme="majorBidi"/>
                <w:color w:val="auto"/>
                <w:sz w:val="16"/>
                <w:szCs w:val="16"/>
                <w:lang w:val="en-US"/>
              </w:rPr>
              <w:t xml:space="preserve"> &amp; FSEC</w:t>
            </w:r>
            <w:r w:rsidRPr="00975236">
              <w:rPr>
                <w:rFonts w:eastAsiaTheme="majorEastAsia" w:cstheme="majorBidi"/>
                <w:color w:val="auto"/>
                <w:sz w:val="16"/>
                <w:szCs w:val="16"/>
                <w:vertAlign w:val="superscript"/>
                <w:lang w:val="en-US"/>
              </w:rPr>
              <w:t>3</w:t>
            </w:r>
          </w:p>
        </w:tc>
        <w:tc>
          <w:tcPr>
            <w:tcW w:w="1560" w:type="dxa"/>
            <w:vAlign w:val="center"/>
          </w:tcPr>
          <w:p w14:paraId="778C5006" w14:textId="77777777" w:rsidR="0047662F" w:rsidRPr="00A4487A" w:rsidRDefault="0047662F" w:rsidP="004A77F0">
            <w:pPr>
              <w:jc w:val="center"/>
              <w:cnfStyle w:val="000000100000" w:firstRow="0" w:lastRow="0" w:firstColumn="0" w:lastColumn="0" w:oddVBand="0" w:evenVBand="0" w:oddHBand="1" w:evenHBand="0" w:firstRowFirstColumn="0" w:firstRowLastColumn="0" w:lastRowFirstColumn="0" w:lastRowLastColumn="0"/>
              <w:rPr>
                <w:rFonts w:eastAsiaTheme="majorEastAsia" w:cstheme="majorBidi"/>
                <w:sz w:val="16"/>
                <w:szCs w:val="16"/>
                <w:lang w:val="en-US"/>
              </w:rPr>
            </w:pPr>
            <w:r w:rsidRPr="00A4487A">
              <w:rPr>
                <w:rFonts w:eastAsiaTheme="majorEastAsia" w:cstheme="majorBidi"/>
                <w:color w:val="auto"/>
                <w:sz w:val="16"/>
                <w:szCs w:val="16"/>
                <w:lang w:val="en-US"/>
              </w:rPr>
              <w:t xml:space="preserve"> </w:t>
            </w:r>
            <w:r>
              <w:rPr>
                <w:rFonts w:eastAsiaTheme="majorEastAsia" w:cstheme="majorBidi"/>
                <w:color w:val="auto"/>
                <w:sz w:val="16"/>
                <w:szCs w:val="16"/>
                <w:lang w:val="en-US"/>
              </w:rPr>
              <w:t>Theoretical cycle</w:t>
            </w:r>
          </w:p>
        </w:tc>
        <w:tc>
          <w:tcPr>
            <w:tcW w:w="1560" w:type="dxa"/>
            <w:vAlign w:val="center"/>
          </w:tcPr>
          <w:p w14:paraId="5CE6DC28" w14:textId="77777777" w:rsidR="0047662F" w:rsidRPr="00A4487A" w:rsidRDefault="0047662F" w:rsidP="004A77F0">
            <w:pPr>
              <w:jc w:val="center"/>
              <w:cnfStyle w:val="000000100000" w:firstRow="0" w:lastRow="0" w:firstColumn="0" w:lastColumn="0" w:oddVBand="0" w:evenVBand="0" w:oddHBand="1" w:evenHBand="0" w:firstRowFirstColumn="0" w:firstRowLastColumn="0" w:lastRowFirstColumn="0" w:lastRowLastColumn="0"/>
              <w:rPr>
                <w:rFonts w:eastAsiaTheme="majorEastAsia" w:cstheme="majorBidi"/>
                <w:color w:val="auto"/>
                <w:sz w:val="16"/>
                <w:szCs w:val="16"/>
                <w:lang w:val="en-US"/>
              </w:rPr>
            </w:pPr>
            <w:r w:rsidRPr="00A4487A">
              <w:rPr>
                <w:rFonts w:eastAsiaTheme="majorEastAsia" w:cstheme="majorBidi"/>
                <w:color w:val="auto"/>
                <w:sz w:val="16"/>
                <w:szCs w:val="16"/>
                <w:lang w:val="en-US"/>
              </w:rPr>
              <w:t>0.02</w:t>
            </w:r>
          </w:p>
        </w:tc>
        <w:tc>
          <w:tcPr>
            <w:tcW w:w="1842" w:type="dxa"/>
            <w:vAlign w:val="center"/>
          </w:tcPr>
          <w:p w14:paraId="1F98CC9D" w14:textId="77777777" w:rsidR="0047662F" w:rsidRPr="00A4487A" w:rsidRDefault="0047662F" w:rsidP="004A77F0">
            <w:pPr>
              <w:jc w:val="center"/>
              <w:cnfStyle w:val="000000100000" w:firstRow="0" w:lastRow="0" w:firstColumn="0" w:lastColumn="0" w:oddVBand="0" w:evenVBand="0" w:oddHBand="1" w:evenHBand="0" w:firstRowFirstColumn="0" w:firstRowLastColumn="0" w:lastRowFirstColumn="0" w:lastRowLastColumn="0"/>
              <w:rPr>
                <w:rFonts w:eastAsiaTheme="majorEastAsia" w:cstheme="majorBidi"/>
                <w:color w:val="auto"/>
                <w:sz w:val="16"/>
                <w:szCs w:val="16"/>
                <w:lang w:val="en-US"/>
              </w:rPr>
            </w:pPr>
            <w:r w:rsidRPr="00934264">
              <w:rPr>
                <w:rFonts w:eastAsiaTheme="majorEastAsia" w:cstheme="majorBidi"/>
                <w:color w:val="auto"/>
                <w:sz w:val="16"/>
                <w:szCs w:val="16"/>
                <w:lang w:val="en-US"/>
              </w:rPr>
              <w:t>N</w:t>
            </w:r>
            <w:r w:rsidRPr="003804F5">
              <w:rPr>
                <w:rFonts w:eastAsiaTheme="majorEastAsia" w:cstheme="majorBidi"/>
                <w:color w:val="auto"/>
                <w:sz w:val="16"/>
                <w:szCs w:val="16"/>
                <w:vertAlign w:val="subscript"/>
                <w:lang w:val="en-US"/>
              </w:rPr>
              <w:t>2</w:t>
            </w:r>
            <w:r w:rsidRPr="00A4487A">
              <w:rPr>
                <w:rFonts w:eastAsiaTheme="majorEastAsia" w:cstheme="majorBidi"/>
                <w:color w:val="auto"/>
                <w:sz w:val="16"/>
                <w:szCs w:val="16"/>
                <w:lang w:val="en-US"/>
              </w:rPr>
              <w:t xml:space="preserve"> </w:t>
            </w:r>
            <w:r>
              <w:rPr>
                <w:rFonts w:eastAsiaTheme="majorEastAsia" w:cstheme="majorBidi"/>
                <w:color w:val="auto"/>
                <w:sz w:val="16"/>
                <w:szCs w:val="16"/>
                <w:lang w:val="en-US"/>
              </w:rPr>
              <w:t>pre-cooling</w:t>
            </w:r>
            <w:r w:rsidRPr="00A4487A">
              <w:rPr>
                <w:rFonts w:eastAsiaTheme="majorEastAsia" w:cstheme="majorBidi"/>
                <w:color w:val="auto"/>
                <w:sz w:val="16"/>
                <w:szCs w:val="16"/>
                <w:lang w:val="en-US"/>
              </w:rPr>
              <w:t xml:space="preserve"> to </w:t>
            </w:r>
            <w:r>
              <w:rPr>
                <w:rFonts w:eastAsiaTheme="majorEastAsia" w:cstheme="majorBidi"/>
                <w:color w:val="auto"/>
                <w:sz w:val="16"/>
                <w:szCs w:val="16"/>
                <w:lang w:val="en-US"/>
              </w:rPr>
              <w:t>80K (-193°C)</w:t>
            </w:r>
          </w:p>
          <w:p w14:paraId="43EE73F5" w14:textId="77777777" w:rsidR="0047662F" w:rsidRPr="00A4487A" w:rsidRDefault="0047662F" w:rsidP="004A77F0">
            <w:pPr>
              <w:jc w:val="center"/>
              <w:cnfStyle w:val="000000100000" w:firstRow="0" w:lastRow="0" w:firstColumn="0" w:lastColumn="0" w:oddVBand="0" w:evenVBand="0" w:oddHBand="1" w:evenHBand="0" w:firstRowFirstColumn="0" w:firstRowLastColumn="0" w:lastRowFirstColumn="0" w:lastRowLastColumn="0"/>
              <w:rPr>
                <w:rFonts w:eastAsiaTheme="majorEastAsia" w:cstheme="majorBidi"/>
                <w:color w:val="auto"/>
                <w:sz w:val="16"/>
                <w:szCs w:val="16"/>
                <w:lang w:val="en-US"/>
              </w:rPr>
            </w:pPr>
            <w:r w:rsidRPr="00A4487A">
              <w:rPr>
                <w:rFonts w:eastAsiaTheme="majorEastAsia" w:cstheme="majorBidi"/>
                <w:color w:val="auto"/>
                <w:sz w:val="16"/>
                <w:szCs w:val="16"/>
                <w:lang w:val="en-US"/>
              </w:rPr>
              <w:t>and He Brayton cycle</w:t>
            </w:r>
          </w:p>
        </w:tc>
        <w:tc>
          <w:tcPr>
            <w:tcW w:w="1989" w:type="dxa"/>
            <w:vAlign w:val="center"/>
          </w:tcPr>
          <w:p w14:paraId="2DE35E70" w14:textId="77777777" w:rsidR="0047662F" w:rsidRPr="006342D5" w:rsidRDefault="0047662F" w:rsidP="004A77F0">
            <w:pPr>
              <w:jc w:val="center"/>
              <w:cnfStyle w:val="000000100000" w:firstRow="0" w:lastRow="0" w:firstColumn="0" w:lastColumn="0" w:oddVBand="0" w:evenVBand="0" w:oddHBand="1" w:evenHBand="0" w:firstRowFirstColumn="0" w:firstRowLastColumn="0" w:lastRowFirstColumn="0" w:lastRowLastColumn="0"/>
              <w:rPr>
                <w:rFonts w:eastAsiaTheme="majorEastAsia" w:cstheme="majorBidi"/>
                <w:color w:val="auto"/>
                <w:sz w:val="16"/>
                <w:szCs w:val="16"/>
                <w:lang w:val="en-US"/>
              </w:rPr>
            </w:pPr>
            <w:r w:rsidRPr="006342D5">
              <w:rPr>
                <w:rFonts w:eastAsiaTheme="majorEastAsia" w:cstheme="majorBidi"/>
                <w:color w:val="auto"/>
                <w:sz w:val="16"/>
                <w:szCs w:val="16"/>
                <w:lang w:val="en-US"/>
              </w:rPr>
              <w:t>N/A</w:t>
            </w:r>
          </w:p>
        </w:tc>
      </w:tr>
      <w:tr w:rsidR="0047662F" w:rsidRPr="009F3705" w14:paraId="18D02772" w14:textId="77777777" w:rsidTr="00323910">
        <w:trPr>
          <w:jc w:val="center"/>
        </w:trPr>
        <w:tc>
          <w:tcPr>
            <w:cnfStyle w:val="001000000000" w:firstRow="0" w:lastRow="0" w:firstColumn="1" w:lastColumn="0" w:oddVBand="0" w:evenVBand="0" w:oddHBand="0" w:evenHBand="0" w:firstRowFirstColumn="0" w:firstRowLastColumn="0" w:lastRowFirstColumn="0" w:lastRowLastColumn="0"/>
            <w:tcW w:w="1701" w:type="dxa"/>
            <w:tcBorders>
              <w:left w:val="none" w:sz="0" w:space="0" w:color="auto"/>
              <w:bottom w:val="none" w:sz="0" w:space="0" w:color="auto"/>
            </w:tcBorders>
            <w:vAlign w:val="center"/>
          </w:tcPr>
          <w:p w14:paraId="5F8B63D8" w14:textId="77777777" w:rsidR="0047662F" w:rsidRPr="00A4487A" w:rsidRDefault="0047662F" w:rsidP="004A77F0">
            <w:pPr>
              <w:jc w:val="left"/>
              <w:rPr>
                <w:rFonts w:eastAsiaTheme="majorEastAsia" w:cstheme="majorBidi"/>
                <w:color w:val="auto"/>
                <w:sz w:val="16"/>
                <w:szCs w:val="16"/>
                <w:lang w:val="en-US"/>
              </w:rPr>
            </w:pPr>
            <w:r w:rsidRPr="00A4487A">
              <w:rPr>
                <w:rFonts w:eastAsiaTheme="majorEastAsia" w:cstheme="majorBidi"/>
                <w:color w:val="auto"/>
                <w:sz w:val="16"/>
                <w:szCs w:val="16"/>
                <w:lang w:val="en-US"/>
              </w:rPr>
              <w:t>WE-NET</w:t>
            </w:r>
          </w:p>
        </w:tc>
        <w:tc>
          <w:tcPr>
            <w:tcW w:w="1560" w:type="dxa"/>
            <w:vAlign w:val="center"/>
          </w:tcPr>
          <w:p w14:paraId="018244AB" w14:textId="77777777" w:rsidR="0047662F" w:rsidRPr="00A4487A" w:rsidRDefault="0047662F" w:rsidP="004A77F0">
            <w:pPr>
              <w:jc w:val="center"/>
              <w:cnfStyle w:val="000000000000" w:firstRow="0" w:lastRow="0" w:firstColumn="0" w:lastColumn="0" w:oddVBand="0" w:evenVBand="0" w:oddHBand="0" w:evenHBand="0" w:firstRowFirstColumn="0" w:firstRowLastColumn="0" w:lastRowFirstColumn="0" w:lastRowLastColumn="0"/>
              <w:rPr>
                <w:rFonts w:eastAsiaTheme="majorEastAsia" w:cstheme="majorBidi"/>
                <w:sz w:val="16"/>
                <w:szCs w:val="16"/>
                <w:lang w:val="en-US"/>
              </w:rPr>
            </w:pPr>
            <w:r>
              <w:rPr>
                <w:rFonts w:eastAsiaTheme="majorEastAsia" w:cstheme="majorBidi"/>
                <w:color w:val="auto"/>
                <w:sz w:val="16"/>
                <w:szCs w:val="16"/>
                <w:lang w:val="en-US"/>
              </w:rPr>
              <w:t>Theoretical cycle</w:t>
            </w:r>
          </w:p>
        </w:tc>
        <w:tc>
          <w:tcPr>
            <w:tcW w:w="1560" w:type="dxa"/>
            <w:vAlign w:val="center"/>
          </w:tcPr>
          <w:p w14:paraId="7D90F682" w14:textId="77777777" w:rsidR="0047662F" w:rsidRPr="00A4487A" w:rsidRDefault="0047662F" w:rsidP="004A77F0">
            <w:pPr>
              <w:jc w:val="center"/>
              <w:cnfStyle w:val="000000000000" w:firstRow="0" w:lastRow="0" w:firstColumn="0" w:lastColumn="0" w:oddVBand="0" w:evenVBand="0" w:oddHBand="0" w:evenHBand="0" w:firstRowFirstColumn="0" w:firstRowLastColumn="0" w:lastRowFirstColumn="0" w:lastRowLastColumn="0"/>
              <w:rPr>
                <w:rFonts w:eastAsiaTheme="majorEastAsia" w:cstheme="majorBidi"/>
                <w:color w:val="auto"/>
                <w:sz w:val="16"/>
                <w:szCs w:val="16"/>
                <w:lang w:val="en-US"/>
              </w:rPr>
            </w:pPr>
            <w:r w:rsidRPr="00A4487A">
              <w:rPr>
                <w:rFonts w:eastAsiaTheme="majorEastAsia" w:cstheme="majorBidi"/>
                <w:color w:val="auto"/>
                <w:sz w:val="16"/>
                <w:szCs w:val="16"/>
                <w:lang w:val="en-US"/>
              </w:rPr>
              <w:t>300</w:t>
            </w:r>
          </w:p>
        </w:tc>
        <w:tc>
          <w:tcPr>
            <w:tcW w:w="1842" w:type="dxa"/>
            <w:vAlign w:val="center"/>
          </w:tcPr>
          <w:p w14:paraId="3D4DE7BE" w14:textId="77777777" w:rsidR="0047662F" w:rsidRPr="00A4487A" w:rsidRDefault="0047662F" w:rsidP="004A77F0">
            <w:pPr>
              <w:jc w:val="center"/>
              <w:cnfStyle w:val="000000000000" w:firstRow="0" w:lastRow="0" w:firstColumn="0" w:lastColumn="0" w:oddVBand="0" w:evenVBand="0" w:oddHBand="0" w:evenHBand="0" w:firstRowFirstColumn="0" w:firstRowLastColumn="0" w:lastRowFirstColumn="0" w:lastRowLastColumn="0"/>
              <w:rPr>
                <w:rFonts w:eastAsiaTheme="majorEastAsia" w:cstheme="majorBidi"/>
                <w:color w:val="auto"/>
                <w:sz w:val="16"/>
                <w:szCs w:val="16"/>
                <w:lang w:val="en-US"/>
              </w:rPr>
            </w:pPr>
            <w:r w:rsidRPr="00934264">
              <w:rPr>
                <w:rFonts w:eastAsiaTheme="majorEastAsia" w:cstheme="majorBidi"/>
                <w:color w:val="auto"/>
                <w:sz w:val="16"/>
                <w:szCs w:val="16"/>
                <w:lang w:val="en-US"/>
              </w:rPr>
              <w:t>N</w:t>
            </w:r>
            <w:r w:rsidRPr="003804F5">
              <w:rPr>
                <w:rFonts w:eastAsiaTheme="majorEastAsia" w:cstheme="majorBidi"/>
                <w:color w:val="auto"/>
                <w:sz w:val="16"/>
                <w:szCs w:val="16"/>
                <w:vertAlign w:val="subscript"/>
                <w:lang w:val="en-US"/>
              </w:rPr>
              <w:t>2</w:t>
            </w:r>
            <w:r w:rsidRPr="00A4487A">
              <w:rPr>
                <w:rFonts w:eastAsiaTheme="majorEastAsia" w:cstheme="majorBidi"/>
                <w:color w:val="auto"/>
                <w:sz w:val="16"/>
                <w:szCs w:val="16"/>
                <w:lang w:val="en-US"/>
              </w:rPr>
              <w:t xml:space="preserve"> </w:t>
            </w:r>
            <w:r>
              <w:rPr>
                <w:rFonts w:eastAsiaTheme="majorEastAsia" w:cstheme="majorBidi"/>
                <w:color w:val="auto"/>
                <w:sz w:val="16"/>
                <w:szCs w:val="16"/>
                <w:lang w:val="en-US"/>
              </w:rPr>
              <w:t>pre-cooling</w:t>
            </w:r>
            <w:r w:rsidRPr="00A4487A">
              <w:rPr>
                <w:rFonts w:eastAsiaTheme="majorEastAsia" w:cstheme="majorBidi"/>
                <w:color w:val="auto"/>
                <w:sz w:val="16"/>
                <w:szCs w:val="16"/>
                <w:lang w:val="en-US"/>
              </w:rPr>
              <w:t xml:space="preserve"> to </w:t>
            </w:r>
            <w:r>
              <w:rPr>
                <w:rFonts w:eastAsiaTheme="majorEastAsia" w:cstheme="majorBidi"/>
                <w:color w:val="auto"/>
                <w:sz w:val="16"/>
                <w:szCs w:val="16"/>
                <w:lang w:val="en-US"/>
              </w:rPr>
              <w:t>80K (-193°C)</w:t>
            </w:r>
            <w:r w:rsidRPr="00A4487A">
              <w:rPr>
                <w:rFonts w:eastAsiaTheme="majorEastAsia" w:cstheme="majorBidi"/>
                <w:color w:val="auto"/>
                <w:sz w:val="16"/>
                <w:szCs w:val="16"/>
                <w:lang w:val="en-US"/>
              </w:rPr>
              <w:t xml:space="preserve"> and H</w:t>
            </w:r>
            <w:r w:rsidRPr="00A4487A">
              <w:rPr>
                <w:rFonts w:eastAsiaTheme="majorEastAsia" w:cstheme="majorBidi"/>
                <w:color w:val="auto"/>
                <w:sz w:val="16"/>
                <w:szCs w:val="16"/>
                <w:vertAlign w:val="subscript"/>
                <w:lang w:val="en-US"/>
              </w:rPr>
              <w:t>2</w:t>
            </w:r>
            <w:r w:rsidRPr="00A4487A">
              <w:rPr>
                <w:rFonts w:eastAsiaTheme="majorEastAsia" w:cstheme="majorBidi"/>
                <w:color w:val="auto"/>
                <w:sz w:val="16"/>
                <w:szCs w:val="16"/>
                <w:lang w:val="en-US"/>
              </w:rPr>
              <w:t xml:space="preserve"> </w:t>
            </w:r>
            <w:r>
              <w:rPr>
                <w:rFonts w:eastAsiaTheme="majorEastAsia" w:cstheme="majorBidi"/>
                <w:color w:val="auto"/>
                <w:sz w:val="16"/>
                <w:szCs w:val="16"/>
                <w:lang w:val="en-US"/>
              </w:rPr>
              <w:t>C</w:t>
            </w:r>
            <w:r w:rsidRPr="00A4487A">
              <w:rPr>
                <w:rFonts w:eastAsiaTheme="majorEastAsia" w:cstheme="majorBidi"/>
                <w:color w:val="auto"/>
                <w:sz w:val="16"/>
                <w:szCs w:val="16"/>
                <w:lang w:val="en-US"/>
              </w:rPr>
              <w:t>laude cycle</w:t>
            </w:r>
          </w:p>
        </w:tc>
        <w:tc>
          <w:tcPr>
            <w:tcW w:w="1989" w:type="dxa"/>
            <w:vAlign w:val="center"/>
          </w:tcPr>
          <w:p w14:paraId="70C03578" w14:textId="77777777" w:rsidR="0047662F" w:rsidRPr="006342D5" w:rsidRDefault="0047662F" w:rsidP="004A77F0">
            <w:pPr>
              <w:keepNext/>
              <w:jc w:val="center"/>
              <w:cnfStyle w:val="000000000000" w:firstRow="0" w:lastRow="0" w:firstColumn="0" w:lastColumn="0" w:oddVBand="0" w:evenVBand="0" w:oddHBand="0" w:evenHBand="0" w:firstRowFirstColumn="0" w:firstRowLastColumn="0" w:lastRowFirstColumn="0" w:lastRowLastColumn="0"/>
              <w:rPr>
                <w:rFonts w:eastAsiaTheme="majorEastAsia" w:cstheme="majorBidi"/>
                <w:color w:val="auto"/>
                <w:sz w:val="16"/>
                <w:szCs w:val="16"/>
                <w:lang w:val="en-US"/>
              </w:rPr>
            </w:pPr>
            <w:r w:rsidRPr="006342D5">
              <w:rPr>
                <w:rFonts w:eastAsiaTheme="majorEastAsia" w:cstheme="majorBidi"/>
                <w:color w:val="auto"/>
                <w:sz w:val="16"/>
                <w:szCs w:val="16"/>
                <w:lang w:val="en-US"/>
              </w:rPr>
              <w:t>N/A</w:t>
            </w:r>
          </w:p>
        </w:tc>
      </w:tr>
    </w:tbl>
    <w:p w14:paraId="0485F4CB" w14:textId="77777777" w:rsidR="0047662F" w:rsidRDefault="0047662F" w:rsidP="0047662F">
      <w:pPr>
        <w:autoSpaceDE w:val="0"/>
        <w:autoSpaceDN w:val="0"/>
        <w:adjustRightInd w:val="0"/>
        <w:spacing w:line="240" w:lineRule="auto"/>
        <w:rPr>
          <w:i/>
          <w:iCs/>
          <w:sz w:val="16"/>
          <w:szCs w:val="16"/>
          <w:vertAlign w:val="superscript"/>
          <w:lang w:val="en-US"/>
        </w:rPr>
      </w:pPr>
    </w:p>
    <w:p w14:paraId="220CC1F3" w14:textId="77777777" w:rsidR="0047662F" w:rsidRPr="00123B30" w:rsidRDefault="0047662F" w:rsidP="0047662F">
      <w:pPr>
        <w:keepNext/>
        <w:autoSpaceDE w:val="0"/>
        <w:autoSpaceDN w:val="0"/>
        <w:adjustRightInd w:val="0"/>
        <w:spacing w:line="240" w:lineRule="auto"/>
        <w:rPr>
          <w:i/>
          <w:iCs/>
          <w:sz w:val="16"/>
          <w:szCs w:val="16"/>
          <w:lang w:val="en-US"/>
        </w:rPr>
      </w:pPr>
      <w:proofErr w:type="gramStart"/>
      <w:r w:rsidRPr="00344D1C">
        <w:rPr>
          <w:i/>
          <w:iCs/>
          <w:sz w:val="16"/>
          <w:szCs w:val="16"/>
          <w:vertAlign w:val="superscript"/>
          <w:lang w:val="en-US"/>
        </w:rPr>
        <w:t>1</w:t>
      </w:r>
      <w:r w:rsidRPr="00344D1C">
        <w:rPr>
          <w:i/>
          <w:iCs/>
          <w:sz w:val="16"/>
          <w:szCs w:val="16"/>
          <w:lang w:val="en-US"/>
        </w:rPr>
        <w:t xml:space="preserve"> :</w:t>
      </w:r>
      <w:proofErr w:type="gramEnd"/>
      <w:r w:rsidRPr="00344D1C">
        <w:rPr>
          <w:i/>
          <w:iCs/>
          <w:sz w:val="16"/>
          <w:szCs w:val="16"/>
          <w:lang w:val="en-US"/>
        </w:rPr>
        <w:t xml:space="preserve"> Specific Energy Consumption</w:t>
      </w:r>
      <w:r>
        <w:rPr>
          <w:i/>
          <w:iCs/>
          <w:sz w:val="16"/>
          <w:szCs w:val="16"/>
          <w:lang w:val="en-US"/>
        </w:rPr>
        <w:t xml:space="preserve"> ; </w:t>
      </w:r>
      <w:r w:rsidRPr="00344D1C">
        <w:rPr>
          <w:i/>
          <w:iCs/>
          <w:sz w:val="16"/>
          <w:szCs w:val="16"/>
          <w:vertAlign w:val="superscript"/>
          <w:lang w:val="en-US"/>
        </w:rPr>
        <w:t>2</w:t>
      </w:r>
      <w:r w:rsidRPr="00344D1C">
        <w:rPr>
          <w:i/>
          <w:iCs/>
          <w:sz w:val="16"/>
          <w:szCs w:val="16"/>
          <w:vertAlign w:val="subscript"/>
          <w:lang w:val="en-US"/>
        </w:rPr>
        <w:t xml:space="preserve"> </w:t>
      </w:r>
      <w:r w:rsidRPr="00344D1C">
        <w:rPr>
          <w:i/>
          <w:iCs/>
          <w:sz w:val="16"/>
          <w:szCs w:val="16"/>
          <w:lang w:val="en-US"/>
        </w:rPr>
        <w:t>: Korea Institute of Science and Technology</w:t>
      </w:r>
      <w:r>
        <w:rPr>
          <w:i/>
          <w:iCs/>
          <w:sz w:val="16"/>
          <w:szCs w:val="16"/>
          <w:lang w:val="en-US"/>
        </w:rPr>
        <w:t xml:space="preserve"> ; </w:t>
      </w:r>
      <w:r w:rsidRPr="00123B30">
        <w:rPr>
          <w:i/>
          <w:iCs/>
          <w:sz w:val="16"/>
          <w:szCs w:val="16"/>
          <w:vertAlign w:val="superscript"/>
          <w:lang w:val="en-US"/>
        </w:rPr>
        <w:t xml:space="preserve">3 </w:t>
      </w:r>
      <w:r w:rsidRPr="00123B30">
        <w:rPr>
          <w:i/>
          <w:iCs/>
          <w:sz w:val="16"/>
          <w:szCs w:val="16"/>
          <w:lang w:val="en-US"/>
        </w:rPr>
        <w:t>: Florida Solar Energy Center</w:t>
      </w:r>
    </w:p>
    <w:p w14:paraId="5E795593" w14:textId="77777777" w:rsidR="0047662F" w:rsidRPr="006A3804" w:rsidRDefault="0047662F" w:rsidP="0047662F">
      <w:pPr>
        <w:pStyle w:val="Lgende"/>
        <w:jc w:val="center"/>
        <w:rPr>
          <w:lang w:val="en-US"/>
        </w:rPr>
      </w:pPr>
    </w:p>
    <w:p w14:paraId="6FD4E17C" w14:textId="1C2DFE67" w:rsidR="0047662F" w:rsidRDefault="0047662F" w:rsidP="0047662F">
      <w:pPr>
        <w:pStyle w:val="Lgende"/>
        <w:jc w:val="center"/>
        <w:rPr>
          <w:i w:val="0"/>
          <w:iCs/>
          <w:lang w:val="en-US"/>
        </w:rPr>
      </w:pPr>
      <w:bookmarkStart w:id="50" w:name="_Ref35354309"/>
      <w:bookmarkStart w:id="51" w:name="_Toc37437042"/>
      <w:r w:rsidRPr="006A3804">
        <w:rPr>
          <w:lang w:val="en-US"/>
        </w:rPr>
        <w:t xml:space="preserve">Table </w:t>
      </w:r>
      <w:r>
        <w:fldChar w:fldCharType="begin"/>
      </w:r>
      <w:r w:rsidRPr="006A3804">
        <w:rPr>
          <w:lang w:val="en-US"/>
        </w:rPr>
        <w:instrText xml:space="preserve"> SEQ Table \* ARABIC </w:instrText>
      </w:r>
      <w:r>
        <w:fldChar w:fldCharType="separate"/>
      </w:r>
      <w:r w:rsidR="005D6973">
        <w:rPr>
          <w:noProof/>
          <w:lang w:val="en-US"/>
        </w:rPr>
        <w:t>1</w:t>
      </w:r>
      <w:r>
        <w:fldChar w:fldCharType="end"/>
      </w:r>
      <w:bookmarkEnd w:id="50"/>
      <w:r w:rsidRPr="006A3804">
        <w:rPr>
          <w:lang w:val="en-US"/>
        </w:rPr>
        <w:t xml:space="preserve">: Existing plant and theoretical cycle using </w:t>
      </w:r>
      <w:proofErr w:type="gramStart"/>
      <w:r w:rsidRPr="006A3804">
        <w:rPr>
          <w:lang w:val="en-US"/>
        </w:rPr>
        <w:t>LN</w:t>
      </w:r>
      <w:r w:rsidRPr="006A3804">
        <w:rPr>
          <w:vertAlign w:val="subscript"/>
          <w:lang w:val="en-US"/>
        </w:rPr>
        <w:t xml:space="preserve">2  </w:t>
      </w:r>
      <w:r w:rsidRPr="006A3804">
        <w:rPr>
          <w:lang w:val="en-US"/>
        </w:rPr>
        <w:t>pre</w:t>
      </w:r>
      <w:proofErr w:type="gramEnd"/>
      <w:r w:rsidRPr="006A3804">
        <w:rPr>
          <w:lang w:val="en-US"/>
        </w:rPr>
        <w:t>-cooling overview (adapted from L. Madelaine, 2018)</w:t>
      </w:r>
      <w:bookmarkEnd w:id="51"/>
    </w:p>
    <w:p w14:paraId="0E5D0E25" w14:textId="77777777" w:rsidR="002B22F5" w:rsidRDefault="002B22F5" w:rsidP="002B22F5">
      <w:pPr>
        <w:pStyle w:val="CCorpsdetexte2"/>
        <w:rPr>
          <w:lang w:val="en-US"/>
        </w:rPr>
      </w:pPr>
      <w:r>
        <w:rPr>
          <w:lang w:val="en-US"/>
        </w:rPr>
        <w:t>However, considering the context of hydrogen liquefaction development, open-cycle for the pre-cooling shows several limits. Indeed, the hydrogen liquefaction plants are now more unlikely to be installed next to Air Separation Units implying the organization of a supply chain for liquid nitrogen. Additionally, the need to increase the capacity to at least 100 TPD to meet viable liquefaction costs implies a more intense nitrogen supply chain and thus an increase of OPEX cost. Moreover, part of the green hydrogen production and thus liquefaction are likely to be located in solar-rich area such as mountains and deserts where nitrogen supply is uncertain to be easily provided. Finally, used as storage medium for power to gas/gas to power in isolated location such as islands, the same limited supply chain implies to design the liquefaction process as autonomous as possible.</w:t>
      </w:r>
      <w:r w:rsidRPr="00296664">
        <w:rPr>
          <w:lang w:val="en-US"/>
        </w:rPr>
        <w:t xml:space="preserve"> </w:t>
      </w:r>
      <w:r w:rsidRPr="00BE038C">
        <w:rPr>
          <w:lang w:val="en-US"/>
        </w:rPr>
        <w:t>With an increase of the liquefaction capacity, it might be profitable to switch to an internal less critical process such as a closed-loop.</w:t>
      </w:r>
    </w:p>
    <w:p w14:paraId="22F4493B" w14:textId="77777777" w:rsidR="002B22F5" w:rsidRDefault="002B22F5" w:rsidP="002B22F5">
      <w:pPr>
        <w:spacing w:line="240" w:lineRule="auto"/>
        <w:rPr>
          <w:lang w:val="en-US"/>
        </w:rPr>
      </w:pPr>
      <w:r>
        <w:rPr>
          <w:lang w:val="en-US"/>
        </w:rPr>
        <w:br w:type="page"/>
      </w:r>
    </w:p>
    <w:p w14:paraId="54DB4044" w14:textId="77777777" w:rsidR="0047662F" w:rsidRPr="00D01638" w:rsidRDefault="0047662F" w:rsidP="0047662F">
      <w:pPr>
        <w:autoSpaceDE w:val="0"/>
        <w:autoSpaceDN w:val="0"/>
        <w:adjustRightInd w:val="0"/>
        <w:spacing w:line="240" w:lineRule="auto"/>
        <w:rPr>
          <w:lang w:val="en-US"/>
        </w:rPr>
      </w:pPr>
    </w:p>
    <w:p w14:paraId="3DC45C1C" w14:textId="787254D1" w:rsidR="00D04050" w:rsidRPr="00485DEA" w:rsidRDefault="00485DEA" w:rsidP="00485DEA">
      <w:pPr>
        <w:pStyle w:val="CTitre4"/>
        <w:rPr>
          <w:lang w:val="en-US"/>
        </w:rPr>
      </w:pPr>
      <w:r>
        <w:rPr>
          <w:lang w:val="en-US"/>
        </w:rPr>
        <w:t>Cooling</w:t>
      </w:r>
      <w:r w:rsidRPr="00485DEA">
        <w:rPr>
          <w:lang w:val="en-US"/>
        </w:rPr>
        <w:t xml:space="preserve"> </w:t>
      </w:r>
      <w:r w:rsidR="002C2B8A" w:rsidRPr="00485DEA">
        <w:rPr>
          <w:lang w:val="en-US"/>
        </w:rPr>
        <w:t>cycles</w:t>
      </w:r>
    </w:p>
    <w:p w14:paraId="7AAB5D97" w14:textId="0EBEEF11" w:rsidR="00BA28B1" w:rsidRPr="0061520B" w:rsidRDefault="00BA28B1" w:rsidP="00BA28B1">
      <w:pPr>
        <w:pStyle w:val="CCorpsdetexte"/>
        <w:rPr>
          <w:lang w:val="en-GB"/>
        </w:rPr>
      </w:pPr>
      <w:r w:rsidRPr="004E7282">
        <w:rPr>
          <w:lang w:val="en-GB"/>
        </w:rPr>
        <w:t xml:space="preserve">Most of liquid hydrogen plants, </w:t>
      </w:r>
      <w:r w:rsidRPr="00235C67">
        <w:rPr>
          <w:lang w:val="en-GB"/>
        </w:rPr>
        <w:t>date back to the 1980’s and are operated by Air Products (US), Praxair (US), Linde(GE), Kawasaki (JAP) and Air Liquide(FR).</w:t>
      </w:r>
    </w:p>
    <w:tbl>
      <w:tblPr>
        <w:tblStyle w:val="TableauGrille6Couleur-Accentuation11"/>
        <w:tblW w:w="10149" w:type="dxa"/>
        <w:jc w:val="center"/>
        <w:tblLayout w:type="fixed"/>
        <w:tblLook w:val="04A0" w:firstRow="1" w:lastRow="0" w:firstColumn="1" w:lastColumn="0" w:noHBand="0" w:noVBand="1"/>
      </w:tblPr>
      <w:tblGrid>
        <w:gridCol w:w="1444"/>
        <w:gridCol w:w="819"/>
        <w:gridCol w:w="1276"/>
        <w:gridCol w:w="1072"/>
        <w:gridCol w:w="785"/>
        <w:gridCol w:w="1403"/>
        <w:gridCol w:w="1241"/>
        <w:gridCol w:w="2109"/>
      </w:tblGrid>
      <w:tr w:rsidR="00BA28B1" w:rsidRPr="00235C67" w14:paraId="7B6BE4C7" w14:textId="77777777" w:rsidTr="004A77F0">
        <w:trPr>
          <w:cnfStyle w:val="100000000000" w:firstRow="1" w:lastRow="0" w:firstColumn="0" w:lastColumn="0" w:oddVBand="0" w:evenVBand="0" w:oddHBand="0" w:evenHBand="0" w:firstRowFirstColumn="0" w:firstRowLastColumn="0" w:lastRowFirstColumn="0" w:lastRowLastColumn="0"/>
          <w:trHeight w:val="547"/>
          <w:jc w:val="center"/>
        </w:trPr>
        <w:tc>
          <w:tcPr>
            <w:cnfStyle w:val="001000000000" w:firstRow="0" w:lastRow="0" w:firstColumn="1" w:lastColumn="0" w:oddVBand="0" w:evenVBand="0" w:oddHBand="0" w:evenHBand="0" w:firstRowFirstColumn="0" w:firstRowLastColumn="0" w:lastRowFirstColumn="0" w:lastRowLastColumn="0"/>
            <w:tcW w:w="1444" w:type="dxa"/>
          </w:tcPr>
          <w:p w14:paraId="1B326B8F" w14:textId="77777777" w:rsidR="00BA28B1" w:rsidRPr="00235C67" w:rsidRDefault="00BA28B1" w:rsidP="004A77F0">
            <w:pPr>
              <w:pStyle w:val="CCorpsdetexte1"/>
              <w:jc w:val="center"/>
              <w:rPr>
                <w:rFonts w:cs="Cambria"/>
                <w:sz w:val="18"/>
                <w:szCs w:val="18"/>
                <w:lang w:val="en-GB"/>
              </w:rPr>
            </w:pPr>
            <w:r w:rsidRPr="00235C67">
              <w:rPr>
                <w:rFonts w:cs="Cambria"/>
                <w:sz w:val="18"/>
                <w:szCs w:val="18"/>
                <w:lang w:val="en-GB"/>
              </w:rPr>
              <w:t>Suppliers</w:t>
            </w:r>
          </w:p>
        </w:tc>
        <w:tc>
          <w:tcPr>
            <w:tcW w:w="819" w:type="dxa"/>
          </w:tcPr>
          <w:p w14:paraId="7855109B" w14:textId="77777777" w:rsidR="00BA28B1" w:rsidRPr="00D4455A" w:rsidRDefault="00BA28B1" w:rsidP="004A77F0">
            <w:pPr>
              <w:pStyle w:val="CCorpsdetexte1"/>
              <w:jc w:val="center"/>
              <w:cnfStyle w:val="100000000000" w:firstRow="1" w:lastRow="0" w:firstColumn="0" w:lastColumn="0" w:oddVBand="0" w:evenVBand="0" w:oddHBand="0" w:evenHBand="0" w:firstRowFirstColumn="0" w:firstRowLastColumn="0" w:lastRowFirstColumn="0" w:lastRowLastColumn="0"/>
              <w:rPr>
                <w:rFonts w:cs="Cambria"/>
                <w:sz w:val="18"/>
                <w:szCs w:val="18"/>
                <w:lang w:val="en-GB"/>
              </w:rPr>
            </w:pPr>
            <w:r w:rsidRPr="00AE4237">
              <w:rPr>
                <w:rFonts w:cs="Cambria"/>
                <w:sz w:val="18"/>
                <w:szCs w:val="18"/>
                <w:lang w:val="en-GB"/>
              </w:rPr>
              <w:t>Range (TPD)</w:t>
            </w:r>
          </w:p>
        </w:tc>
        <w:tc>
          <w:tcPr>
            <w:tcW w:w="1276" w:type="dxa"/>
          </w:tcPr>
          <w:p w14:paraId="726B0B55" w14:textId="77777777" w:rsidR="00BA28B1" w:rsidRPr="00310118" w:rsidRDefault="00BA28B1" w:rsidP="004A77F0">
            <w:pPr>
              <w:pStyle w:val="CCorpsdetexte1"/>
              <w:jc w:val="center"/>
              <w:cnfStyle w:val="100000000000" w:firstRow="1" w:lastRow="0" w:firstColumn="0" w:lastColumn="0" w:oddVBand="0" w:evenVBand="0" w:oddHBand="0" w:evenHBand="0" w:firstRowFirstColumn="0" w:firstRowLastColumn="0" w:lastRowFirstColumn="0" w:lastRowLastColumn="0"/>
              <w:rPr>
                <w:rFonts w:cs="Cambria"/>
                <w:b w:val="0"/>
                <w:sz w:val="18"/>
                <w:szCs w:val="18"/>
                <w:lang w:val="en-GB"/>
              </w:rPr>
            </w:pPr>
            <w:r w:rsidRPr="00310118">
              <w:rPr>
                <w:rFonts w:cs="Cambria"/>
                <w:sz w:val="18"/>
                <w:szCs w:val="18"/>
                <w:lang w:val="en-GB"/>
              </w:rPr>
              <w:t>Since</w:t>
            </w:r>
          </w:p>
          <w:p w14:paraId="0F9EB3FE" w14:textId="77777777" w:rsidR="00BA28B1" w:rsidRPr="001C6E47" w:rsidRDefault="00BA28B1" w:rsidP="004A77F0">
            <w:pPr>
              <w:cnfStyle w:val="100000000000" w:firstRow="1" w:lastRow="0" w:firstColumn="0" w:lastColumn="0" w:oddVBand="0" w:evenVBand="0" w:oddHBand="0" w:evenHBand="0" w:firstRowFirstColumn="0" w:firstRowLastColumn="0" w:lastRowFirstColumn="0" w:lastRowLastColumn="0"/>
              <w:rPr>
                <w:lang w:val="en-GB"/>
              </w:rPr>
            </w:pPr>
          </w:p>
        </w:tc>
        <w:tc>
          <w:tcPr>
            <w:tcW w:w="1072" w:type="dxa"/>
          </w:tcPr>
          <w:p w14:paraId="566BD158" w14:textId="77777777" w:rsidR="00BA28B1" w:rsidRPr="001C6E47" w:rsidRDefault="00BA28B1" w:rsidP="004A77F0">
            <w:pPr>
              <w:pStyle w:val="CCorpsdetexte1"/>
              <w:jc w:val="center"/>
              <w:cnfStyle w:val="100000000000" w:firstRow="1" w:lastRow="0" w:firstColumn="0" w:lastColumn="0" w:oddVBand="0" w:evenVBand="0" w:oddHBand="0" w:evenHBand="0" w:firstRowFirstColumn="0" w:firstRowLastColumn="0" w:lastRowFirstColumn="0" w:lastRowLastColumn="0"/>
              <w:rPr>
                <w:rFonts w:cs="Cambria"/>
                <w:sz w:val="18"/>
                <w:szCs w:val="18"/>
                <w:lang w:val="en-GB"/>
              </w:rPr>
            </w:pPr>
            <w:r w:rsidRPr="001C6E47">
              <w:rPr>
                <w:rFonts w:cs="Cambria"/>
                <w:sz w:val="18"/>
                <w:szCs w:val="18"/>
                <w:lang w:val="en-GB"/>
              </w:rPr>
              <w:t>Cycle</w:t>
            </w:r>
          </w:p>
        </w:tc>
        <w:tc>
          <w:tcPr>
            <w:tcW w:w="785" w:type="dxa"/>
          </w:tcPr>
          <w:p w14:paraId="014AEE0C" w14:textId="77777777" w:rsidR="00BA28B1" w:rsidRPr="001C6E47" w:rsidRDefault="00BA28B1" w:rsidP="004A77F0">
            <w:pPr>
              <w:pStyle w:val="CCorpsdetexte1"/>
              <w:jc w:val="center"/>
              <w:cnfStyle w:val="100000000000" w:firstRow="1" w:lastRow="0" w:firstColumn="0" w:lastColumn="0" w:oddVBand="0" w:evenVBand="0" w:oddHBand="0" w:evenHBand="0" w:firstRowFirstColumn="0" w:firstRowLastColumn="0" w:lastRowFirstColumn="0" w:lastRowLastColumn="0"/>
              <w:rPr>
                <w:rFonts w:cs="Cambria"/>
                <w:sz w:val="18"/>
                <w:szCs w:val="18"/>
                <w:lang w:val="en-GB"/>
              </w:rPr>
            </w:pPr>
            <w:r w:rsidRPr="001C6E47">
              <w:rPr>
                <w:rFonts w:cs="Cambria"/>
                <w:sz w:val="18"/>
                <w:szCs w:val="18"/>
                <w:lang w:val="en-GB"/>
              </w:rPr>
              <w:t>Open LN2</w:t>
            </w:r>
          </w:p>
        </w:tc>
        <w:tc>
          <w:tcPr>
            <w:tcW w:w="1403" w:type="dxa"/>
          </w:tcPr>
          <w:p w14:paraId="329AE401" w14:textId="77777777" w:rsidR="00BA28B1" w:rsidRPr="004E7282" w:rsidRDefault="00BA28B1" w:rsidP="004A77F0">
            <w:pPr>
              <w:pStyle w:val="CCorpsdetexte1"/>
              <w:jc w:val="center"/>
              <w:cnfStyle w:val="100000000000" w:firstRow="1" w:lastRow="0" w:firstColumn="0" w:lastColumn="0" w:oddVBand="0" w:evenVBand="0" w:oddHBand="0" w:evenHBand="0" w:firstRowFirstColumn="0" w:firstRowLastColumn="0" w:lastRowFirstColumn="0" w:lastRowLastColumn="0"/>
              <w:rPr>
                <w:rFonts w:cs="Cambria"/>
                <w:sz w:val="18"/>
                <w:szCs w:val="18"/>
                <w:lang w:val="en-GB"/>
              </w:rPr>
            </w:pPr>
            <w:r w:rsidRPr="001C6E47">
              <w:rPr>
                <w:rFonts w:cs="Cambria"/>
                <w:sz w:val="18"/>
                <w:szCs w:val="18"/>
                <w:lang w:val="en-GB"/>
              </w:rPr>
              <w:t>O-P Conversion</w:t>
            </w:r>
          </w:p>
        </w:tc>
        <w:tc>
          <w:tcPr>
            <w:tcW w:w="1241" w:type="dxa"/>
          </w:tcPr>
          <w:p w14:paraId="7B29C331" w14:textId="77777777" w:rsidR="00BA28B1" w:rsidRPr="0061520B" w:rsidRDefault="00BA28B1" w:rsidP="004A77F0">
            <w:pPr>
              <w:pStyle w:val="CCorpsdetexte1"/>
              <w:jc w:val="center"/>
              <w:cnfStyle w:val="100000000000" w:firstRow="1" w:lastRow="0" w:firstColumn="0" w:lastColumn="0" w:oddVBand="0" w:evenVBand="0" w:oddHBand="0" w:evenHBand="0" w:firstRowFirstColumn="0" w:firstRowLastColumn="0" w:lastRowFirstColumn="0" w:lastRowLastColumn="0"/>
              <w:rPr>
                <w:rFonts w:cs="Cambria"/>
                <w:sz w:val="18"/>
                <w:szCs w:val="18"/>
                <w:lang w:val="en-GB"/>
              </w:rPr>
            </w:pPr>
            <w:r w:rsidRPr="0061520B">
              <w:rPr>
                <w:rFonts w:cs="Cambria"/>
                <w:sz w:val="18"/>
                <w:szCs w:val="18"/>
                <w:lang w:val="en-GB"/>
              </w:rPr>
              <w:t>SEC (kWh/kg</w:t>
            </w:r>
            <w:r w:rsidRPr="0061520B">
              <w:rPr>
                <w:rFonts w:cs="Cambria"/>
                <w:sz w:val="18"/>
                <w:szCs w:val="18"/>
                <w:vertAlign w:val="subscript"/>
                <w:lang w:val="en-GB"/>
              </w:rPr>
              <w:t>LH2</w:t>
            </w:r>
            <w:r w:rsidRPr="0061520B">
              <w:rPr>
                <w:rFonts w:cs="Cambria"/>
                <w:sz w:val="18"/>
                <w:szCs w:val="18"/>
                <w:lang w:val="en-GB"/>
              </w:rPr>
              <w:t>)</w:t>
            </w:r>
          </w:p>
        </w:tc>
        <w:tc>
          <w:tcPr>
            <w:tcW w:w="2109" w:type="dxa"/>
          </w:tcPr>
          <w:p w14:paraId="0C32296D" w14:textId="77777777" w:rsidR="00BA28B1" w:rsidRPr="00235C67" w:rsidRDefault="00BA28B1" w:rsidP="004A77F0">
            <w:pPr>
              <w:pStyle w:val="CCorpsdetexte1"/>
              <w:jc w:val="center"/>
              <w:cnfStyle w:val="100000000000" w:firstRow="1" w:lastRow="0" w:firstColumn="0" w:lastColumn="0" w:oddVBand="0" w:evenVBand="0" w:oddHBand="0" w:evenHBand="0" w:firstRowFirstColumn="0" w:firstRowLastColumn="0" w:lastRowFirstColumn="0" w:lastRowLastColumn="0"/>
              <w:rPr>
                <w:rFonts w:cs="Cambria"/>
                <w:sz w:val="18"/>
                <w:szCs w:val="18"/>
                <w:lang w:val="en-GB"/>
              </w:rPr>
            </w:pPr>
            <w:r w:rsidRPr="00235C67">
              <w:rPr>
                <w:rFonts w:cs="Cambria"/>
                <w:sz w:val="18"/>
                <w:szCs w:val="18"/>
                <w:lang w:val="en-GB"/>
              </w:rPr>
              <w:t>Economics (M€)</w:t>
            </w:r>
          </w:p>
        </w:tc>
      </w:tr>
      <w:tr w:rsidR="00BA28B1" w:rsidRPr="00235C67" w14:paraId="0048D934" w14:textId="77777777" w:rsidTr="004A77F0">
        <w:trPr>
          <w:cnfStyle w:val="000000100000" w:firstRow="0" w:lastRow="0" w:firstColumn="0" w:lastColumn="0" w:oddVBand="0" w:evenVBand="0" w:oddHBand="1" w:evenHBand="0" w:firstRowFirstColumn="0" w:firstRowLastColumn="0" w:lastRowFirstColumn="0" w:lastRowLastColumn="0"/>
          <w:trHeight w:val="504"/>
          <w:jc w:val="center"/>
        </w:trPr>
        <w:tc>
          <w:tcPr>
            <w:cnfStyle w:val="001000000000" w:firstRow="0" w:lastRow="0" w:firstColumn="1" w:lastColumn="0" w:oddVBand="0" w:evenVBand="0" w:oddHBand="0" w:evenHBand="0" w:firstRowFirstColumn="0" w:firstRowLastColumn="0" w:lastRowFirstColumn="0" w:lastRowLastColumn="0"/>
            <w:tcW w:w="1444" w:type="dxa"/>
          </w:tcPr>
          <w:p w14:paraId="7534B09C" w14:textId="77777777" w:rsidR="00BA28B1" w:rsidRPr="00235C67" w:rsidRDefault="00BA28B1" w:rsidP="004A77F0">
            <w:pPr>
              <w:pStyle w:val="CCorpsdetexte1"/>
              <w:jc w:val="center"/>
              <w:rPr>
                <w:rFonts w:cs="Cambria"/>
                <w:i/>
                <w:lang w:val="en-GB"/>
              </w:rPr>
            </w:pPr>
            <w:r w:rsidRPr="00235C67">
              <w:rPr>
                <w:rFonts w:cs="Cambria"/>
                <w:lang w:val="en-GB"/>
              </w:rPr>
              <w:t>Linde</w:t>
            </w:r>
          </w:p>
        </w:tc>
        <w:tc>
          <w:tcPr>
            <w:tcW w:w="819" w:type="dxa"/>
          </w:tcPr>
          <w:p w14:paraId="01683681" w14:textId="77777777" w:rsidR="00BA28B1" w:rsidRPr="00AE4237" w:rsidRDefault="00BA28B1" w:rsidP="004A77F0">
            <w:pPr>
              <w:pStyle w:val="CCorpsdetexte1"/>
              <w:jc w:val="center"/>
              <w:cnfStyle w:val="000000100000" w:firstRow="0" w:lastRow="0" w:firstColumn="0" w:lastColumn="0" w:oddVBand="0" w:evenVBand="0" w:oddHBand="1" w:evenHBand="0" w:firstRowFirstColumn="0" w:firstRowLastColumn="0" w:lastRowFirstColumn="0" w:lastRowLastColumn="0"/>
              <w:rPr>
                <w:rFonts w:cs="Cambria"/>
                <w:lang w:val="en-GB"/>
              </w:rPr>
            </w:pPr>
            <w:r w:rsidRPr="00AE4237">
              <w:rPr>
                <w:rFonts w:cs="Cambria"/>
                <w:lang w:val="en-GB"/>
              </w:rPr>
              <w:t>5-7</w:t>
            </w:r>
          </w:p>
        </w:tc>
        <w:tc>
          <w:tcPr>
            <w:tcW w:w="1276" w:type="dxa"/>
          </w:tcPr>
          <w:p w14:paraId="15FFA0A6" w14:textId="77777777" w:rsidR="00BA28B1" w:rsidRPr="00D4455A" w:rsidRDefault="00BA28B1" w:rsidP="004A77F0">
            <w:pPr>
              <w:pStyle w:val="CCorpsdetexte1"/>
              <w:jc w:val="center"/>
              <w:cnfStyle w:val="000000100000" w:firstRow="0" w:lastRow="0" w:firstColumn="0" w:lastColumn="0" w:oddVBand="0" w:evenVBand="0" w:oddHBand="1" w:evenHBand="0" w:firstRowFirstColumn="0" w:firstRowLastColumn="0" w:lastRowFirstColumn="0" w:lastRowLastColumn="0"/>
              <w:rPr>
                <w:rFonts w:cs="Cambria"/>
                <w:lang w:val="en-GB"/>
              </w:rPr>
            </w:pPr>
            <w:r w:rsidRPr="00D4455A">
              <w:rPr>
                <w:rFonts w:cs="Cambria"/>
                <w:lang w:val="en-GB"/>
              </w:rPr>
              <w:t>1992/2007</w:t>
            </w:r>
          </w:p>
        </w:tc>
        <w:tc>
          <w:tcPr>
            <w:tcW w:w="1072" w:type="dxa"/>
          </w:tcPr>
          <w:p w14:paraId="0AC2B31C" w14:textId="77777777" w:rsidR="00BA28B1" w:rsidRPr="001C6E47" w:rsidRDefault="00BA28B1" w:rsidP="004A77F0">
            <w:pPr>
              <w:pStyle w:val="CCorpsdetexte1"/>
              <w:jc w:val="center"/>
              <w:cnfStyle w:val="000000100000" w:firstRow="0" w:lastRow="0" w:firstColumn="0" w:lastColumn="0" w:oddVBand="0" w:evenVBand="0" w:oddHBand="1" w:evenHBand="0" w:firstRowFirstColumn="0" w:firstRowLastColumn="0" w:lastRowFirstColumn="0" w:lastRowLastColumn="0"/>
              <w:rPr>
                <w:rFonts w:cs="Cambria"/>
                <w:lang w:val="en-GB"/>
              </w:rPr>
            </w:pPr>
            <w:r w:rsidRPr="00310118">
              <w:rPr>
                <w:rFonts w:cs="Cambria"/>
                <w:lang w:val="en-GB"/>
              </w:rPr>
              <w:t>Claude with H2</w:t>
            </w:r>
          </w:p>
        </w:tc>
        <w:tc>
          <w:tcPr>
            <w:tcW w:w="785" w:type="dxa"/>
          </w:tcPr>
          <w:p w14:paraId="6A5DFDFE" w14:textId="77777777" w:rsidR="00BA28B1" w:rsidRPr="001C6E47" w:rsidRDefault="00BA28B1" w:rsidP="004A77F0">
            <w:pPr>
              <w:pStyle w:val="CCorpsdetexte1"/>
              <w:jc w:val="center"/>
              <w:cnfStyle w:val="000000100000" w:firstRow="0" w:lastRow="0" w:firstColumn="0" w:lastColumn="0" w:oddVBand="0" w:evenVBand="0" w:oddHBand="1" w:evenHBand="0" w:firstRowFirstColumn="0" w:firstRowLastColumn="0" w:lastRowFirstColumn="0" w:lastRowLastColumn="0"/>
              <w:rPr>
                <w:rFonts w:cs="Cambria"/>
                <w:lang w:val="en-GB"/>
              </w:rPr>
            </w:pPr>
            <w:r w:rsidRPr="001C6E47">
              <w:rPr>
                <w:rFonts w:cs="Cambria"/>
                <w:lang w:val="en-GB"/>
              </w:rPr>
              <w:t>X</w:t>
            </w:r>
          </w:p>
        </w:tc>
        <w:tc>
          <w:tcPr>
            <w:tcW w:w="1403" w:type="dxa"/>
          </w:tcPr>
          <w:p w14:paraId="32E5E00A" w14:textId="77777777" w:rsidR="00BA28B1" w:rsidRPr="001C6E47" w:rsidRDefault="00BA28B1" w:rsidP="004A77F0">
            <w:pPr>
              <w:pStyle w:val="CCorpsdetexte1"/>
              <w:jc w:val="center"/>
              <w:cnfStyle w:val="000000100000" w:firstRow="0" w:lastRow="0" w:firstColumn="0" w:lastColumn="0" w:oddVBand="0" w:evenVBand="0" w:oddHBand="1" w:evenHBand="0" w:firstRowFirstColumn="0" w:firstRowLastColumn="0" w:lastRowFirstColumn="0" w:lastRowLastColumn="0"/>
              <w:rPr>
                <w:rFonts w:cs="Cambria"/>
                <w:lang w:val="en-GB"/>
              </w:rPr>
            </w:pPr>
            <w:r w:rsidRPr="001C6E47">
              <w:rPr>
                <w:rFonts w:cs="Cambria"/>
                <w:lang w:val="en-GB"/>
              </w:rPr>
              <w:t>Batch</w:t>
            </w:r>
          </w:p>
        </w:tc>
        <w:tc>
          <w:tcPr>
            <w:tcW w:w="1241" w:type="dxa"/>
          </w:tcPr>
          <w:p w14:paraId="37D0AADD" w14:textId="77777777" w:rsidR="00BA28B1" w:rsidRPr="004E7282" w:rsidRDefault="00BA28B1" w:rsidP="004A77F0">
            <w:pPr>
              <w:pStyle w:val="CCorpsdetexte1"/>
              <w:jc w:val="center"/>
              <w:cnfStyle w:val="000000100000" w:firstRow="0" w:lastRow="0" w:firstColumn="0" w:lastColumn="0" w:oddVBand="0" w:evenVBand="0" w:oddHBand="1" w:evenHBand="0" w:firstRowFirstColumn="0" w:firstRowLastColumn="0" w:lastRowFirstColumn="0" w:lastRowLastColumn="0"/>
              <w:rPr>
                <w:rFonts w:cs="Cambria"/>
                <w:lang w:val="en-GB"/>
              </w:rPr>
            </w:pPr>
            <w:r w:rsidRPr="001C6E47">
              <w:rPr>
                <w:rFonts w:cs="Cambria"/>
                <w:lang w:val="en-GB"/>
              </w:rPr>
              <w:t>13.6</w:t>
            </w:r>
          </w:p>
        </w:tc>
        <w:tc>
          <w:tcPr>
            <w:tcW w:w="2109" w:type="dxa"/>
          </w:tcPr>
          <w:p w14:paraId="5B37A1D9" w14:textId="77777777" w:rsidR="00BA28B1" w:rsidRPr="004E7282" w:rsidRDefault="00BA28B1" w:rsidP="004A77F0">
            <w:pPr>
              <w:pStyle w:val="CCorpsdetexte1"/>
              <w:jc w:val="center"/>
              <w:cnfStyle w:val="000000100000" w:firstRow="0" w:lastRow="0" w:firstColumn="0" w:lastColumn="0" w:oddVBand="0" w:evenVBand="0" w:oddHBand="1" w:evenHBand="0" w:firstRowFirstColumn="0" w:firstRowLastColumn="0" w:lastRowFirstColumn="0" w:lastRowLastColumn="0"/>
              <w:rPr>
                <w:rFonts w:cs="Cambria"/>
                <w:i/>
                <w:lang w:val="en-GB"/>
              </w:rPr>
            </w:pPr>
            <w:r w:rsidRPr="004E7282">
              <w:rPr>
                <w:rFonts w:cs="Cambria"/>
                <w:i/>
                <w:lang w:val="en-GB"/>
              </w:rPr>
              <w:t xml:space="preserve">20 for </w:t>
            </w:r>
            <w:proofErr w:type="spellStart"/>
            <w:r w:rsidRPr="004E7282">
              <w:rPr>
                <w:rFonts w:cs="Cambria"/>
                <w:i/>
                <w:lang w:val="en-GB"/>
              </w:rPr>
              <w:t>Leuna</w:t>
            </w:r>
            <w:proofErr w:type="spellEnd"/>
          </w:p>
        </w:tc>
      </w:tr>
      <w:tr w:rsidR="00BA28B1" w:rsidRPr="00235C67" w14:paraId="20F82A3E" w14:textId="77777777" w:rsidTr="004A77F0">
        <w:trPr>
          <w:trHeight w:val="504"/>
          <w:jc w:val="center"/>
        </w:trPr>
        <w:tc>
          <w:tcPr>
            <w:cnfStyle w:val="001000000000" w:firstRow="0" w:lastRow="0" w:firstColumn="1" w:lastColumn="0" w:oddVBand="0" w:evenVBand="0" w:oddHBand="0" w:evenHBand="0" w:firstRowFirstColumn="0" w:firstRowLastColumn="0" w:lastRowFirstColumn="0" w:lastRowLastColumn="0"/>
            <w:tcW w:w="1444" w:type="dxa"/>
          </w:tcPr>
          <w:p w14:paraId="05C14B6E" w14:textId="77777777" w:rsidR="00BA28B1" w:rsidRPr="00235C67" w:rsidRDefault="00BA28B1" w:rsidP="004A77F0">
            <w:pPr>
              <w:pStyle w:val="CCorpsdetexte1"/>
              <w:jc w:val="center"/>
              <w:rPr>
                <w:rFonts w:cs="Cambria"/>
                <w:lang w:val="en-GB"/>
              </w:rPr>
            </w:pPr>
            <w:r w:rsidRPr="00235C67">
              <w:rPr>
                <w:rFonts w:cs="Cambria"/>
                <w:lang w:val="en-GB"/>
              </w:rPr>
              <w:t>Praxair</w:t>
            </w:r>
          </w:p>
        </w:tc>
        <w:tc>
          <w:tcPr>
            <w:tcW w:w="819" w:type="dxa"/>
          </w:tcPr>
          <w:p w14:paraId="63775C87" w14:textId="77777777" w:rsidR="00BA28B1" w:rsidRPr="00AE4237" w:rsidRDefault="00BA28B1" w:rsidP="004A77F0">
            <w:pPr>
              <w:pStyle w:val="CCorpsdetexte1"/>
              <w:jc w:val="center"/>
              <w:cnfStyle w:val="000000000000" w:firstRow="0" w:lastRow="0" w:firstColumn="0" w:lastColumn="0" w:oddVBand="0" w:evenVBand="0" w:oddHBand="0" w:evenHBand="0" w:firstRowFirstColumn="0" w:firstRowLastColumn="0" w:lastRowFirstColumn="0" w:lastRowLastColumn="0"/>
              <w:rPr>
                <w:rFonts w:cs="Cambria"/>
                <w:lang w:val="en-GB"/>
              </w:rPr>
            </w:pPr>
            <w:r w:rsidRPr="00AE4237">
              <w:rPr>
                <w:rFonts w:cs="Cambria"/>
                <w:lang w:val="en-GB"/>
              </w:rPr>
              <w:t>6-35</w:t>
            </w:r>
          </w:p>
        </w:tc>
        <w:tc>
          <w:tcPr>
            <w:tcW w:w="1276" w:type="dxa"/>
          </w:tcPr>
          <w:p w14:paraId="75259DA3" w14:textId="77777777" w:rsidR="00BA28B1" w:rsidRPr="00D4455A" w:rsidRDefault="00BA28B1" w:rsidP="004A77F0">
            <w:pPr>
              <w:pStyle w:val="CCorpsdetexte1"/>
              <w:jc w:val="center"/>
              <w:cnfStyle w:val="000000000000" w:firstRow="0" w:lastRow="0" w:firstColumn="0" w:lastColumn="0" w:oddVBand="0" w:evenVBand="0" w:oddHBand="0" w:evenHBand="0" w:firstRowFirstColumn="0" w:firstRowLastColumn="0" w:lastRowFirstColumn="0" w:lastRowLastColumn="0"/>
              <w:rPr>
                <w:rFonts w:cs="Cambria"/>
                <w:lang w:val="en-GB"/>
              </w:rPr>
            </w:pPr>
            <w:r w:rsidRPr="00D4455A">
              <w:rPr>
                <w:rFonts w:cs="Cambria"/>
                <w:lang w:val="en-GB"/>
              </w:rPr>
              <w:t>1962</w:t>
            </w:r>
          </w:p>
        </w:tc>
        <w:tc>
          <w:tcPr>
            <w:tcW w:w="1072" w:type="dxa"/>
          </w:tcPr>
          <w:p w14:paraId="3F1D742B" w14:textId="77777777" w:rsidR="00BA28B1" w:rsidRPr="001C6E47" w:rsidRDefault="00BA28B1" w:rsidP="004A77F0">
            <w:pPr>
              <w:pStyle w:val="CCorpsdetexte1"/>
              <w:jc w:val="center"/>
              <w:cnfStyle w:val="000000000000" w:firstRow="0" w:lastRow="0" w:firstColumn="0" w:lastColumn="0" w:oddVBand="0" w:evenVBand="0" w:oddHBand="0" w:evenHBand="0" w:firstRowFirstColumn="0" w:firstRowLastColumn="0" w:lastRowFirstColumn="0" w:lastRowLastColumn="0"/>
              <w:rPr>
                <w:rFonts w:cs="Cambria"/>
                <w:lang w:val="en-GB"/>
              </w:rPr>
            </w:pPr>
            <w:r w:rsidRPr="00310118">
              <w:rPr>
                <w:rFonts w:cs="Cambria"/>
                <w:lang w:val="en-GB"/>
              </w:rPr>
              <w:t>Claude with H2</w:t>
            </w:r>
          </w:p>
        </w:tc>
        <w:tc>
          <w:tcPr>
            <w:tcW w:w="785" w:type="dxa"/>
          </w:tcPr>
          <w:p w14:paraId="67FE7C7F" w14:textId="77777777" w:rsidR="00BA28B1" w:rsidRPr="001C6E47" w:rsidRDefault="00BA28B1" w:rsidP="004A77F0">
            <w:pPr>
              <w:pStyle w:val="CCorpsdetexte1"/>
              <w:jc w:val="center"/>
              <w:cnfStyle w:val="000000000000" w:firstRow="0" w:lastRow="0" w:firstColumn="0" w:lastColumn="0" w:oddVBand="0" w:evenVBand="0" w:oddHBand="0" w:evenHBand="0" w:firstRowFirstColumn="0" w:firstRowLastColumn="0" w:lastRowFirstColumn="0" w:lastRowLastColumn="0"/>
              <w:rPr>
                <w:rFonts w:cs="Cambria"/>
                <w:lang w:val="en-GB"/>
              </w:rPr>
            </w:pPr>
            <w:r w:rsidRPr="001C6E47">
              <w:rPr>
                <w:rFonts w:cs="Cambria"/>
                <w:lang w:val="en-GB"/>
              </w:rPr>
              <w:t>X</w:t>
            </w:r>
          </w:p>
        </w:tc>
        <w:tc>
          <w:tcPr>
            <w:tcW w:w="1403" w:type="dxa"/>
          </w:tcPr>
          <w:p w14:paraId="28FAFD0A" w14:textId="77777777" w:rsidR="00BA28B1" w:rsidRPr="001C6E47" w:rsidRDefault="00BA28B1" w:rsidP="004A77F0">
            <w:pPr>
              <w:pStyle w:val="CCorpsdetexte1"/>
              <w:jc w:val="center"/>
              <w:cnfStyle w:val="000000000000" w:firstRow="0" w:lastRow="0" w:firstColumn="0" w:lastColumn="0" w:oddVBand="0" w:evenVBand="0" w:oddHBand="0" w:evenHBand="0" w:firstRowFirstColumn="0" w:firstRowLastColumn="0" w:lastRowFirstColumn="0" w:lastRowLastColumn="0"/>
              <w:rPr>
                <w:rFonts w:cs="Cambria"/>
                <w:lang w:val="en-GB"/>
              </w:rPr>
            </w:pPr>
            <w:r w:rsidRPr="001C6E47">
              <w:rPr>
                <w:rFonts w:cs="Cambria"/>
                <w:lang w:val="en-GB"/>
              </w:rPr>
              <w:t>Continuous</w:t>
            </w:r>
          </w:p>
        </w:tc>
        <w:tc>
          <w:tcPr>
            <w:tcW w:w="1241" w:type="dxa"/>
          </w:tcPr>
          <w:p w14:paraId="3FCA277F" w14:textId="77777777" w:rsidR="00BA28B1" w:rsidRPr="004E7282" w:rsidRDefault="00BA28B1" w:rsidP="004A77F0">
            <w:pPr>
              <w:pStyle w:val="CCorpsdetexte1"/>
              <w:jc w:val="center"/>
              <w:cnfStyle w:val="000000000000" w:firstRow="0" w:lastRow="0" w:firstColumn="0" w:lastColumn="0" w:oddVBand="0" w:evenVBand="0" w:oddHBand="0" w:evenHBand="0" w:firstRowFirstColumn="0" w:firstRowLastColumn="0" w:lastRowFirstColumn="0" w:lastRowLastColumn="0"/>
              <w:rPr>
                <w:rFonts w:cs="Cambria"/>
                <w:lang w:val="en-GB"/>
              </w:rPr>
            </w:pPr>
            <w:r w:rsidRPr="004E7282">
              <w:rPr>
                <w:rFonts w:cs="Cambria"/>
                <w:lang w:val="en-GB"/>
              </w:rPr>
              <w:t>12.5-15</w:t>
            </w:r>
          </w:p>
        </w:tc>
        <w:tc>
          <w:tcPr>
            <w:tcW w:w="2109" w:type="dxa"/>
          </w:tcPr>
          <w:p w14:paraId="495A1C30" w14:textId="77777777" w:rsidR="00BA28B1" w:rsidRPr="0061520B" w:rsidRDefault="00BA28B1" w:rsidP="004A77F0">
            <w:pPr>
              <w:pStyle w:val="CCorpsdetexte1"/>
              <w:jc w:val="center"/>
              <w:cnfStyle w:val="000000000000" w:firstRow="0" w:lastRow="0" w:firstColumn="0" w:lastColumn="0" w:oddVBand="0" w:evenVBand="0" w:oddHBand="0" w:evenHBand="0" w:firstRowFirstColumn="0" w:firstRowLastColumn="0" w:lastRowFirstColumn="0" w:lastRowLastColumn="0"/>
              <w:rPr>
                <w:rFonts w:cs="Cambria"/>
                <w:lang w:val="en-GB"/>
              </w:rPr>
            </w:pPr>
          </w:p>
        </w:tc>
      </w:tr>
      <w:tr w:rsidR="00BA28B1" w:rsidRPr="00235C67" w14:paraId="68203FC6" w14:textId="77777777" w:rsidTr="004A77F0">
        <w:trPr>
          <w:cnfStyle w:val="000000100000" w:firstRow="0" w:lastRow="0" w:firstColumn="0" w:lastColumn="0" w:oddVBand="0" w:evenVBand="0" w:oddHBand="1" w:evenHBand="0" w:firstRowFirstColumn="0" w:firstRowLastColumn="0" w:lastRowFirstColumn="0" w:lastRowLastColumn="0"/>
          <w:trHeight w:val="848"/>
          <w:jc w:val="center"/>
        </w:trPr>
        <w:tc>
          <w:tcPr>
            <w:cnfStyle w:val="001000000000" w:firstRow="0" w:lastRow="0" w:firstColumn="1" w:lastColumn="0" w:oddVBand="0" w:evenVBand="0" w:oddHBand="0" w:evenHBand="0" w:firstRowFirstColumn="0" w:firstRowLastColumn="0" w:lastRowFirstColumn="0" w:lastRowLastColumn="0"/>
            <w:tcW w:w="1444" w:type="dxa"/>
          </w:tcPr>
          <w:p w14:paraId="6B7946F7" w14:textId="77777777" w:rsidR="00BA28B1" w:rsidRPr="00235C67" w:rsidRDefault="00BA28B1" w:rsidP="004A77F0">
            <w:pPr>
              <w:pStyle w:val="CCorpsdetexte1"/>
              <w:jc w:val="center"/>
              <w:rPr>
                <w:rFonts w:cs="Cambria"/>
                <w:lang w:val="en-GB"/>
              </w:rPr>
            </w:pPr>
            <w:r w:rsidRPr="00235C67">
              <w:rPr>
                <w:rFonts w:cs="Cambria"/>
                <w:lang w:val="en-GB"/>
              </w:rPr>
              <w:t>Air Products</w:t>
            </w:r>
          </w:p>
        </w:tc>
        <w:tc>
          <w:tcPr>
            <w:tcW w:w="819" w:type="dxa"/>
          </w:tcPr>
          <w:p w14:paraId="26A465A5" w14:textId="77777777" w:rsidR="00BA28B1" w:rsidRPr="00AE4237" w:rsidRDefault="00BA28B1" w:rsidP="004A77F0">
            <w:pPr>
              <w:pStyle w:val="CCorpsdetexte1"/>
              <w:jc w:val="center"/>
              <w:cnfStyle w:val="000000100000" w:firstRow="0" w:lastRow="0" w:firstColumn="0" w:lastColumn="0" w:oddVBand="0" w:evenVBand="0" w:oddHBand="1" w:evenHBand="0" w:firstRowFirstColumn="0" w:firstRowLastColumn="0" w:lastRowFirstColumn="0" w:lastRowLastColumn="0"/>
              <w:rPr>
                <w:rFonts w:cs="Cambria"/>
                <w:lang w:val="en-GB"/>
              </w:rPr>
            </w:pPr>
            <w:r w:rsidRPr="00AE4237">
              <w:rPr>
                <w:rFonts w:cs="Cambria"/>
                <w:lang w:val="en-GB"/>
              </w:rPr>
              <w:t>0.3-32</w:t>
            </w:r>
          </w:p>
        </w:tc>
        <w:tc>
          <w:tcPr>
            <w:tcW w:w="1276" w:type="dxa"/>
          </w:tcPr>
          <w:p w14:paraId="0BDC44C9" w14:textId="77777777" w:rsidR="00BA28B1" w:rsidRPr="00D4455A" w:rsidRDefault="00BA28B1" w:rsidP="004A77F0">
            <w:pPr>
              <w:pStyle w:val="CCorpsdetexte1"/>
              <w:jc w:val="center"/>
              <w:cnfStyle w:val="000000100000" w:firstRow="0" w:lastRow="0" w:firstColumn="0" w:lastColumn="0" w:oddVBand="0" w:evenVBand="0" w:oddHBand="1" w:evenHBand="0" w:firstRowFirstColumn="0" w:firstRowLastColumn="0" w:lastRowFirstColumn="0" w:lastRowLastColumn="0"/>
              <w:rPr>
                <w:rFonts w:cs="Cambria"/>
                <w:lang w:val="en-GB"/>
              </w:rPr>
            </w:pPr>
          </w:p>
        </w:tc>
        <w:tc>
          <w:tcPr>
            <w:tcW w:w="1072" w:type="dxa"/>
          </w:tcPr>
          <w:p w14:paraId="1C477E55" w14:textId="77777777" w:rsidR="00BA28B1" w:rsidRPr="00310118" w:rsidRDefault="00BA28B1" w:rsidP="004A77F0">
            <w:pPr>
              <w:pStyle w:val="CCorpsdetexte1"/>
              <w:jc w:val="center"/>
              <w:cnfStyle w:val="000000100000" w:firstRow="0" w:lastRow="0" w:firstColumn="0" w:lastColumn="0" w:oddVBand="0" w:evenVBand="0" w:oddHBand="1" w:evenHBand="0" w:firstRowFirstColumn="0" w:firstRowLastColumn="0" w:lastRowFirstColumn="0" w:lastRowLastColumn="0"/>
              <w:rPr>
                <w:rFonts w:cs="Cambria"/>
                <w:lang w:val="en-GB"/>
              </w:rPr>
            </w:pPr>
          </w:p>
        </w:tc>
        <w:tc>
          <w:tcPr>
            <w:tcW w:w="785" w:type="dxa"/>
          </w:tcPr>
          <w:p w14:paraId="7DC635E7" w14:textId="77777777" w:rsidR="00BA28B1" w:rsidRPr="001C6E47" w:rsidRDefault="00BA28B1" w:rsidP="004A77F0">
            <w:pPr>
              <w:pStyle w:val="CCorpsdetexte1"/>
              <w:jc w:val="center"/>
              <w:cnfStyle w:val="000000100000" w:firstRow="0" w:lastRow="0" w:firstColumn="0" w:lastColumn="0" w:oddVBand="0" w:evenVBand="0" w:oddHBand="1" w:evenHBand="0" w:firstRowFirstColumn="0" w:firstRowLastColumn="0" w:lastRowFirstColumn="0" w:lastRowLastColumn="0"/>
              <w:rPr>
                <w:rFonts w:cs="Cambria"/>
                <w:lang w:val="en-GB"/>
              </w:rPr>
            </w:pPr>
          </w:p>
        </w:tc>
        <w:tc>
          <w:tcPr>
            <w:tcW w:w="1403" w:type="dxa"/>
          </w:tcPr>
          <w:p w14:paraId="380ED382" w14:textId="77777777" w:rsidR="00BA28B1" w:rsidRPr="001C6E47" w:rsidRDefault="00BA28B1" w:rsidP="004A77F0">
            <w:pPr>
              <w:pStyle w:val="CCorpsdetexte1"/>
              <w:jc w:val="center"/>
              <w:cnfStyle w:val="000000100000" w:firstRow="0" w:lastRow="0" w:firstColumn="0" w:lastColumn="0" w:oddVBand="0" w:evenVBand="0" w:oddHBand="1" w:evenHBand="0" w:firstRowFirstColumn="0" w:firstRowLastColumn="0" w:lastRowFirstColumn="0" w:lastRowLastColumn="0"/>
              <w:rPr>
                <w:rFonts w:cs="Cambria"/>
                <w:lang w:val="en-GB"/>
              </w:rPr>
            </w:pPr>
          </w:p>
        </w:tc>
        <w:tc>
          <w:tcPr>
            <w:tcW w:w="1241" w:type="dxa"/>
          </w:tcPr>
          <w:p w14:paraId="2BD4EDFB" w14:textId="77777777" w:rsidR="00BA28B1" w:rsidRPr="001C6E47" w:rsidRDefault="00BA28B1" w:rsidP="004A77F0">
            <w:pPr>
              <w:pStyle w:val="CCorpsdetexte1"/>
              <w:jc w:val="center"/>
              <w:cnfStyle w:val="000000100000" w:firstRow="0" w:lastRow="0" w:firstColumn="0" w:lastColumn="0" w:oddVBand="0" w:evenVBand="0" w:oddHBand="1" w:evenHBand="0" w:firstRowFirstColumn="0" w:firstRowLastColumn="0" w:lastRowFirstColumn="0" w:lastRowLastColumn="0"/>
              <w:rPr>
                <w:rFonts w:cs="Cambria"/>
                <w:lang w:val="en-GB"/>
              </w:rPr>
            </w:pPr>
          </w:p>
        </w:tc>
        <w:tc>
          <w:tcPr>
            <w:tcW w:w="2109" w:type="dxa"/>
          </w:tcPr>
          <w:p w14:paraId="22BA822A" w14:textId="77777777" w:rsidR="00BA28B1" w:rsidRPr="001C6E47" w:rsidRDefault="00BA28B1" w:rsidP="004A77F0">
            <w:pPr>
              <w:pStyle w:val="CCorpsdetexte1"/>
              <w:jc w:val="center"/>
              <w:cnfStyle w:val="000000100000" w:firstRow="0" w:lastRow="0" w:firstColumn="0" w:lastColumn="0" w:oddVBand="0" w:evenVBand="0" w:oddHBand="1" w:evenHBand="0" w:firstRowFirstColumn="0" w:firstRowLastColumn="0" w:lastRowFirstColumn="0" w:lastRowLastColumn="0"/>
              <w:rPr>
                <w:rFonts w:cs="Cambria"/>
                <w:lang w:val="en-GB"/>
              </w:rPr>
            </w:pPr>
          </w:p>
        </w:tc>
      </w:tr>
      <w:tr w:rsidR="00BA28B1" w:rsidRPr="009D498F" w14:paraId="2B52CB8D" w14:textId="77777777" w:rsidTr="004A77F0">
        <w:trPr>
          <w:trHeight w:val="848"/>
          <w:jc w:val="center"/>
        </w:trPr>
        <w:tc>
          <w:tcPr>
            <w:cnfStyle w:val="001000000000" w:firstRow="0" w:lastRow="0" w:firstColumn="1" w:lastColumn="0" w:oddVBand="0" w:evenVBand="0" w:oddHBand="0" w:evenHBand="0" w:firstRowFirstColumn="0" w:firstRowLastColumn="0" w:lastRowFirstColumn="0" w:lastRowLastColumn="0"/>
            <w:tcW w:w="1444" w:type="dxa"/>
          </w:tcPr>
          <w:p w14:paraId="383B89D0" w14:textId="77777777" w:rsidR="00BA28B1" w:rsidRPr="00235C67" w:rsidRDefault="00BA28B1" w:rsidP="004A77F0">
            <w:pPr>
              <w:pStyle w:val="CCorpsdetexte1"/>
              <w:jc w:val="center"/>
              <w:rPr>
                <w:rFonts w:cs="Cambria"/>
                <w:lang w:val="en-GB"/>
              </w:rPr>
            </w:pPr>
            <w:r w:rsidRPr="00235C67">
              <w:rPr>
                <w:rFonts w:cs="Cambria"/>
                <w:lang w:val="en-GB"/>
              </w:rPr>
              <w:t>Air Liquide</w:t>
            </w:r>
          </w:p>
        </w:tc>
        <w:tc>
          <w:tcPr>
            <w:tcW w:w="819" w:type="dxa"/>
          </w:tcPr>
          <w:p w14:paraId="5F22C634" w14:textId="77777777" w:rsidR="00BA28B1" w:rsidRPr="00AE4237" w:rsidRDefault="00BA28B1" w:rsidP="004A77F0">
            <w:pPr>
              <w:pStyle w:val="CCorpsdetexte1"/>
              <w:jc w:val="center"/>
              <w:cnfStyle w:val="000000000000" w:firstRow="0" w:lastRow="0" w:firstColumn="0" w:lastColumn="0" w:oddVBand="0" w:evenVBand="0" w:oddHBand="0" w:evenHBand="0" w:firstRowFirstColumn="0" w:firstRowLastColumn="0" w:lastRowFirstColumn="0" w:lastRowLastColumn="0"/>
              <w:rPr>
                <w:rFonts w:cs="Cambria"/>
                <w:lang w:val="en-GB"/>
              </w:rPr>
            </w:pPr>
            <w:r w:rsidRPr="00AE4237">
              <w:rPr>
                <w:rFonts w:cs="Cambria"/>
                <w:lang w:val="en-GB"/>
              </w:rPr>
              <w:t>5-12</w:t>
            </w:r>
          </w:p>
        </w:tc>
        <w:tc>
          <w:tcPr>
            <w:tcW w:w="1276" w:type="dxa"/>
          </w:tcPr>
          <w:p w14:paraId="541AAA55" w14:textId="77777777" w:rsidR="00BA28B1" w:rsidRPr="00D4455A" w:rsidRDefault="00BA28B1" w:rsidP="004A77F0">
            <w:pPr>
              <w:pStyle w:val="CCorpsdetexte1"/>
              <w:jc w:val="center"/>
              <w:cnfStyle w:val="000000000000" w:firstRow="0" w:lastRow="0" w:firstColumn="0" w:lastColumn="0" w:oddVBand="0" w:evenVBand="0" w:oddHBand="0" w:evenHBand="0" w:firstRowFirstColumn="0" w:firstRowLastColumn="0" w:lastRowFirstColumn="0" w:lastRowLastColumn="0"/>
              <w:rPr>
                <w:rFonts w:cs="Cambria"/>
                <w:lang w:val="en-GB"/>
              </w:rPr>
            </w:pPr>
            <w:r w:rsidRPr="00D4455A">
              <w:rPr>
                <w:rFonts w:cs="Cambria"/>
                <w:lang w:val="en-GB"/>
              </w:rPr>
              <w:t>1980</w:t>
            </w:r>
          </w:p>
        </w:tc>
        <w:tc>
          <w:tcPr>
            <w:tcW w:w="1072" w:type="dxa"/>
          </w:tcPr>
          <w:p w14:paraId="1E0558DF" w14:textId="77777777" w:rsidR="00BA28B1" w:rsidRPr="001C6E47" w:rsidRDefault="00BA28B1" w:rsidP="004A77F0">
            <w:pPr>
              <w:pStyle w:val="CCorpsdetexte1"/>
              <w:jc w:val="center"/>
              <w:cnfStyle w:val="000000000000" w:firstRow="0" w:lastRow="0" w:firstColumn="0" w:lastColumn="0" w:oddVBand="0" w:evenVBand="0" w:oddHBand="0" w:evenHBand="0" w:firstRowFirstColumn="0" w:firstRowLastColumn="0" w:lastRowFirstColumn="0" w:lastRowLastColumn="0"/>
              <w:rPr>
                <w:rFonts w:cs="Cambria"/>
                <w:lang w:val="en-GB"/>
              </w:rPr>
            </w:pPr>
            <w:r w:rsidRPr="00310118">
              <w:rPr>
                <w:rFonts w:cs="Cambria"/>
                <w:lang w:val="en-GB"/>
              </w:rPr>
              <w:t>Claude with H2</w:t>
            </w:r>
          </w:p>
        </w:tc>
        <w:tc>
          <w:tcPr>
            <w:tcW w:w="785" w:type="dxa"/>
          </w:tcPr>
          <w:p w14:paraId="4E2F1C42" w14:textId="77777777" w:rsidR="00BA28B1" w:rsidRPr="001C6E47" w:rsidRDefault="00BA28B1" w:rsidP="004A77F0">
            <w:pPr>
              <w:pStyle w:val="CCorpsdetexte1"/>
              <w:jc w:val="center"/>
              <w:cnfStyle w:val="000000000000" w:firstRow="0" w:lastRow="0" w:firstColumn="0" w:lastColumn="0" w:oddVBand="0" w:evenVBand="0" w:oddHBand="0" w:evenHBand="0" w:firstRowFirstColumn="0" w:firstRowLastColumn="0" w:lastRowFirstColumn="0" w:lastRowLastColumn="0"/>
              <w:rPr>
                <w:rFonts w:cs="Cambria"/>
                <w:lang w:val="en-GB"/>
              </w:rPr>
            </w:pPr>
          </w:p>
        </w:tc>
        <w:tc>
          <w:tcPr>
            <w:tcW w:w="1403" w:type="dxa"/>
          </w:tcPr>
          <w:p w14:paraId="005BE121" w14:textId="77777777" w:rsidR="00BA28B1" w:rsidRPr="001C6E47" w:rsidRDefault="00BA28B1" w:rsidP="004A77F0">
            <w:pPr>
              <w:pStyle w:val="CCorpsdetexte1"/>
              <w:jc w:val="center"/>
              <w:cnfStyle w:val="000000000000" w:firstRow="0" w:lastRow="0" w:firstColumn="0" w:lastColumn="0" w:oddVBand="0" w:evenVBand="0" w:oddHBand="0" w:evenHBand="0" w:firstRowFirstColumn="0" w:firstRowLastColumn="0" w:lastRowFirstColumn="0" w:lastRowLastColumn="0"/>
              <w:rPr>
                <w:rFonts w:cs="Cambria"/>
                <w:lang w:val="en-GB"/>
              </w:rPr>
            </w:pPr>
          </w:p>
        </w:tc>
        <w:tc>
          <w:tcPr>
            <w:tcW w:w="1241" w:type="dxa"/>
          </w:tcPr>
          <w:p w14:paraId="5FD85799" w14:textId="77777777" w:rsidR="00BA28B1" w:rsidRPr="001C6E47" w:rsidRDefault="00BA28B1" w:rsidP="004A77F0">
            <w:pPr>
              <w:pStyle w:val="CCorpsdetexte1"/>
              <w:jc w:val="center"/>
              <w:cnfStyle w:val="000000000000" w:firstRow="0" w:lastRow="0" w:firstColumn="0" w:lastColumn="0" w:oddVBand="0" w:evenVBand="0" w:oddHBand="0" w:evenHBand="0" w:firstRowFirstColumn="0" w:firstRowLastColumn="0" w:lastRowFirstColumn="0" w:lastRowLastColumn="0"/>
              <w:rPr>
                <w:rFonts w:cs="Cambria"/>
                <w:lang w:val="en-GB"/>
              </w:rPr>
            </w:pPr>
            <w:r w:rsidRPr="001C6E47">
              <w:rPr>
                <w:rFonts w:cs="Cambria"/>
                <w:lang w:val="en-GB"/>
              </w:rPr>
              <w:t>12-13</w:t>
            </w:r>
          </w:p>
        </w:tc>
        <w:tc>
          <w:tcPr>
            <w:tcW w:w="2109" w:type="dxa"/>
          </w:tcPr>
          <w:p w14:paraId="09A573A9" w14:textId="77777777" w:rsidR="00BA28B1" w:rsidRPr="00235C67" w:rsidRDefault="00BA28B1" w:rsidP="004A77F0">
            <w:pPr>
              <w:pStyle w:val="CCorpsdetexte1"/>
              <w:jc w:val="center"/>
              <w:cnfStyle w:val="000000000000" w:firstRow="0" w:lastRow="0" w:firstColumn="0" w:lastColumn="0" w:oddVBand="0" w:evenVBand="0" w:oddHBand="0" w:evenHBand="0" w:firstRowFirstColumn="0" w:firstRowLastColumn="0" w:lastRowFirstColumn="0" w:lastRowLastColumn="0"/>
              <w:rPr>
                <w:rFonts w:cs="Cambria"/>
                <w:lang w:val="en-GB"/>
              </w:rPr>
            </w:pPr>
            <w:r w:rsidRPr="004E7282">
              <w:rPr>
                <w:rFonts w:cs="Cambria"/>
                <w:lang w:val="en-GB"/>
              </w:rPr>
              <w:t xml:space="preserve">135 announced for a new </w:t>
            </w:r>
            <w:r w:rsidRPr="0061520B">
              <w:rPr>
                <w:rFonts w:cs="Cambria"/>
                <w:lang w:val="en-GB"/>
              </w:rPr>
              <w:t>30 TPD plant (maybe with a new technology)</w:t>
            </w:r>
          </w:p>
        </w:tc>
      </w:tr>
      <w:tr w:rsidR="00BA28B1" w:rsidRPr="00235C67" w14:paraId="0F7B0B01" w14:textId="77777777" w:rsidTr="004A77F0">
        <w:trPr>
          <w:cnfStyle w:val="000000100000" w:firstRow="0" w:lastRow="0" w:firstColumn="0" w:lastColumn="0" w:oddVBand="0" w:evenVBand="0" w:oddHBand="1" w:evenHBand="0" w:firstRowFirstColumn="0" w:firstRowLastColumn="0" w:lastRowFirstColumn="0" w:lastRowLastColumn="0"/>
          <w:trHeight w:val="848"/>
          <w:jc w:val="center"/>
        </w:trPr>
        <w:tc>
          <w:tcPr>
            <w:cnfStyle w:val="001000000000" w:firstRow="0" w:lastRow="0" w:firstColumn="1" w:lastColumn="0" w:oddVBand="0" w:evenVBand="0" w:oddHBand="0" w:evenHBand="0" w:firstRowFirstColumn="0" w:firstRowLastColumn="0" w:lastRowFirstColumn="0" w:lastRowLastColumn="0"/>
            <w:tcW w:w="1444" w:type="dxa"/>
          </w:tcPr>
          <w:p w14:paraId="225799B2" w14:textId="77777777" w:rsidR="00BA28B1" w:rsidRPr="00235C67" w:rsidRDefault="00BA28B1" w:rsidP="004A77F0">
            <w:pPr>
              <w:pStyle w:val="CCorpsdetexte1"/>
              <w:jc w:val="center"/>
              <w:rPr>
                <w:rFonts w:cs="Cambria"/>
                <w:i/>
                <w:lang w:val="en-GB"/>
              </w:rPr>
            </w:pPr>
            <w:proofErr w:type="spellStart"/>
            <w:r w:rsidRPr="00235C67">
              <w:rPr>
                <w:rFonts w:cs="Cambria"/>
                <w:lang w:val="en-GB"/>
              </w:rPr>
              <w:t>Hylial</w:t>
            </w:r>
            <w:proofErr w:type="spellEnd"/>
          </w:p>
          <w:p w14:paraId="15B0015B" w14:textId="77777777" w:rsidR="00BA28B1" w:rsidRPr="00AE4237" w:rsidRDefault="00BA28B1" w:rsidP="004A77F0">
            <w:pPr>
              <w:pStyle w:val="CCorpsdetexte1"/>
              <w:jc w:val="center"/>
              <w:rPr>
                <w:rFonts w:cs="Cambria"/>
                <w:lang w:val="en-GB"/>
              </w:rPr>
            </w:pPr>
            <w:r w:rsidRPr="00AE4237">
              <w:rPr>
                <w:rFonts w:cs="Cambria"/>
                <w:lang w:val="en-GB"/>
              </w:rPr>
              <w:t>(Air Liquide)</w:t>
            </w:r>
          </w:p>
        </w:tc>
        <w:tc>
          <w:tcPr>
            <w:tcW w:w="819" w:type="dxa"/>
          </w:tcPr>
          <w:p w14:paraId="1C30C2AC" w14:textId="77777777" w:rsidR="00BA28B1" w:rsidRPr="00D4455A" w:rsidRDefault="00BA28B1" w:rsidP="004A77F0">
            <w:pPr>
              <w:pStyle w:val="CCorpsdetexte1"/>
              <w:jc w:val="center"/>
              <w:cnfStyle w:val="000000100000" w:firstRow="0" w:lastRow="0" w:firstColumn="0" w:lastColumn="0" w:oddVBand="0" w:evenVBand="0" w:oddHBand="1" w:evenHBand="0" w:firstRowFirstColumn="0" w:firstRowLastColumn="0" w:lastRowFirstColumn="0" w:lastRowLastColumn="0"/>
              <w:rPr>
                <w:rFonts w:cs="Cambria"/>
                <w:lang w:val="en-GB"/>
              </w:rPr>
            </w:pPr>
            <w:r w:rsidRPr="00D4455A">
              <w:rPr>
                <w:rFonts w:cs="Cambria"/>
                <w:lang w:val="en-GB"/>
              </w:rPr>
              <w:t>1-2.5</w:t>
            </w:r>
          </w:p>
        </w:tc>
        <w:tc>
          <w:tcPr>
            <w:tcW w:w="1276" w:type="dxa"/>
          </w:tcPr>
          <w:p w14:paraId="15A90652" w14:textId="77777777" w:rsidR="00BA28B1" w:rsidRPr="00310118" w:rsidRDefault="00BA28B1" w:rsidP="004A77F0">
            <w:pPr>
              <w:pStyle w:val="CCorpsdetexte1"/>
              <w:jc w:val="center"/>
              <w:cnfStyle w:val="000000100000" w:firstRow="0" w:lastRow="0" w:firstColumn="0" w:lastColumn="0" w:oddVBand="0" w:evenVBand="0" w:oddHBand="1" w:evenHBand="0" w:firstRowFirstColumn="0" w:firstRowLastColumn="0" w:lastRowFirstColumn="0" w:lastRowLastColumn="0"/>
              <w:rPr>
                <w:rFonts w:cs="Cambria"/>
                <w:lang w:val="en-GB"/>
              </w:rPr>
            </w:pPr>
            <w:r w:rsidRPr="00310118">
              <w:rPr>
                <w:rFonts w:cs="Cambria"/>
                <w:lang w:val="en-GB"/>
              </w:rPr>
              <w:t>2007</w:t>
            </w:r>
          </w:p>
        </w:tc>
        <w:tc>
          <w:tcPr>
            <w:tcW w:w="1072" w:type="dxa"/>
          </w:tcPr>
          <w:p w14:paraId="1064365B" w14:textId="77777777" w:rsidR="00BA28B1" w:rsidRPr="001C6E47" w:rsidRDefault="00BA28B1" w:rsidP="004A77F0">
            <w:pPr>
              <w:pStyle w:val="CCorpsdetexte1"/>
              <w:jc w:val="center"/>
              <w:cnfStyle w:val="000000100000" w:firstRow="0" w:lastRow="0" w:firstColumn="0" w:lastColumn="0" w:oddVBand="0" w:evenVBand="0" w:oddHBand="1" w:evenHBand="0" w:firstRowFirstColumn="0" w:firstRowLastColumn="0" w:lastRowFirstColumn="0" w:lastRowLastColumn="0"/>
              <w:rPr>
                <w:rFonts w:cs="Cambria"/>
                <w:lang w:val="en-GB"/>
              </w:rPr>
            </w:pPr>
            <w:r w:rsidRPr="001C6E47">
              <w:rPr>
                <w:rFonts w:cs="Cambria"/>
                <w:lang w:val="en-GB"/>
              </w:rPr>
              <w:t>Turbo Brayton</w:t>
            </w:r>
          </w:p>
        </w:tc>
        <w:tc>
          <w:tcPr>
            <w:tcW w:w="785" w:type="dxa"/>
          </w:tcPr>
          <w:p w14:paraId="6F860E3B" w14:textId="77777777" w:rsidR="00BA28B1" w:rsidRPr="001C6E47" w:rsidRDefault="00BA28B1" w:rsidP="004A77F0">
            <w:pPr>
              <w:pStyle w:val="CCorpsdetexte1"/>
              <w:jc w:val="center"/>
              <w:cnfStyle w:val="000000100000" w:firstRow="0" w:lastRow="0" w:firstColumn="0" w:lastColumn="0" w:oddVBand="0" w:evenVBand="0" w:oddHBand="1" w:evenHBand="0" w:firstRowFirstColumn="0" w:firstRowLastColumn="0" w:lastRowFirstColumn="0" w:lastRowLastColumn="0"/>
              <w:rPr>
                <w:rFonts w:cs="Cambria"/>
                <w:lang w:val="en-GB"/>
              </w:rPr>
            </w:pPr>
          </w:p>
        </w:tc>
        <w:tc>
          <w:tcPr>
            <w:tcW w:w="1403" w:type="dxa"/>
          </w:tcPr>
          <w:p w14:paraId="04DCF116" w14:textId="77777777" w:rsidR="00BA28B1" w:rsidRPr="001C6E47" w:rsidRDefault="00BA28B1" w:rsidP="004A77F0">
            <w:pPr>
              <w:pStyle w:val="CCorpsdetexte1"/>
              <w:jc w:val="center"/>
              <w:cnfStyle w:val="000000100000" w:firstRow="0" w:lastRow="0" w:firstColumn="0" w:lastColumn="0" w:oddVBand="0" w:evenVBand="0" w:oddHBand="1" w:evenHBand="0" w:firstRowFirstColumn="0" w:firstRowLastColumn="0" w:lastRowFirstColumn="0" w:lastRowLastColumn="0"/>
              <w:rPr>
                <w:rFonts w:cs="Cambria"/>
                <w:lang w:val="en-GB"/>
              </w:rPr>
            </w:pPr>
          </w:p>
        </w:tc>
        <w:tc>
          <w:tcPr>
            <w:tcW w:w="1241" w:type="dxa"/>
          </w:tcPr>
          <w:p w14:paraId="2B199204" w14:textId="77777777" w:rsidR="00BA28B1" w:rsidRPr="001C6E47" w:rsidRDefault="00BA28B1" w:rsidP="004A77F0">
            <w:pPr>
              <w:pStyle w:val="CCorpsdetexte1"/>
              <w:jc w:val="center"/>
              <w:cnfStyle w:val="000000100000" w:firstRow="0" w:lastRow="0" w:firstColumn="0" w:lastColumn="0" w:oddVBand="0" w:evenVBand="0" w:oddHBand="1" w:evenHBand="0" w:firstRowFirstColumn="0" w:firstRowLastColumn="0" w:lastRowFirstColumn="0" w:lastRowLastColumn="0"/>
              <w:rPr>
                <w:rFonts w:cs="Cambria"/>
                <w:lang w:val="en-GB"/>
              </w:rPr>
            </w:pPr>
            <w:r w:rsidRPr="001C6E47">
              <w:rPr>
                <w:rFonts w:cs="Cambria"/>
                <w:lang w:val="en-GB"/>
              </w:rPr>
              <w:t>9.9</w:t>
            </w:r>
          </w:p>
        </w:tc>
        <w:tc>
          <w:tcPr>
            <w:tcW w:w="2109" w:type="dxa"/>
          </w:tcPr>
          <w:p w14:paraId="0F035FB3" w14:textId="77777777" w:rsidR="00BA28B1" w:rsidRPr="004E7282" w:rsidRDefault="00BA28B1" w:rsidP="004A77F0">
            <w:pPr>
              <w:pStyle w:val="CCorpsdetexte1"/>
              <w:jc w:val="center"/>
              <w:cnfStyle w:val="000000100000" w:firstRow="0" w:lastRow="0" w:firstColumn="0" w:lastColumn="0" w:oddVBand="0" w:evenVBand="0" w:oddHBand="1" w:evenHBand="0" w:firstRowFirstColumn="0" w:firstRowLastColumn="0" w:lastRowFirstColumn="0" w:lastRowLastColumn="0"/>
              <w:rPr>
                <w:rFonts w:cs="Cambria"/>
                <w:lang w:val="en-GB"/>
              </w:rPr>
            </w:pPr>
            <w:r w:rsidRPr="004E7282">
              <w:rPr>
                <w:rFonts w:cs="Cambria"/>
                <w:lang w:val="en-GB"/>
              </w:rPr>
              <w:t>Modular offer</w:t>
            </w:r>
          </w:p>
        </w:tc>
      </w:tr>
      <w:tr w:rsidR="00BA28B1" w:rsidRPr="00235C67" w14:paraId="55624A53" w14:textId="77777777" w:rsidTr="004A77F0">
        <w:trPr>
          <w:trHeight w:val="504"/>
          <w:jc w:val="center"/>
        </w:trPr>
        <w:tc>
          <w:tcPr>
            <w:cnfStyle w:val="001000000000" w:firstRow="0" w:lastRow="0" w:firstColumn="1" w:lastColumn="0" w:oddVBand="0" w:evenVBand="0" w:oddHBand="0" w:evenHBand="0" w:firstRowFirstColumn="0" w:firstRowLastColumn="0" w:lastRowFirstColumn="0" w:lastRowLastColumn="0"/>
            <w:tcW w:w="1444" w:type="dxa"/>
          </w:tcPr>
          <w:p w14:paraId="7E61E8F2" w14:textId="77777777" w:rsidR="00BA28B1" w:rsidRPr="00235C67" w:rsidRDefault="00BA28B1" w:rsidP="004A77F0">
            <w:pPr>
              <w:pStyle w:val="CCorpsdetexte1"/>
              <w:jc w:val="center"/>
              <w:rPr>
                <w:rFonts w:cs="Cambria"/>
                <w:lang w:val="en-GB"/>
              </w:rPr>
            </w:pPr>
            <w:r w:rsidRPr="00235C67">
              <w:rPr>
                <w:rFonts w:cs="Cambria"/>
                <w:lang w:val="en-GB"/>
              </w:rPr>
              <w:t>Kawasaki</w:t>
            </w:r>
          </w:p>
        </w:tc>
        <w:tc>
          <w:tcPr>
            <w:tcW w:w="819" w:type="dxa"/>
          </w:tcPr>
          <w:p w14:paraId="0D3285FA" w14:textId="77777777" w:rsidR="00BA28B1" w:rsidRPr="00AE4237" w:rsidRDefault="00BA28B1" w:rsidP="004A77F0">
            <w:pPr>
              <w:pStyle w:val="CCorpsdetexte1"/>
              <w:jc w:val="center"/>
              <w:cnfStyle w:val="000000000000" w:firstRow="0" w:lastRow="0" w:firstColumn="0" w:lastColumn="0" w:oddVBand="0" w:evenVBand="0" w:oddHBand="0" w:evenHBand="0" w:firstRowFirstColumn="0" w:firstRowLastColumn="0" w:lastRowFirstColumn="0" w:lastRowLastColumn="0"/>
              <w:rPr>
                <w:rFonts w:cs="Cambria"/>
                <w:lang w:val="en-GB"/>
              </w:rPr>
            </w:pPr>
          </w:p>
        </w:tc>
        <w:tc>
          <w:tcPr>
            <w:tcW w:w="1276" w:type="dxa"/>
          </w:tcPr>
          <w:p w14:paraId="664A773F" w14:textId="77777777" w:rsidR="00BA28B1" w:rsidRPr="00D4455A" w:rsidRDefault="00BA28B1" w:rsidP="004A77F0">
            <w:pPr>
              <w:pStyle w:val="CCorpsdetexte1"/>
              <w:jc w:val="center"/>
              <w:cnfStyle w:val="000000000000" w:firstRow="0" w:lastRow="0" w:firstColumn="0" w:lastColumn="0" w:oddVBand="0" w:evenVBand="0" w:oddHBand="0" w:evenHBand="0" w:firstRowFirstColumn="0" w:firstRowLastColumn="0" w:lastRowFirstColumn="0" w:lastRowLastColumn="0"/>
              <w:rPr>
                <w:rFonts w:cs="Cambria"/>
                <w:lang w:val="en-GB"/>
              </w:rPr>
            </w:pPr>
            <w:r w:rsidRPr="00D4455A">
              <w:rPr>
                <w:rFonts w:cs="Cambria"/>
                <w:lang w:val="en-GB"/>
              </w:rPr>
              <w:t>2014</w:t>
            </w:r>
          </w:p>
        </w:tc>
        <w:tc>
          <w:tcPr>
            <w:tcW w:w="1072" w:type="dxa"/>
          </w:tcPr>
          <w:p w14:paraId="51CDAB44" w14:textId="77777777" w:rsidR="00BA28B1" w:rsidRPr="001C6E47" w:rsidRDefault="00BA28B1" w:rsidP="004A77F0">
            <w:pPr>
              <w:pStyle w:val="CCorpsdetexte1"/>
              <w:jc w:val="center"/>
              <w:cnfStyle w:val="000000000000" w:firstRow="0" w:lastRow="0" w:firstColumn="0" w:lastColumn="0" w:oddVBand="0" w:evenVBand="0" w:oddHBand="0" w:evenHBand="0" w:firstRowFirstColumn="0" w:firstRowLastColumn="0" w:lastRowFirstColumn="0" w:lastRowLastColumn="0"/>
              <w:rPr>
                <w:rFonts w:cs="Cambria"/>
                <w:lang w:val="en-GB"/>
              </w:rPr>
            </w:pPr>
            <w:r w:rsidRPr="00310118">
              <w:rPr>
                <w:rFonts w:cs="Cambria"/>
                <w:lang w:val="en-GB"/>
              </w:rPr>
              <w:t>Claude with H2</w:t>
            </w:r>
          </w:p>
        </w:tc>
        <w:tc>
          <w:tcPr>
            <w:tcW w:w="785" w:type="dxa"/>
          </w:tcPr>
          <w:p w14:paraId="5A302173" w14:textId="77777777" w:rsidR="00BA28B1" w:rsidRPr="001C6E47" w:rsidRDefault="00BA28B1" w:rsidP="004A77F0">
            <w:pPr>
              <w:pStyle w:val="CCorpsdetexte1"/>
              <w:jc w:val="center"/>
              <w:cnfStyle w:val="000000000000" w:firstRow="0" w:lastRow="0" w:firstColumn="0" w:lastColumn="0" w:oddVBand="0" w:evenVBand="0" w:oddHBand="0" w:evenHBand="0" w:firstRowFirstColumn="0" w:firstRowLastColumn="0" w:lastRowFirstColumn="0" w:lastRowLastColumn="0"/>
              <w:rPr>
                <w:rFonts w:cs="Cambria"/>
                <w:lang w:val="en-GB"/>
              </w:rPr>
            </w:pPr>
            <w:r w:rsidRPr="001C6E47">
              <w:rPr>
                <w:rFonts w:cs="Cambria"/>
                <w:lang w:val="en-GB"/>
              </w:rPr>
              <w:t>X</w:t>
            </w:r>
          </w:p>
        </w:tc>
        <w:tc>
          <w:tcPr>
            <w:tcW w:w="1403" w:type="dxa"/>
          </w:tcPr>
          <w:p w14:paraId="03801924" w14:textId="77777777" w:rsidR="00BA28B1" w:rsidRPr="001C6E47" w:rsidRDefault="00BA28B1" w:rsidP="004A77F0">
            <w:pPr>
              <w:pStyle w:val="CCorpsdetexte1"/>
              <w:jc w:val="center"/>
              <w:cnfStyle w:val="000000000000" w:firstRow="0" w:lastRow="0" w:firstColumn="0" w:lastColumn="0" w:oddVBand="0" w:evenVBand="0" w:oddHBand="0" w:evenHBand="0" w:firstRowFirstColumn="0" w:firstRowLastColumn="0" w:lastRowFirstColumn="0" w:lastRowLastColumn="0"/>
              <w:rPr>
                <w:rFonts w:cs="Cambria"/>
                <w:lang w:val="en-GB"/>
              </w:rPr>
            </w:pPr>
          </w:p>
        </w:tc>
        <w:tc>
          <w:tcPr>
            <w:tcW w:w="1241" w:type="dxa"/>
          </w:tcPr>
          <w:p w14:paraId="64511DD1" w14:textId="77777777" w:rsidR="00BA28B1" w:rsidRPr="001C6E47" w:rsidRDefault="00BA28B1" w:rsidP="004A77F0">
            <w:pPr>
              <w:pStyle w:val="CCorpsdetexte1"/>
              <w:jc w:val="center"/>
              <w:cnfStyle w:val="000000000000" w:firstRow="0" w:lastRow="0" w:firstColumn="0" w:lastColumn="0" w:oddVBand="0" w:evenVBand="0" w:oddHBand="0" w:evenHBand="0" w:firstRowFirstColumn="0" w:firstRowLastColumn="0" w:lastRowFirstColumn="0" w:lastRowLastColumn="0"/>
              <w:rPr>
                <w:rFonts w:cs="Cambria"/>
                <w:lang w:val="en-GB"/>
              </w:rPr>
            </w:pPr>
          </w:p>
        </w:tc>
        <w:tc>
          <w:tcPr>
            <w:tcW w:w="2109" w:type="dxa"/>
          </w:tcPr>
          <w:p w14:paraId="16F1CD6B" w14:textId="77777777" w:rsidR="00BA28B1" w:rsidRPr="001C6E47" w:rsidRDefault="00BA28B1" w:rsidP="004A77F0">
            <w:pPr>
              <w:pStyle w:val="CCorpsdetexte1"/>
              <w:jc w:val="center"/>
              <w:cnfStyle w:val="000000000000" w:firstRow="0" w:lastRow="0" w:firstColumn="0" w:lastColumn="0" w:oddVBand="0" w:evenVBand="0" w:oddHBand="0" w:evenHBand="0" w:firstRowFirstColumn="0" w:firstRowLastColumn="0" w:lastRowFirstColumn="0" w:lastRowLastColumn="0"/>
              <w:rPr>
                <w:rFonts w:cs="Cambria"/>
                <w:lang w:val="en-GB"/>
              </w:rPr>
            </w:pPr>
          </w:p>
        </w:tc>
      </w:tr>
    </w:tbl>
    <w:p w14:paraId="36CA44CB" w14:textId="65086217" w:rsidR="00BA28B1" w:rsidRPr="00235C67" w:rsidRDefault="00485DEA" w:rsidP="00485DEA">
      <w:pPr>
        <w:pStyle w:val="Lgende"/>
        <w:jc w:val="center"/>
        <w:rPr>
          <w:lang w:val="en-GB"/>
        </w:rPr>
      </w:pPr>
      <w:r>
        <w:t xml:space="preserve">Table </w:t>
      </w:r>
      <w:r>
        <w:fldChar w:fldCharType="begin"/>
      </w:r>
      <w:r>
        <w:instrText>SEQ Table \* ARABIC</w:instrText>
      </w:r>
      <w:r>
        <w:fldChar w:fldCharType="separate"/>
      </w:r>
      <w:r w:rsidR="005D6973">
        <w:rPr>
          <w:noProof/>
        </w:rPr>
        <w:t>2</w:t>
      </w:r>
      <w:r>
        <w:fldChar w:fldCharType="end"/>
      </w:r>
      <w:r>
        <w:t xml:space="preserve"> - </w:t>
      </w:r>
      <w:proofErr w:type="spellStart"/>
      <w:r w:rsidRPr="00DB58EB">
        <w:t>Existing</w:t>
      </w:r>
      <w:proofErr w:type="spellEnd"/>
      <w:r w:rsidRPr="00DB58EB">
        <w:t xml:space="preserve"> LH2 </w:t>
      </w:r>
      <w:proofErr w:type="spellStart"/>
      <w:r w:rsidRPr="00DB58EB">
        <w:t>plants</w:t>
      </w:r>
      <w:proofErr w:type="spellEnd"/>
      <w:r w:rsidRPr="00DB58EB">
        <w:t xml:space="preserve"> </w:t>
      </w:r>
      <w:proofErr w:type="spellStart"/>
      <w:r w:rsidRPr="00DB58EB">
        <w:t>main</w:t>
      </w:r>
      <w:proofErr w:type="spellEnd"/>
      <w:r w:rsidRPr="00DB58EB">
        <w:t xml:space="preserve"> </w:t>
      </w:r>
      <w:proofErr w:type="spellStart"/>
      <w:r w:rsidRPr="00DB58EB">
        <w:t>properties</w:t>
      </w:r>
      <w:proofErr w:type="spellEnd"/>
    </w:p>
    <w:p w14:paraId="2A0D7F34" w14:textId="77777777" w:rsidR="002C2B8A" w:rsidRPr="00235C67" w:rsidRDefault="002C2B8A" w:rsidP="00D04050">
      <w:pPr>
        <w:rPr>
          <w:lang w:val="en-GB"/>
        </w:rPr>
      </w:pPr>
    </w:p>
    <w:p w14:paraId="310E6FB2" w14:textId="2D9D8BF7" w:rsidR="00D04050" w:rsidRDefault="0048360B" w:rsidP="00D04050">
      <w:pPr>
        <w:jc w:val="both"/>
        <w:rPr>
          <w:lang w:val="en-GB"/>
        </w:rPr>
      </w:pPr>
      <w:r w:rsidRPr="00AE4237">
        <w:rPr>
          <w:lang w:val="en-GB"/>
        </w:rPr>
        <w:t>Research</w:t>
      </w:r>
      <w:r>
        <w:rPr>
          <w:lang w:val="en-GB"/>
        </w:rPr>
        <w:t>es</w:t>
      </w:r>
      <w:r w:rsidR="00D04050" w:rsidRPr="00AE4237">
        <w:rPr>
          <w:lang w:val="en-GB"/>
        </w:rPr>
        <w:t xml:space="preserve"> are done on conceptual plants to improve the efficiency with SEC usually about 7 instead of 12-15 kWh/kg</w:t>
      </w:r>
      <w:r w:rsidR="00D04050" w:rsidRPr="00D4455A">
        <w:rPr>
          <w:vertAlign w:val="subscript"/>
          <w:lang w:val="en-GB"/>
        </w:rPr>
        <w:t xml:space="preserve">LH2, </w:t>
      </w:r>
      <w:r w:rsidR="00D04050" w:rsidRPr="00EE0F83">
        <w:rPr>
          <w:lang w:val="en-GB"/>
        </w:rPr>
        <w:t>and the exergy efficiency rise to about 50%. The conversion to p</w:t>
      </w:r>
      <w:r w:rsidR="00D04050" w:rsidRPr="00310118">
        <w:rPr>
          <w:lang w:val="en-GB"/>
        </w:rPr>
        <w:t xml:space="preserve">-H2 also is usually higher than 95%. Unlike in the actual plants, many </w:t>
      </w:r>
      <w:r w:rsidRPr="00310118">
        <w:rPr>
          <w:lang w:val="en-GB"/>
        </w:rPr>
        <w:t>research</w:t>
      </w:r>
      <w:r>
        <w:rPr>
          <w:lang w:val="en-GB"/>
        </w:rPr>
        <w:t>es</w:t>
      </w:r>
      <w:r w:rsidR="00D04050" w:rsidRPr="00310118">
        <w:rPr>
          <w:lang w:val="en-GB"/>
        </w:rPr>
        <w:t xml:space="preserve"> ar</w:t>
      </w:r>
      <w:r w:rsidR="00D04050" w:rsidRPr="001C6E47">
        <w:rPr>
          <w:lang w:val="en-GB"/>
        </w:rPr>
        <w:t xml:space="preserve">e focusing on the use of mixed refrigerant (MR) or Ne/He as precooling system. Conversion often takes place in a continuous way, or continuously after a first adiabatic stage at 130-80K. </w:t>
      </w:r>
    </w:p>
    <w:p w14:paraId="306ED5CF" w14:textId="77777777" w:rsidR="002C2B8A" w:rsidRPr="001C6E47" w:rsidRDefault="002C2B8A" w:rsidP="00D04050">
      <w:pPr>
        <w:jc w:val="both"/>
        <w:rPr>
          <w:lang w:val="en-GB"/>
        </w:rPr>
      </w:pPr>
    </w:p>
    <w:p w14:paraId="11DFCB1F" w14:textId="77777777" w:rsidR="00D04050" w:rsidRPr="001C6E47" w:rsidRDefault="00D04050" w:rsidP="0082523B">
      <w:pPr>
        <w:pStyle w:val="CCorpsdetexte1"/>
        <w:numPr>
          <w:ilvl w:val="0"/>
          <w:numId w:val="21"/>
        </w:numPr>
        <w:rPr>
          <w:lang w:val="en-GB"/>
        </w:rPr>
      </w:pPr>
      <w:bookmarkStart w:id="52" w:name="_Toc24558749"/>
      <w:bookmarkStart w:id="53" w:name="_Toc13046755"/>
      <w:r w:rsidRPr="001C6E47">
        <w:rPr>
          <w:lang w:val="en-GB"/>
        </w:rPr>
        <w:t xml:space="preserve">Matsuda and </w:t>
      </w:r>
      <w:proofErr w:type="spellStart"/>
      <w:r w:rsidRPr="001C6E47">
        <w:rPr>
          <w:lang w:val="en-GB"/>
        </w:rPr>
        <w:t>Nagamei</w:t>
      </w:r>
      <w:proofErr w:type="spellEnd"/>
      <w:r w:rsidRPr="001C6E47">
        <w:rPr>
          <w:lang w:val="en-GB"/>
        </w:rPr>
        <w:t xml:space="preserve"> (WE-NET), (1996)</w:t>
      </w:r>
      <w:bookmarkEnd w:id="52"/>
      <w:r w:rsidRPr="001C6E47">
        <w:rPr>
          <w:lang w:val="en-GB"/>
        </w:rPr>
        <w:t xml:space="preserve"> </w:t>
      </w:r>
      <w:bookmarkEnd w:id="53"/>
    </w:p>
    <w:p w14:paraId="5180145D" w14:textId="478B8288" w:rsidR="00D04050" w:rsidRPr="00AE4237" w:rsidRDefault="00D04050" w:rsidP="00E64F25">
      <w:pPr>
        <w:jc w:val="both"/>
        <w:rPr>
          <w:lang w:val="en-GB"/>
        </w:rPr>
      </w:pPr>
      <w:r w:rsidRPr="004E7282">
        <w:rPr>
          <w:lang w:val="en-GB"/>
        </w:rPr>
        <w:t>WE-NET has worked on 3 large scale projects of 300 TPD. They are delivering liquid hydrogen at 1.06 bar from a feed stream of equal pressure</w:t>
      </w:r>
      <w:r w:rsidRPr="0061520B">
        <w:rPr>
          <w:lang w:val="en-GB"/>
        </w:rPr>
        <w:t xml:space="preserve">. Three cycles were studied: the Hydrogen Claude cycle, the helium Brayton cycle and the neon Brayton cycle. The following conditions in </w:t>
      </w:r>
      <w:r w:rsidRPr="00235C67">
        <w:rPr>
          <w:lang w:val="en-GB"/>
        </w:rPr>
        <w:fldChar w:fldCharType="begin"/>
      </w:r>
      <w:r w:rsidRPr="00235C67">
        <w:rPr>
          <w:lang w:val="en-GB"/>
        </w:rPr>
        <w:instrText xml:space="preserve"> REF _Ref13562604 \h </w:instrText>
      </w:r>
      <w:r w:rsidR="00E02158">
        <w:rPr>
          <w:lang w:val="en-GB"/>
        </w:rPr>
        <w:instrText xml:space="preserve"> \* MERGEFORMAT </w:instrText>
      </w:r>
      <w:r w:rsidRPr="00235C67">
        <w:rPr>
          <w:lang w:val="en-GB"/>
        </w:rPr>
      </w:r>
      <w:r w:rsidRPr="00235C67">
        <w:rPr>
          <w:lang w:val="en-GB"/>
        </w:rPr>
        <w:fldChar w:fldCharType="separate"/>
      </w:r>
      <w:r w:rsidR="005D6973" w:rsidRPr="005D6973">
        <w:rPr>
          <w:lang w:val="en-GB"/>
        </w:rPr>
        <w:t xml:space="preserve">Table </w:t>
      </w:r>
      <w:r w:rsidR="005D6973" w:rsidRPr="005D6973">
        <w:rPr>
          <w:noProof/>
          <w:lang w:val="en-GB"/>
        </w:rPr>
        <w:t>3</w:t>
      </w:r>
      <w:r w:rsidRPr="00235C67">
        <w:rPr>
          <w:lang w:val="en-GB"/>
        </w:rPr>
        <w:fldChar w:fldCharType="end"/>
      </w:r>
      <w:r w:rsidRPr="00235C67">
        <w:rPr>
          <w:lang w:val="en-GB"/>
        </w:rPr>
        <w:t xml:space="preserve"> were defined for the stu</w:t>
      </w:r>
      <w:r w:rsidRPr="00AE4237">
        <w:rPr>
          <w:lang w:val="en-GB"/>
        </w:rPr>
        <w:t>dy.</w:t>
      </w:r>
    </w:p>
    <w:tbl>
      <w:tblPr>
        <w:tblStyle w:val="TableauGrille6Couleur-Accentuation11"/>
        <w:tblW w:w="10082" w:type="dxa"/>
        <w:jc w:val="center"/>
        <w:tblLook w:val="04A0" w:firstRow="1" w:lastRow="0" w:firstColumn="1" w:lastColumn="0" w:noHBand="0" w:noVBand="1"/>
      </w:tblPr>
      <w:tblGrid>
        <w:gridCol w:w="1119"/>
        <w:gridCol w:w="1105"/>
        <w:gridCol w:w="1123"/>
        <w:gridCol w:w="1111"/>
        <w:gridCol w:w="1217"/>
        <w:gridCol w:w="1390"/>
        <w:gridCol w:w="1541"/>
        <w:gridCol w:w="1476"/>
      </w:tblGrid>
      <w:tr w:rsidR="00D04050" w:rsidRPr="00235C67" w14:paraId="1C7C89AD" w14:textId="77777777" w:rsidTr="00161A48">
        <w:trPr>
          <w:cnfStyle w:val="100000000000" w:firstRow="1" w:lastRow="0" w:firstColumn="0" w:lastColumn="0" w:oddVBand="0" w:evenVBand="0" w:oddHBand="0" w:evenHBand="0" w:firstRowFirstColumn="0" w:firstRowLastColumn="0" w:lastRowFirstColumn="0" w:lastRowLastColumn="0"/>
          <w:trHeight w:val="650"/>
          <w:jc w:val="center"/>
        </w:trPr>
        <w:tc>
          <w:tcPr>
            <w:cnfStyle w:val="001000000000" w:firstRow="0" w:lastRow="0" w:firstColumn="1" w:lastColumn="0" w:oddVBand="0" w:evenVBand="0" w:oddHBand="0" w:evenHBand="0" w:firstRowFirstColumn="0" w:firstRowLastColumn="0" w:lastRowFirstColumn="0" w:lastRowLastColumn="0"/>
            <w:tcW w:w="1119" w:type="dxa"/>
          </w:tcPr>
          <w:p w14:paraId="399A2527" w14:textId="77777777" w:rsidR="00D04050" w:rsidRPr="00D4455A" w:rsidRDefault="00D04050" w:rsidP="00D04050">
            <w:pPr>
              <w:jc w:val="center"/>
              <w:rPr>
                <w:b w:val="0"/>
                <w:bCs w:val="0"/>
                <w:i/>
                <w:iCs/>
                <w:lang w:val="en-GB"/>
              </w:rPr>
            </w:pPr>
            <w:r w:rsidRPr="00D4455A">
              <w:rPr>
                <w:lang w:val="en-GB"/>
              </w:rPr>
              <w:t>Capacity</w:t>
            </w:r>
          </w:p>
          <w:p w14:paraId="69901C30" w14:textId="77777777" w:rsidR="00D04050" w:rsidRPr="00310118" w:rsidRDefault="00D04050" w:rsidP="00D04050">
            <w:pPr>
              <w:jc w:val="center"/>
              <w:rPr>
                <w:lang w:val="en-GB"/>
              </w:rPr>
            </w:pPr>
            <w:r w:rsidRPr="00310118">
              <w:rPr>
                <w:lang w:val="en-GB"/>
              </w:rPr>
              <w:t>(TPD)</w:t>
            </w:r>
          </w:p>
        </w:tc>
        <w:tc>
          <w:tcPr>
            <w:tcW w:w="1105" w:type="dxa"/>
          </w:tcPr>
          <w:p w14:paraId="5896412A" w14:textId="77777777" w:rsidR="00D04050" w:rsidRPr="001C6E47" w:rsidRDefault="00D04050" w:rsidP="00D04050">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sidRPr="001C6E47">
              <w:rPr>
                <w:lang w:val="en-GB"/>
              </w:rPr>
              <w:t>Feed</w:t>
            </w:r>
          </w:p>
          <w:p w14:paraId="174EDF66" w14:textId="77777777" w:rsidR="00D04050" w:rsidRPr="001C6E47" w:rsidRDefault="00D04050" w:rsidP="00D04050">
            <w:pPr>
              <w:jc w:val="center"/>
              <w:cnfStyle w:val="100000000000" w:firstRow="1" w:lastRow="0" w:firstColumn="0" w:lastColumn="0" w:oddVBand="0" w:evenVBand="0" w:oddHBand="0" w:evenHBand="0" w:firstRowFirstColumn="0" w:firstRowLastColumn="0" w:lastRowFirstColumn="0" w:lastRowLastColumn="0"/>
              <w:rPr>
                <w:lang w:val="en-GB"/>
              </w:rPr>
            </w:pPr>
            <w:r w:rsidRPr="001C6E47">
              <w:rPr>
                <w:lang w:val="en-GB"/>
              </w:rPr>
              <w:t>(bar)</w:t>
            </w:r>
          </w:p>
        </w:tc>
        <w:tc>
          <w:tcPr>
            <w:tcW w:w="1123" w:type="dxa"/>
          </w:tcPr>
          <w:p w14:paraId="47DCF830" w14:textId="77777777" w:rsidR="00D04050" w:rsidRPr="001C6E47" w:rsidRDefault="00D04050" w:rsidP="00D04050">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sidRPr="001C6E47">
              <w:rPr>
                <w:lang w:val="en-GB"/>
              </w:rPr>
              <w:t>Tank Capacity</w:t>
            </w:r>
          </w:p>
          <w:p w14:paraId="032A22C2" w14:textId="77777777" w:rsidR="00D04050" w:rsidRPr="004E7282" w:rsidRDefault="00D04050" w:rsidP="00D04050">
            <w:pPr>
              <w:jc w:val="center"/>
              <w:cnfStyle w:val="100000000000" w:firstRow="1" w:lastRow="0" w:firstColumn="0" w:lastColumn="0" w:oddVBand="0" w:evenVBand="0" w:oddHBand="0" w:evenHBand="0" w:firstRowFirstColumn="0" w:firstRowLastColumn="0" w:lastRowFirstColumn="0" w:lastRowLastColumn="0"/>
              <w:rPr>
                <w:lang w:val="en-GB"/>
              </w:rPr>
            </w:pPr>
            <w:r w:rsidRPr="004E7282">
              <w:rPr>
                <w:lang w:val="en-GB"/>
              </w:rPr>
              <w:t>(</w:t>
            </w:r>
            <w:proofErr w:type="spellStart"/>
            <w:r w:rsidRPr="004E7282">
              <w:rPr>
                <w:lang w:val="en-GB"/>
              </w:rPr>
              <w:t>kL</w:t>
            </w:r>
            <w:proofErr w:type="spellEnd"/>
            <w:r w:rsidRPr="004E7282">
              <w:rPr>
                <w:lang w:val="en-GB"/>
              </w:rPr>
              <w:t>)</w:t>
            </w:r>
          </w:p>
        </w:tc>
        <w:tc>
          <w:tcPr>
            <w:tcW w:w="1111" w:type="dxa"/>
          </w:tcPr>
          <w:p w14:paraId="02840D60" w14:textId="77777777" w:rsidR="00D04050" w:rsidRPr="0061520B" w:rsidRDefault="00D04050" w:rsidP="00D04050">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sidRPr="0061520B">
              <w:rPr>
                <w:lang w:val="en-GB"/>
              </w:rPr>
              <w:t>Outlet</w:t>
            </w:r>
          </w:p>
          <w:p w14:paraId="1F01C564"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lang w:val="en-GB"/>
              </w:rPr>
            </w:pPr>
            <w:r w:rsidRPr="00235C67">
              <w:rPr>
                <w:lang w:val="en-GB"/>
              </w:rPr>
              <w:t>(bar)</w:t>
            </w:r>
          </w:p>
        </w:tc>
        <w:tc>
          <w:tcPr>
            <w:tcW w:w="1217" w:type="dxa"/>
          </w:tcPr>
          <w:p w14:paraId="21FE4991"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sidRPr="00235C67">
              <w:rPr>
                <w:lang w:val="en-GB"/>
              </w:rPr>
              <w:t>Boil off</w:t>
            </w:r>
          </w:p>
          <w:p w14:paraId="3359135F"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lang w:val="en-GB"/>
              </w:rPr>
            </w:pPr>
            <w:r w:rsidRPr="00235C67">
              <w:rPr>
                <w:lang w:val="en-GB"/>
              </w:rPr>
              <w:t>(%mass/d)</w:t>
            </w:r>
          </w:p>
        </w:tc>
        <w:tc>
          <w:tcPr>
            <w:tcW w:w="1390" w:type="dxa"/>
          </w:tcPr>
          <w:p w14:paraId="7B48F93A"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sidRPr="00235C67">
              <w:rPr>
                <w:lang w:val="en-GB"/>
              </w:rPr>
              <w:t>Turbine efficiency</w:t>
            </w:r>
          </w:p>
          <w:p w14:paraId="398E1E7B"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lang w:val="en-GB"/>
              </w:rPr>
            </w:pPr>
            <w:r w:rsidRPr="00235C67">
              <w:rPr>
                <w:lang w:val="en-GB"/>
              </w:rPr>
              <w:t>(%)</w:t>
            </w:r>
          </w:p>
        </w:tc>
        <w:tc>
          <w:tcPr>
            <w:tcW w:w="1541" w:type="dxa"/>
          </w:tcPr>
          <w:p w14:paraId="1C342AA1"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sidRPr="00235C67">
              <w:rPr>
                <w:lang w:val="en-GB"/>
              </w:rPr>
              <w:t>Compressor efficiency</w:t>
            </w:r>
          </w:p>
          <w:p w14:paraId="18542314"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lang w:val="en-GB"/>
              </w:rPr>
            </w:pPr>
            <w:r w:rsidRPr="00235C67">
              <w:rPr>
                <w:lang w:val="en-GB"/>
              </w:rPr>
              <w:t>(%)</w:t>
            </w:r>
          </w:p>
        </w:tc>
        <w:tc>
          <w:tcPr>
            <w:tcW w:w="1476" w:type="dxa"/>
          </w:tcPr>
          <w:p w14:paraId="6ED27FC5"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lang w:val="en-GB"/>
              </w:rPr>
            </w:pPr>
            <w:r w:rsidRPr="00235C67">
              <w:rPr>
                <w:lang w:val="en-GB"/>
              </w:rPr>
              <w:t>Process efficiency (Carnot) (%)</w:t>
            </w:r>
          </w:p>
        </w:tc>
      </w:tr>
      <w:tr w:rsidR="00D04050" w:rsidRPr="00235C67" w14:paraId="24B43441" w14:textId="77777777" w:rsidTr="00161A48">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119" w:type="dxa"/>
          </w:tcPr>
          <w:p w14:paraId="70BA74E8" w14:textId="77777777" w:rsidR="00D04050" w:rsidRPr="00235C67" w:rsidRDefault="00D04050" w:rsidP="00D04050">
            <w:pPr>
              <w:jc w:val="center"/>
              <w:rPr>
                <w:b w:val="0"/>
                <w:bCs w:val="0"/>
                <w:lang w:val="en-GB"/>
              </w:rPr>
            </w:pPr>
            <w:r w:rsidRPr="00235C67">
              <w:rPr>
                <w:lang w:val="en-GB"/>
              </w:rPr>
              <w:t>300</w:t>
            </w:r>
          </w:p>
        </w:tc>
        <w:tc>
          <w:tcPr>
            <w:tcW w:w="1105" w:type="dxa"/>
          </w:tcPr>
          <w:p w14:paraId="3C23D7ED" w14:textId="77777777" w:rsidR="00D04050" w:rsidRPr="00AE4237"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AE4237">
              <w:rPr>
                <w:lang w:val="en-GB"/>
              </w:rPr>
              <w:t>1.06</w:t>
            </w:r>
          </w:p>
        </w:tc>
        <w:tc>
          <w:tcPr>
            <w:tcW w:w="1123" w:type="dxa"/>
          </w:tcPr>
          <w:p w14:paraId="461F6B73" w14:textId="77777777" w:rsidR="00D04050" w:rsidRPr="00310118"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D4455A">
              <w:rPr>
                <w:lang w:val="en-GB"/>
              </w:rPr>
              <w:t>50 000</w:t>
            </w:r>
          </w:p>
        </w:tc>
        <w:tc>
          <w:tcPr>
            <w:tcW w:w="1111" w:type="dxa"/>
          </w:tcPr>
          <w:p w14:paraId="3E69F823" w14:textId="77777777" w:rsidR="00D04050" w:rsidRPr="001C6E47"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1C6E47">
              <w:rPr>
                <w:lang w:val="en-GB"/>
              </w:rPr>
              <w:t>1.06</w:t>
            </w:r>
          </w:p>
        </w:tc>
        <w:tc>
          <w:tcPr>
            <w:tcW w:w="1217" w:type="dxa"/>
          </w:tcPr>
          <w:p w14:paraId="02613CFF" w14:textId="77777777" w:rsidR="00D04050" w:rsidRPr="001C6E47"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1C6E47">
              <w:rPr>
                <w:lang w:val="en-GB"/>
              </w:rPr>
              <w:t>0.1</w:t>
            </w:r>
          </w:p>
        </w:tc>
        <w:tc>
          <w:tcPr>
            <w:tcW w:w="1390" w:type="dxa"/>
          </w:tcPr>
          <w:p w14:paraId="676DB3CA" w14:textId="77777777" w:rsidR="00D04050" w:rsidRPr="001C6E47"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1C6E47">
              <w:rPr>
                <w:lang w:val="en-GB"/>
              </w:rPr>
              <w:t>85</w:t>
            </w:r>
          </w:p>
        </w:tc>
        <w:tc>
          <w:tcPr>
            <w:tcW w:w="1541" w:type="dxa"/>
          </w:tcPr>
          <w:p w14:paraId="76972C37" w14:textId="77777777" w:rsidR="00D04050" w:rsidRPr="004E7282"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4E7282">
              <w:rPr>
                <w:lang w:val="en-GB"/>
              </w:rPr>
              <w:t>80</w:t>
            </w:r>
          </w:p>
        </w:tc>
        <w:tc>
          <w:tcPr>
            <w:tcW w:w="1476" w:type="dxa"/>
          </w:tcPr>
          <w:p w14:paraId="2088370A" w14:textId="77777777" w:rsidR="00D04050" w:rsidRPr="004E7282"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4E7282">
              <w:rPr>
                <w:lang w:val="en-GB"/>
              </w:rPr>
              <w:t>40</w:t>
            </w:r>
          </w:p>
        </w:tc>
      </w:tr>
    </w:tbl>
    <w:p w14:paraId="30456F3E" w14:textId="0B444435" w:rsidR="00D04050" w:rsidRPr="008750A7" w:rsidRDefault="00D04050" w:rsidP="00D04050">
      <w:pPr>
        <w:pStyle w:val="Lgende"/>
        <w:jc w:val="center"/>
        <w:rPr>
          <w:lang w:val="fr-FR"/>
        </w:rPr>
      </w:pPr>
      <w:bookmarkStart w:id="54" w:name="_Ref13562604"/>
      <w:bookmarkStart w:id="55" w:name="_Toc24558791"/>
      <w:r w:rsidRPr="008750A7">
        <w:rPr>
          <w:lang w:val="fr-FR"/>
        </w:rPr>
        <w:t xml:space="preserve">Table </w:t>
      </w:r>
      <w:r w:rsidRPr="00235C67">
        <w:rPr>
          <w:lang w:val="en-GB"/>
        </w:rPr>
        <w:fldChar w:fldCharType="begin"/>
      </w:r>
      <w:r w:rsidRPr="008750A7">
        <w:rPr>
          <w:lang w:val="fr-FR"/>
        </w:rPr>
        <w:instrText xml:space="preserve"> SEQ Table \* ARABIC </w:instrText>
      </w:r>
      <w:r w:rsidRPr="00235C67">
        <w:rPr>
          <w:lang w:val="en-GB"/>
        </w:rPr>
        <w:fldChar w:fldCharType="separate"/>
      </w:r>
      <w:r w:rsidR="005D6973">
        <w:rPr>
          <w:noProof/>
          <w:lang w:val="fr-FR"/>
        </w:rPr>
        <w:t>3</w:t>
      </w:r>
      <w:r w:rsidRPr="00235C67">
        <w:rPr>
          <w:lang w:val="en-GB"/>
        </w:rPr>
        <w:fldChar w:fldCharType="end"/>
      </w:r>
      <w:bookmarkEnd w:id="54"/>
      <w:bookmarkEnd w:id="55"/>
      <w:r w:rsidRPr="008750A7">
        <w:rPr>
          <w:lang w:val="fr-FR"/>
        </w:rPr>
        <w:t xml:space="preserve"> - </w:t>
      </w:r>
      <w:proofErr w:type="spellStart"/>
      <w:r w:rsidRPr="008750A7">
        <w:rPr>
          <w:lang w:val="fr-FR"/>
        </w:rPr>
        <w:t>Liquefaction</w:t>
      </w:r>
      <w:proofErr w:type="spellEnd"/>
      <w:r w:rsidRPr="008750A7">
        <w:rPr>
          <w:lang w:val="fr-FR"/>
        </w:rPr>
        <w:t xml:space="preserve"> </w:t>
      </w:r>
      <w:proofErr w:type="spellStart"/>
      <w:r w:rsidRPr="008750A7">
        <w:rPr>
          <w:lang w:val="fr-FR"/>
        </w:rPr>
        <w:t>process</w:t>
      </w:r>
      <w:proofErr w:type="spellEnd"/>
      <w:r w:rsidRPr="008750A7">
        <w:rPr>
          <w:lang w:val="fr-FR"/>
        </w:rPr>
        <w:t xml:space="preserve"> conditions</w:t>
      </w:r>
    </w:p>
    <w:p w14:paraId="05FE7E75" w14:textId="112D76D4" w:rsidR="00565585" w:rsidRPr="008750A7" w:rsidRDefault="00565585">
      <w:pPr>
        <w:spacing w:after="200"/>
        <w:rPr>
          <w:sz w:val="22"/>
          <w:szCs w:val="22"/>
          <w:lang w:val="fr-FR" w:eastAsia="fr-FR"/>
        </w:rPr>
      </w:pPr>
    </w:p>
    <w:p w14:paraId="6DC64C68" w14:textId="112D76D4" w:rsidR="00485DEA" w:rsidRDefault="00485DEA">
      <w:pPr>
        <w:spacing w:after="200"/>
        <w:rPr>
          <w:sz w:val="22"/>
          <w:szCs w:val="22"/>
          <w:lang w:val="fr-FR" w:eastAsia="fr-FR"/>
        </w:rPr>
      </w:pPr>
    </w:p>
    <w:p w14:paraId="7DA8A07B" w14:textId="112D76D4" w:rsidR="00485DEA" w:rsidRPr="008750A7" w:rsidRDefault="00485DEA">
      <w:pPr>
        <w:spacing w:after="200"/>
        <w:rPr>
          <w:sz w:val="22"/>
          <w:szCs w:val="22"/>
          <w:lang w:val="fr-FR" w:eastAsia="fr-FR"/>
        </w:rPr>
      </w:pPr>
    </w:p>
    <w:p w14:paraId="72C957E4" w14:textId="1F7FD441" w:rsidR="00D04050" w:rsidRPr="00235C67" w:rsidRDefault="00D04050" w:rsidP="002B5B7A">
      <w:pPr>
        <w:pStyle w:val="CCorpsdetexte1"/>
        <w:numPr>
          <w:ilvl w:val="0"/>
          <w:numId w:val="21"/>
        </w:numPr>
        <w:rPr>
          <w:sz w:val="22"/>
          <w:szCs w:val="22"/>
          <w:lang w:val="en-GB"/>
        </w:rPr>
      </w:pPr>
      <w:r w:rsidRPr="00235C67">
        <w:rPr>
          <w:sz w:val="22"/>
          <w:szCs w:val="22"/>
          <w:lang w:val="en-GB"/>
        </w:rPr>
        <w:lastRenderedPageBreak/>
        <w:t>Hydrogen Claude cycle</w:t>
      </w:r>
    </w:p>
    <w:p w14:paraId="313DB2C6" w14:textId="77777777" w:rsidR="00D04050" w:rsidRPr="00235C67" w:rsidRDefault="00D04050" w:rsidP="00D04050">
      <w:pPr>
        <w:keepNext/>
        <w:jc w:val="center"/>
        <w:rPr>
          <w:lang w:val="en-GB"/>
        </w:rPr>
      </w:pPr>
      <w:r w:rsidRPr="0015670F">
        <w:rPr>
          <w:noProof/>
          <w:lang w:val="fr-FR" w:eastAsia="fr-FR"/>
        </w:rPr>
        <w:drawing>
          <wp:inline distT="0" distB="0" distL="0" distR="0" wp14:anchorId="5593B5A5" wp14:editId="1EAC6C76">
            <wp:extent cx="2520000" cy="2880000"/>
            <wp:effectExtent l="0" t="0" r="0" b="0"/>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rotWithShape="1">
                    <a:blip r:embed="rId22">
                      <a:biLevel thresh="75000"/>
                    </a:blip>
                    <a:srcRect b="3410"/>
                    <a:stretch/>
                  </pic:blipFill>
                  <pic:spPr bwMode="auto">
                    <a:xfrm>
                      <a:off x="0" y="0"/>
                      <a:ext cx="2520000" cy="2880000"/>
                    </a:xfrm>
                    <a:prstGeom prst="rect">
                      <a:avLst/>
                    </a:prstGeom>
                    <a:ln>
                      <a:noFill/>
                    </a:ln>
                    <a:extLst>
                      <a:ext uri="{53640926-AAD7-44D8-BBD7-CCE9431645EC}">
                        <a14:shadowObscured xmlns:a14="http://schemas.microsoft.com/office/drawing/2010/main"/>
                      </a:ext>
                    </a:extLst>
                  </pic:spPr>
                </pic:pic>
              </a:graphicData>
            </a:graphic>
          </wp:inline>
        </w:drawing>
      </w:r>
    </w:p>
    <w:p w14:paraId="270033F7" w14:textId="77777777" w:rsidR="00D04050" w:rsidRPr="00AE4237" w:rsidRDefault="00D04050" w:rsidP="00D04050">
      <w:pPr>
        <w:keepNext/>
        <w:jc w:val="center"/>
        <w:rPr>
          <w:lang w:val="en-GB"/>
        </w:rPr>
      </w:pPr>
    </w:p>
    <w:p w14:paraId="4DD662FF" w14:textId="13FF81BC" w:rsidR="00D04050" w:rsidRPr="008750A7" w:rsidRDefault="00D04050" w:rsidP="00D04050">
      <w:pPr>
        <w:pStyle w:val="Lgende"/>
        <w:jc w:val="center"/>
        <w:rPr>
          <w:rFonts w:cs="Cambria"/>
          <w:lang w:val="fr-FR"/>
        </w:rPr>
      </w:pPr>
      <w:bookmarkStart w:id="56" w:name="_Hlk12630691"/>
      <w:bookmarkStart w:id="57" w:name="_Toc11143680"/>
      <w:bookmarkStart w:id="58" w:name="_Toc24558772"/>
      <w:r w:rsidRPr="008750A7">
        <w:rPr>
          <w:rFonts w:cs="Cambria"/>
          <w:lang w:val="fr-FR"/>
        </w:rPr>
        <w:t xml:space="preserve">Figure </w:t>
      </w:r>
      <w:r w:rsidRPr="00AE4237">
        <w:rPr>
          <w:rFonts w:cs="Cambria"/>
          <w:lang w:val="en-GB"/>
        </w:rPr>
        <w:fldChar w:fldCharType="begin"/>
      </w:r>
      <w:r w:rsidRPr="008750A7">
        <w:rPr>
          <w:rFonts w:cs="Cambria"/>
          <w:lang w:val="fr-FR"/>
        </w:rPr>
        <w:instrText xml:space="preserve"> SEQ Figure \* ARABIC </w:instrText>
      </w:r>
      <w:r w:rsidRPr="00AE4237">
        <w:rPr>
          <w:rFonts w:cs="Cambria"/>
          <w:lang w:val="en-GB"/>
        </w:rPr>
        <w:fldChar w:fldCharType="separate"/>
      </w:r>
      <w:r w:rsidR="007E6EAD">
        <w:rPr>
          <w:rFonts w:cs="Cambria"/>
          <w:noProof/>
          <w:lang w:val="fr-FR"/>
        </w:rPr>
        <w:t>8</w:t>
      </w:r>
      <w:r w:rsidRPr="00AE4237">
        <w:rPr>
          <w:rFonts w:cs="Cambria"/>
          <w:lang w:val="en-GB"/>
        </w:rPr>
        <w:fldChar w:fldCharType="end"/>
      </w:r>
      <w:bookmarkEnd w:id="56"/>
      <w:bookmarkEnd w:id="57"/>
      <w:bookmarkEnd w:id="58"/>
      <w:r w:rsidRPr="008750A7">
        <w:rPr>
          <w:rFonts w:cs="Cambria"/>
          <w:lang w:val="fr-FR"/>
        </w:rPr>
        <w:t xml:space="preserve"> - </w:t>
      </w:r>
      <w:proofErr w:type="spellStart"/>
      <w:r w:rsidRPr="008750A7">
        <w:rPr>
          <w:rFonts w:cs="Cambria"/>
          <w:lang w:val="fr-FR"/>
        </w:rPr>
        <w:t>Hydrogen</w:t>
      </w:r>
      <w:proofErr w:type="spellEnd"/>
      <w:r w:rsidRPr="008750A7">
        <w:rPr>
          <w:rFonts w:cs="Cambria"/>
          <w:lang w:val="fr-FR"/>
        </w:rPr>
        <w:t xml:space="preserve"> Claude cycle </w:t>
      </w:r>
    </w:p>
    <w:tbl>
      <w:tblPr>
        <w:tblStyle w:val="TableauGrille6Couleur-Accentuation11"/>
        <w:tblW w:w="0" w:type="auto"/>
        <w:jc w:val="center"/>
        <w:tblLook w:val="04A0" w:firstRow="1" w:lastRow="0" w:firstColumn="1" w:lastColumn="0" w:noHBand="0" w:noVBand="1"/>
      </w:tblPr>
      <w:tblGrid>
        <w:gridCol w:w="1428"/>
        <w:gridCol w:w="1461"/>
        <w:gridCol w:w="1250"/>
        <w:gridCol w:w="3370"/>
        <w:gridCol w:w="1553"/>
      </w:tblGrid>
      <w:tr w:rsidR="00D04050" w:rsidRPr="00235C67" w14:paraId="68492BDE" w14:textId="77777777" w:rsidTr="0089475E">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428" w:type="dxa"/>
          </w:tcPr>
          <w:p w14:paraId="34A0A96E" w14:textId="77777777" w:rsidR="00D04050" w:rsidRPr="00D4455A" w:rsidRDefault="00D04050" w:rsidP="00D04050">
            <w:pPr>
              <w:jc w:val="center"/>
              <w:rPr>
                <w:b w:val="0"/>
                <w:lang w:val="en-GB"/>
              </w:rPr>
            </w:pPr>
            <w:r w:rsidRPr="00AE4237">
              <w:rPr>
                <w:lang w:val="en-GB"/>
              </w:rPr>
              <w:t>Feed</w:t>
            </w:r>
          </w:p>
        </w:tc>
        <w:tc>
          <w:tcPr>
            <w:tcW w:w="1461" w:type="dxa"/>
          </w:tcPr>
          <w:p w14:paraId="12909DCE" w14:textId="77777777" w:rsidR="00D04050" w:rsidRPr="00310118" w:rsidRDefault="00D04050" w:rsidP="00D04050">
            <w:pPr>
              <w:jc w:val="center"/>
              <w:cnfStyle w:val="100000000000" w:firstRow="1" w:lastRow="0" w:firstColumn="0" w:lastColumn="0" w:oddVBand="0" w:evenVBand="0" w:oddHBand="0" w:evenHBand="0" w:firstRowFirstColumn="0" w:firstRowLastColumn="0" w:lastRowFirstColumn="0" w:lastRowLastColumn="0"/>
              <w:rPr>
                <w:b w:val="0"/>
                <w:lang w:val="en-GB"/>
              </w:rPr>
            </w:pPr>
            <w:r w:rsidRPr="00D4455A">
              <w:rPr>
                <w:lang w:val="en-GB"/>
              </w:rPr>
              <w:t>Refrigeration cycle</w:t>
            </w:r>
          </w:p>
        </w:tc>
        <w:tc>
          <w:tcPr>
            <w:tcW w:w="1250" w:type="dxa"/>
          </w:tcPr>
          <w:p w14:paraId="5102AE31" w14:textId="77777777" w:rsidR="00D04050" w:rsidRPr="001C6E47" w:rsidRDefault="00D04050" w:rsidP="00D04050">
            <w:pPr>
              <w:jc w:val="center"/>
              <w:cnfStyle w:val="100000000000" w:firstRow="1" w:lastRow="0" w:firstColumn="0" w:lastColumn="0" w:oddVBand="0" w:evenVBand="0" w:oddHBand="0" w:evenHBand="0" w:firstRowFirstColumn="0" w:firstRowLastColumn="0" w:lastRowFirstColumn="0" w:lastRowLastColumn="0"/>
              <w:rPr>
                <w:b w:val="0"/>
                <w:lang w:val="en-GB"/>
              </w:rPr>
            </w:pPr>
            <w:r w:rsidRPr="001C6E47">
              <w:rPr>
                <w:lang w:val="en-GB"/>
              </w:rPr>
              <w:t>Precooling</w:t>
            </w:r>
          </w:p>
        </w:tc>
        <w:tc>
          <w:tcPr>
            <w:tcW w:w="3370" w:type="dxa"/>
          </w:tcPr>
          <w:p w14:paraId="6EE17D24" w14:textId="77777777" w:rsidR="00D04050" w:rsidRPr="001C6E47" w:rsidRDefault="00D04050" w:rsidP="00D04050">
            <w:pPr>
              <w:jc w:val="center"/>
              <w:cnfStyle w:val="100000000000" w:firstRow="1" w:lastRow="0" w:firstColumn="0" w:lastColumn="0" w:oddVBand="0" w:evenVBand="0" w:oddHBand="0" w:evenHBand="0" w:firstRowFirstColumn="0" w:firstRowLastColumn="0" w:lastRowFirstColumn="0" w:lastRowLastColumn="0"/>
              <w:rPr>
                <w:b w:val="0"/>
                <w:lang w:val="en-GB"/>
              </w:rPr>
            </w:pPr>
            <w:r w:rsidRPr="001C6E47">
              <w:rPr>
                <w:lang w:val="en-GB"/>
              </w:rPr>
              <w:t>Ortho/Para conversion</w:t>
            </w:r>
          </w:p>
        </w:tc>
        <w:tc>
          <w:tcPr>
            <w:tcW w:w="1553" w:type="dxa"/>
          </w:tcPr>
          <w:p w14:paraId="5B8ACB22" w14:textId="77777777" w:rsidR="00D04050" w:rsidRPr="001C6E47" w:rsidRDefault="00D04050" w:rsidP="00D04050">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sidRPr="001C6E47">
              <w:rPr>
                <w:lang w:val="en-GB"/>
              </w:rPr>
              <w:t>SEC</w:t>
            </w:r>
          </w:p>
          <w:p w14:paraId="769FB755" w14:textId="77777777" w:rsidR="00D04050" w:rsidRPr="00AA71C8" w:rsidRDefault="00D04050" w:rsidP="00D04050">
            <w:pPr>
              <w:jc w:val="center"/>
              <w:cnfStyle w:val="100000000000" w:firstRow="1" w:lastRow="0" w:firstColumn="0" w:lastColumn="0" w:oddVBand="0" w:evenVBand="0" w:oddHBand="0" w:evenHBand="0" w:firstRowFirstColumn="0" w:firstRowLastColumn="0" w:lastRowFirstColumn="0" w:lastRowLastColumn="0"/>
              <w:rPr>
                <w:b w:val="0"/>
                <w:lang w:val="en-GB"/>
              </w:rPr>
            </w:pPr>
            <w:r w:rsidRPr="004E7282">
              <w:rPr>
                <w:lang w:val="en-GB"/>
              </w:rPr>
              <w:t>(KWh/kg</w:t>
            </w:r>
            <w:r w:rsidRPr="004E7282">
              <w:rPr>
                <w:vertAlign w:val="subscript"/>
                <w:lang w:val="en-GB"/>
              </w:rPr>
              <w:t>LH2</w:t>
            </w:r>
            <w:r w:rsidRPr="004E7282">
              <w:rPr>
                <w:lang w:val="en-GB"/>
              </w:rPr>
              <w:t>)</w:t>
            </w:r>
          </w:p>
        </w:tc>
      </w:tr>
      <w:tr w:rsidR="00D04050" w:rsidRPr="00235C67" w14:paraId="593D391E" w14:textId="77777777" w:rsidTr="0089475E">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428" w:type="dxa"/>
          </w:tcPr>
          <w:p w14:paraId="5A24C461" w14:textId="77777777" w:rsidR="00D04050" w:rsidRPr="00AE4237" w:rsidRDefault="00D04050" w:rsidP="00D04050">
            <w:pPr>
              <w:jc w:val="center"/>
              <w:rPr>
                <w:b w:val="0"/>
                <w:bCs w:val="0"/>
                <w:lang w:val="en-GB"/>
              </w:rPr>
            </w:pPr>
            <w:r w:rsidRPr="00235C67">
              <w:rPr>
                <w:lang w:val="en-GB"/>
              </w:rPr>
              <w:t>Compressed at 50 bar</w:t>
            </w:r>
          </w:p>
        </w:tc>
        <w:tc>
          <w:tcPr>
            <w:tcW w:w="1461" w:type="dxa"/>
          </w:tcPr>
          <w:p w14:paraId="4F8EAA2F" w14:textId="77777777" w:rsidR="00D04050" w:rsidRPr="00310118"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D4455A">
              <w:rPr>
                <w:lang w:val="en-GB"/>
              </w:rPr>
              <w:t>Claude</w:t>
            </w:r>
          </w:p>
        </w:tc>
        <w:tc>
          <w:tcPr>
            <w:tcW w:w="1250" w:type="dxa"/>
          </w:tcPr>
          <w:p w14:paraId="2F23AAF6" w14:textId="77777777" w:rsidR="00D04050" w:rsidRPr="001C6E47"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1C6E47">
              <w:rPr>
                <w:lang w:val="en-GB"/>
              </w:rPr>
              <w:t>LN2 at 80K</w:t>
            </w:r>
          </w:p>
        </w:tc>
        <w:tc>
          <w:tcPr>
            <w:tcW w:w="3370" w:type="dxa"/>
          </w:tcPr>
          <w:p w14:paraId="066269B3" w14:textId="77777777" w:rsidR="00D04050" w:rsidRPr="001C6E47"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1C6E47">
              <w:rPr>
                <w:lang w:val="en-GB"/>
              </w:rPr>
              <w:t>Continuous and non-continuous (batch)</w:t>
            </w:r>
          </w:p>
        </w:tc>
        <w:tc>
          <w:tcPr>
            <w:tcW w:w="1553" w:type="dxa"/>
          </w:tcPr>
          <w:p w14:paraId="087DB2B3" w14:textId="77777777" w:rsidR="00D04050" w:rsidRPr="001C6E47"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1C6E47">
              <w:rPr>
                <w:lang w:val="en-GB"/>
              </w:rPr>
              <w:t xml:space="preserve">8.5 </w:t>
            </w:r>
          </w:p>
        </w:tc>
      </w:tr>
    </w:tbl>
    <w:p w14:paraId="1CC527AA" w14:textId="7AE27020" w:rsidR="00D04050" w:rsidRPr="004B328F" w:rsidRDefault="00D04050" w:rsidP="00D04050">
      <w:pPr>
        <w:pStyle w:val="Lgende"/>
        <w:jc w:val="center"/>
        <w:rPr>
          <w:lang w:val="fr-FR"/>
        </w:rPr>
      </w:pPr>
      <w:bookmarkStart w:id="59" w:name="_Ref13562988"/>
      <w:bookmarkStart w:id="60" w:name="_Toc24558792"/>
      <w:r w:rsidRPr="008750A7">
        <w:rPr>
          <w:lang w:val="fr-FR"/>
        </w:rPr>
        <w:t xml:space="preserve">Table </w:t>
      </w:r>
      <w:r w:rsidRPr="00AE4237">
        <w:rPr>
          <w:lang w:val="en-GB"/>
        </w:rPr>
        <w:fldChar w:fldCharType="begin"/>
      </w:r>
      <w:r w:rsidRPr="008750A7">
        <w:rPr>
          <w:lang w:val="fr-FR"/>
        </w:rPr>
        <w:instrText xml:space="preserve"> SEQ Table \* ARABIC </w:instrText>
      </w:r>
      <w:r w:rsidRPr="00AE4237">
        <w:rPr>
          <w:lang w:val="en-GB"/>
        </w:rPr>
        <w:fldChar w:fldCharType="separate"/>
      </w:r>
      <w:r w:rsidR="005D6973">
        <w:rPr>
          <w:noProof/>
          <w:lang w:val="fr-FR"/>
        </w:rPr>
        <w:t>4</w:t>
      </w:r>
      <w:r w:rsidRPr="00AE4237">
        <w:rPr>
          <w:lang w:val="en-GB"/>
        </w:rPr>
        <w:fldChar w:fldCharType="end"/>
      </w:r>
      <w:bookmarkEnd w:id="59"/>
      <w:r w:rsidRPr="008750A7">
        <w:rPr>
          <w:lang w:val="fr-FR"/>
        </w:rPr>
        <w:t xml:space="preserve"> - </w:t>
      </w:r>
      <w:proofErr w:type="spellStart"/>
      <w:r w:rsidRPr="008750A7">
        <w:rPr>
          <w:lang w:val="fr-FR"/>
        </w:rPr>
        <w:t>Hydrogen</w:t>
      </w:r>
      <w:proofErr w:type="spellEnd"/>
      <w:r w:rsidRPr="008750A7">
        <w:rPr>
          <w:lang w:val="fr-FR"/>
        </w:rPr>
        <w:t xml:space="preserve"> Claude cycle </w:t>
      </w:r>
      <w:proofErr w:type="spellStart"/>
      <w:r w:rsidRPr="00485DEA">
        <w:rPr>
          <w:lang w:val="fr-FR"/>
        </w:rPr>
        <w:t>parameters</w:t>
      </w:r>
      <w:bookmarkEnd w:id="60"/>
      <w:proofErr w:type="spellEnd"/>
    </w:p>
    <w:p w14:paraId="528F7096" w14:textId="6B44E015" w:rsidR="00DE2986" w:rsidRPr="00AE4237" w:rsidRDefault="00D04050" w:rsidP="0089475E">
      <w:pPr>
        <w:pStyle w:val="CCorpsdetexte"/>
        <w:rPr>
          <w:rStyle w:val="CitationCar"/>
          <w:rFonts w:cs="Cambria"/>
          <w:lang w:val="en-GB"/>
        </w:rPr>
      </w:pPr>
      <w:r w:rsidRPr="00AE4237">
        <w:rPr>
          <w:rFonts w:cs="Cambria"/>
          <w:lang w:val="en-GB"/>
        </w:rPr>
        <w:t>As displayed i</w:t>
      </w:r>
      <w:r w:rsidRPr="00D4455A">
        <w:rPr>
          <w:rFonts w:cs="Cambria"/>
          <w:lang w:val="en-GB"/>
        </w:rPr>
        <w:t xml:space="preserve">n </w:t>
      </w:r>
      <w:r w:rsidRPr="00AE4237">
        <w:rPr>
          <w:rFonts w:cs="Cambria"/>
          <w:lang w:val="en-GB"/>
        </w:rPr>
        <w:fldChar w:fldCharType="begin"/>
      </w:r>
      <w:r w:rsidRPr="00235C67">
        <w:rPr>
          <w:rFonts w:cs="Cambria"/>
          <w:lang w:val="en-GB"/>
        </w:rPr>
        <w:instrText xml:space="preserve"> REF _Hlk12630691 \h  \* MERGEFORMAT </w:instrText>
      </w:r>
      <w:r w:rsidRPr="00AE4237">
        <w:rPr>
          <w:rFonts w:cs="Cambria"/>
          <w:lang w:val="en-GB"/>
        </w:rPr>
      </w:r>
      <w:r w:rsidRPr="00AE4237">
        <w:rPr>
          <w:rFonts w:cs="Cambria"/>
          <w:lang w:val="en-GB"/>
        </w:rPr>
        <w:fldChar w:fldCharType="separate"/>
      </w:r>
      <w:r w:rsidR="005D6973" w:rsidRPr="005D6973">
        <w:rPr>
          <w:rFonts w:cs="Cambria"/>
          <w:lang w:val="en-GB"/>
        </w:rPr>
        <w:t>Figure 7</w:t>
      </w:r>
      <w:r w:rsidRPr="00AE4237">
        <w:rPr>
          <w:rFonts w:cs="Cambria"/>
          <w:lang w:val="en-GB"/>
        </w:rPr>
        <w:fldChar w:fldCharType="end"/>
      </w:r>
      <w:r w:rsidRPr="00235C67">
        <w:rPr>
          <w:rFonts w:cs="Cambria"/>
          <w:lang w:val="en-GB"/>
        </w:rPr>
        <w:t>, there is an important N</w:t>
      </w:r>
      <w:r w:rsidRPr="00AE4237">
        <w:rPr>
          <w:rFonts w:cs="Cambria"/>
          <w:vertAlign w:val="subscript"/>
          <w:lang w:val="en-GB"/>
        </w:rPr>
        <w:t>2</w:t>
      </w:r>
      <w:r w:rsidRPr="00D4455A">
        <w:rPr>
          <w:rFonts w:cs="Cambria"/>
          <w:lang w:val="en-GB"/>
        </w:rPr>
        <w:t xml:space="preserve"> liquefaction system to liquefy N</w:t>
      </w:r>
      <w:r w:rsidRPr="00D4455A">
        <w:rPr>
          <w:rFonts w:cs="Cambria"/>
          <w:vertAlign w:val="subscript"/>
          <w:lang w:val="en-GB"/>
        </w:rPr>
        <w:t>2</w:t>
      </w:r>
      <w:r w:rsidRPr="00310118">
        <w:rPr>
          <w:rFonts w:cs="Cambria"/>
          <w:lang w:val="en-GB"/>
        </w:rPr>
        <w:t xml:space="preserve"> for the precooling process. At low temperature the main process stream of H</w:t>
      </w:r>
      <w:r w:rsidRPr="001C6E47">
        <w:rPr>
          <w:rFonts w:cs="Cambria"/>
          <w:vertAlign w:val="subscript"/>
          <w:lang w:val="en-GB"/>
        </w:rPr>
        <w:t>2</w:t>
      </w:r>
      <w:r w:rsidRPr="001C6E47">
        <w:rPr>
          <w:rFonts w:cs="Cambria"/>
          <w:lang w:val="en-GB"/>
        </w:rPr>
        <w:t xml:space="preserve"> is expanded in a supercritical low-temperature expander to an intermediate pressure level, limited to above the critical pressure of hydrogen to avoid a two-phase condition at the outlet. Further sub-cooling takes place before the stream of H</w:t>
      </w:r>
      <w:r w:rsidRPr="001C6E47">
        <w:rPr>
          <w:rFonts w:cs="Cambria"/>
          <w:vertAlign w:val="subscript"/>
          <w:lang w:val="en-GB"/>
        </w:rPr>
        <w:t>2</w:t>
      </w:r>
      <w:r w:rsidRPr="004E7282">
        <w:rPr>
          <w:rFonts w:cs="Cambria"/>
          <w:lang w:val="en-GB"/>
        </w:rPr>
        <w:t xml:space="preserve"> is partially liquefied by a Joule–Thompson expansion. The flash gas is then internally heat-exchanged and recycled to the feed gas compressor.</w:t>
      </w:r>
      <w:r w:rsidR="00EF61B0">
        <w:rPr>
          <w:rFonts w:cs="Cambria"/>
          <w:lang w:val="en-GB"/>
        </w:rPr>
        <w:t xml:space="preserve"> </w:t>
      </w:r>
    </w:p>
    <w:p w14:paraId="63DEFD70" w14:textId="57CDBC20" w:rsidR="0048360B" w:rsidRDefault="0048360B">
      <w:pPr>
        <w:spacing w:after="200"/>
        <w:rPr>
          <w:rStyle w:val="CitationCar"/>
          <w:rFonts w:cs="Cambria"/>
          <w:color w:val="000000"/>
          <w:lang w:val="en-GB"/>
        </w:rPr>
      </w:pPr>
      <w:r>
        <w:rPr>
          <w:rStyle w:val="CitationCar"/>
          <w:rFonts w:cs="Cambria"/>
          <w:lang w:val="en-GB"/>
        </w:rPr>
        <w:br w:type="page"/>
      </w:r>
    </w:p>
    <w:p w14:paraId="0AB70E77" w14:textId="14368B59" w:rsidR="00DE2986" w:rsidRPr="00D4455A" w:rsidRDefault="00DE2986" w:rsidP="0089475E">
      <w:pPr>
        <w:pStyle w:val="CCorpsdetexte"/>
        <w:rPr>
          <w:rStyle w:val="CitationCar"/>
          <w:rFonts w:cs="Cambria"/>
          <w:lang w:val="en-GB"/>
        </w:rPr>
      </w:pPr>
    </w:p>
    <w:p w14:paraId="1681A85C" w14:textId="3B027A35" w:rsidR="00914302" w:rsidRPr="00914302" w:rsidRDefault="00D04050" w:rsidP="002B5B7A">
      <w:pPr>
        <w:pStyle w:val="CCorpsdetexte1"/>
        <w:numPr>
          <w:ilvl w:val="0"/>
          <w:numId w:val="21"/>
        </w:numPr>
        <w:rPr>
          <w:rStyle w:val="CitationCar"/>
          <w:rFonts w:eastAsiaTheme="minorEastAsia"/>
          <w:sz w:val="22"/>
          <w:szCs w:val="22"/>
          <w:lang w:val="en-GB"/>
        </w:rPr>
      </w:pPr>
      <w:r w:rsidRPr="2958A872">
        <w:rPr>
          <w:rStyle w:val="CitationCar"/>
          <w:rFonts w:cs="Cambria"/>
          <w:sz w:val="22"/>
          <w:szCs w:val="22"/>
          <w:lang w:val="en-GB"/>
        </w:rPr>
        <w:t>Helium Brayton Cycle</w:t>
      </w:r>
    </w:p>
    <w:p w14:paraId="7CAD8E72" w14:textId="7479D36F" w:rsidR="00D04050" w:rsidRPr="00310118" w:rsidRDefault="55A0CF81" w:rsidP="00914302">
      <w:pPr>
        <w:pStyle w:val="CCorpsdetexte1"/>
        <w:ind w:left="720"/>
        <w:jc w:val="center"/>
        <w:rPr>
          <w:rFonts w:eastAsiaTheme="minorHAnsi"/>
          <w:sz w:val="22"/>
          <w:szCs w:val="22"/>
          <w:lang w:val="en-GB"/>
        </w:rPr>
      </w:pPr>
      <w:r>
        <w:rPr>
          <w:noProof/>
        </w:rPr>
        <w:drawing>
          <wp:inline distT="0" distB="0" distL="0" distR="0" wp14:anchorId="0E54C61F" wp14:editId="595481E7">
            <wp:extent cx="1476375" cy="2227580"/>
            <wp:effectExtent l="0" t="0" r="9525" b="1270"/>
            <wp:docPr id="979979022" name="Image 29" descr="http://www.enaa.or.jp/WE-NET/ronbun/1997/e5/fig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76375" cy="2227580"/>
                    </a:xfrm>
                    <a:prstGeom prst="rect">
                      <a:avLst/>
                    </a:prstGeom>
                  </pic:spPr>
                </pic:pic>
              </a:graphicData>
            </a:graphic>
          </wp:inline>
        </w:drawing>
      </w:r>
    </w:p>
    <w:p w14:paraId="293EA6AC" w14:textId="7B379368" w:rsidR="00D04050" w:rsidRPr="002C7C1E" w:rsidRDefault="00D04050" w:rsidP="00161A48">
      <w:pPr>
        <w:keepNext/>
        <w:jc w:val="center"/>
        <w:rPr>
          <w:rFonts w:cs="Cambria"/>
          <w:lang w:val="en-US"/>
        </w:rPr>
      </w:pPr>
      <w:r w:rsidRPr="002C7C1E">
        <w:rPr>
          <w:lang w:val="en-US"/>
        </w:rPr>
        <w:br/>
      </w:r>
      <w:bookmarkStart w:id="61" w:name="_Ref13563407"/>
      <w:bookmarkStart w:id="62" w:name="_Toc11143681"/>
      <w:bookmarkStart w:id="63" w:name="_Toc24558773"/>
      <w:r w:rsidRPr="002C7C1E">
        <w:rPr>
          <w:rFonts w:cs="Cambria"/>
          <w:lang w:val="en-US"/>
        </w:rPr>
        <w:t xml:space="preserve">Figure </w:t>
      </w:r>
      <w:r w:rsidRPr="00AE4237">
        <w:rPr>
          <w:rFonts w:cs="Cambria"/>
          <w:lang w:val="en-GB"/>
        </w:rPr>
        <w:fldChar w:fldCharType="begin"/>
      </w:r>
      <w:r w:rsidRPr="00700A8E">
        <w:rPr>
          <w:rFonts w:cs="Cambria"/>
          <w:lang w:val="en-US"/>
        </w:rPr>
        <w:instrText xml:space="preserve"> SEQ Figure \* ARABIC </w:instrText>
      </w:r>
      <w:r w:rsidRPr="00AE4237">
        <w:rPr>
          <w:rFonts w:cs="Cambria"/>
          <w:lang w:val="en-GB"/>
        </w:rPr>
        <w:fldChar w:fldCharType="separate"/>
      </w:r>
      <w:r w:rsidR="007E6EAD">
        <w:rPr>
          <w:rFonts w:cs="Cambria"/>
          <w:noProof/>
          <w:lang w:val="en-US"/>
        </w:rPr>
        <w:t>9</w:t>
      </w:r>
      <w:r w:rsidRPr="00AE4237">
        <w:rPr>
          <w:rFonts w:cs="Cambria"/>
          <w:lang w:val="en-GB"/>
        </w:rPr>
        <w:fldChar w:fldCharType="end"/>
      </w:r>
      <w:bookmarkEnd w:id="61"/>
      <w:bookmarkEnd w:id="62"/>
      <w:bookmarkEnd w:id="63"/>
      <w:r w:rsidRPr="002C7C1E">
        <w:rPr>
          <w:rFonts w:cs="Cambria"/>
          <w:lang w:val="en-US"/>
        </w:rPr>
        <w:t xml:space="preserve"> - Helium Brayton cycle </w:t>
      </w:r>
    </w:p>
    <w:p w14:paraId="638CE6AE" w14:textId="77777777" w:rsidR="00161A48" w:rsidRPr="002C7C1E" w:rsidRDefault="00161A48" w:rsidP="00161A48">
      <w:pPr>
        <w:keepNext/>
        <w:jc w:val="center"/>
        <w:rPr>
          <w:rFonts w:cs="Cambria"/>
          <w:lang w:val="en-US"/>
        </w:rPr>
      </w:pPr>
    </w:p>
    <w:p w14:paraId="2F7A8504" w14:textId="60857C9D" w:rsidR="00D04050" w:rsidRPr="00235C67" w:rsidRDefault="00D04050" w:rsidP="00E64F25">
      <w:pPr>
        <w:jc w:val="both"/>
        <w:rPr>
          <w:lang w:val="en-GB"/>
        </w:rPr>
      </w:pPr>
      <w:r w:rsidRPr="00D4455A">
        <w:rPr>
          <w:lang w:val="en-GB"/>
        </w:rPr>
        <w:t xml:space="preserve">The Helium Brayton cycle in </w:t>
      </w:r>
      <w:r w:rsidRPr="00AE4237">
        <w:rPr>
          <w:lang w:val="en-GB"/>
        </w:rPr>
        <w:fldChar w:fldCharType="begin"/>
      </w:r>
      <w:r w:rsidRPr="00235C67">
        <w:rPr>
          <w:lang w:val="en-GB"/>
        </w:rPr>
        <w:instrText xml:space="preserve"> REF _Ref13563407 \h </w:instrText>
      </w:r>
      <w:r w:rsidR="00E02158">
        <w:rPr>
          <w:lang w:val="en-GB"/>
        </w:rPr>
        <w:instrText xml:space="preserve"> \* MERGEFORMAT </w:instrText>
      </w:r>
      <w:r w:rsidRPr="00AE4237">
        <w:rPr>
          <w:lang w:val="en-GB"/>
        </w:rPr>
      </w:r>
      <w:r w:rsidRPr="00AE4237">
        <w:rPr>
          <w:lang w:val="en-GB"/>
        </w:rPr>
        <w:fldChar w:fldCharType="separate"/>
      </w:r>
      <w:r w:rsidR="005D6973" w:rsidRPr="005D6973">
        <w:rPr>
          <w:rFonts w:cs="Cambria"/>
          <w:lang w:val="en-GB"/>
        </w:rPr>
        <w:t>Figure 8</w:t>
      </w:r>
      <w:r w:rsidRPr="00AE4237">
        <w:rPr>
          <w:lang w:val="en-GB"/>
        </w:rPr>
        <w:fldChar w:fldCharType="end"/>
      </w:r>
      <w:r w:rsidRPr="00235C67">
        <w:rPr>
          <w:lang w:val="en-GB"/>
        </w:rPr>
        <w:t xml:space="preserve"> could be adopted for relatively small hydrogen liquefaction plants. Helium gas is used in the recycling line. The pressure conditions of the feed gas, the installation of the sup</w:t>
      </w:r>
      <w:r w:rsidRPr="00AE4237">
        <w:rPr>
          <w:lang w:val="en-GB"/>
        </w:rPr>
        <w:t>er critical tu</w:t>
      </w:r>
      <w:r w:rsidRPr="00D4455A">
        <w:rPr>
          <w:lang w:val="en-GB"/>
        </w:rPr>
        <w:t xml:space="preserve">rbine and O/P conversion of the feed hydrogen are almost the same as the Hydrogen Claude cycle. </w:t>
      </w:r>
      <w:sdt>
        <w:sdtPr>
          <w:rPr>
            <w:lang w:val="en-GB"/>
          </w:rPr>
          <w:id w:val="294647249"/>
          <w:citation/>
        </w:sdtPr>
        <w:sdtEndPr/>
        <w:sdtContent>
          <w:r w:rsidRPr="00D4455A">
            <w:rPr>
              <w:lang w:val="en-GB"/>
            </w:rPr>
            <w:fldChar w:fldCharType="begin"/>
          </w:r>
          <w:r w:rsidRPr="00235C67">
            <w:rPr>
              <w:lang w:val="en-GB"/>
            </w:rPr>
            <w:instrText xml:space="preserve"> CITATION Mat98 \l 1036 </w:instrText>
          </w:r>
          <w:r w:rsidRPr="00D4455A">
            <w:rPr>
              <w:lang w:val="en-GB"/>
            </w:rPr>
            <w:fldChar w:fldCharType="separate"/>
          </w:r>
          <w:r w:rsidR="00594F9E">
            <w:rPr>
              <w:b/>
              <w:bCs/>
              <w:noProof/>
              <w:lang w:val="fr-FR"/>
            </w:rPr>
            <w:t>Source spécifiée non valide.</w:t>
          </w:r>
          <w:r w:rsidRPr="00D4455A">
            <w:rPr>
              <w:lang w:val="en-GB"/>
            </w:rPr>
            <w:fldChar w:fldCharType="end"/>
          </w:r>
        </w:sdtContent>
      </w:sdt>
    </w:p>
    <w:p w14:paraId="0A4DC233" w14:textId="77777777" w:rsidR="00D04050" w:rsidRPr="00AE4237" w:rsidRDefault="00D04050" w:rsidP="00D04050">
      <w:pPr>
        <w:rPr>
          <w:sz w:val="22"/>
          <w:lang w:val="en-GB"/>
        </w:rPr>
      </w:pPr>
    </w:p>
    <w:p w14:paraId="641FC68A" w14:textId="77777777" w:rsidR="00D04050" w:rsidRPr="00310118" w:rsidRDefault="00D04050" w:rsidP="002B5B7A">
      <w:pPr>
        <w:pStyle w:val="CCorpsdetexte1"/>
        <w:numPr>
          <w:ilvl w:val="0"/>
          <w:numId w:val="21"/>
        </w:numPr>
        <w:rPr>
          <w:sz w:val="22"/>
          <w:szCs w:val="22"/>
          <w:lang w:val="en-GB"/>
        </w:rPr>
      </w:pPr>
      <w:r w:rsidRPr="00D4455A">
        <w:rPr>
          <w:sz w:val="22"/>
          <w:szCs w:val="22"/>
          <w:lang w:val="en-GB"/>
        </w:rPr>
        <w:t xml:space="preserve">Neon Brayton cycle </w:t>
      </w:r>
    </w:p>
    <w:p w14:paraId="321075D3" w14:textId="77777777" w:rsidR="00D04050" w:rsidRPr="001C6E47" w:rsidRDefault="00D04050" w:rsidP="00D04050">
      <w:pPr>
        <w:pStyle w:val="CCorpsdetexte1"/>
        <w:rPr>
          <w:sz w:val="22"/>
          <w:szCs w:val="22"/>
          <w:lang w:val="en-GB"/>
        </w:rPr>
      </w:pPr>
    </w:p>
    <w:p w14:paraId="3C84E363" w14:textId="77777777" w:rsidR="00D04050" w:rsidRPr="00235C67" w:rsidRDefault="33855E5A" w:rsidP="00D04050">
      <w:pPr>
        <w:keepNext/>
        <w:jc w:val="center"/>
        <w:rPr>
          <w:lang w:val="en-GB"/>
        </w:rPr>
      </w:pPr>
      <w:r>
        <w:rPr>
          <w:noProof/>
          <w:lang w:val="fr-FR" w:eastAsia="fr-FR"/>
        </w:rPr>
        <w:drawing>
          <wp:inline distT="0" distB="0" distL="0" distR="0" wp14:anchorId="64D22394" wp14:editId="51D1033C">
            <wp:extent cx="1974650" cy="2880000"/>
            <wp:effectExtent l="0" t="0" r="6985" b="0"/>
            <wp:docPr id="55868874" name="Image 30" descr="http://www.enaa.or.jp/WE-NET/ronbun/1997/e5/fig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pic:nvPicPr>
                  <pic:blipFill>
                    <a:blip r:embed="rId24">
                      <a:extLst>
                        <a:ext uri="{28A0092B-C50C-407E-A947-70E740481C1C}">
                          <a14:useLocalDpi xmlns:a14="http://schemas.microsoft.com/office/drawing/2010/main" val="0"/>
                        </a:ext>
                      </a:extLst>
                    </a:blip>
                    <a:stretch>
                      <a:fillRect/>
                    </a:stretch>
                  </pic:blipFill>
                  <pic:spPr>
                    <a:xfrm>
                      <a:off x="0" y="0"/>
                      <a:ext cx="1974650" cy="2880000"/>
                    </a:xfrm>
                    <a:prstGeom prst="rect">
                      <a:avLst/>
                    </a:prstGeom>
                  </pic:spPr>
                </pic:pic>
              </a:graphicData>
            </a:graphic>
          </wp:inline>
        </w:drawing>
      </w:r>
    </w:p>
    <w:p w14:paraId="51142E98" w14:textId="77777777" w:rsidR="00D04050" w:rsidRPr="00AE4237" w:rsidRDefault="00D04050" w:rsidP="00D04050">
      <w:pPr>
        <w:keepNext/>
        <w:jc w:val="center"/>
        <w:rPr>
          <w:lang w:val="en-GB"/>
        </w:rPr>
      </w:pPr>
    </w:p>
    <w:p w14:paraId="0E4C7110" w14:textId="67A63908" w:rsidR="00D04050" w:rsidRPr="00235C67" w:rsidRDefault="00D04050" w:rsidP="00D04050">
      <w:pPr>
        <w:pStyle w:val="Lgende"/>
        <w:jc w:val="center"/>
        <w:rPr>
          <w:rFonts w:cs="Cambria"/>
          <w:lang w:val="en-GB"/>
        </w:rPr>
      </w:pPr>
      <w:bookmarkStart w:id="64" w:name="_Ref13563491"/>
      <w:bookmarkStart w:id="65" w:name="_Toc11143682"/>
      <w:bookmarkStart w:id="66" w:name="_Toc24558774"/>
      <w:r w:rsidRPr="00D4455A">
        <w:rPr>
          <w:rFonts w:cs="Cambria"/>
          <w:lang w:val="en-GB"/>
        </w:rPr>
        <w:t xml:space="preserve">Figure </w:t>
      </w:r>
      <w:r w:rsidRPr="00AE4237">
        <w:rPr>
          <w:rFonts w:cs="Cambria"/>
          <w:lang w:val="en-GB"/>
        </w:rPr>
        <w:fldChar w:fldCharType="begin"/>
      </w:r>
      <w:r w:rsidRPr="00235C67">
        <w:rPr>
          <w:rFonts w:cs="Cambria"/>
          <w:lang w:val="en-GB"/>
        </w:rPr>
        <w:instrText xml:space="preserve"> SEQ Figure \* ARABIC </w:instrText>
      </w:r>
      <w:r w:rsidRPr="00AE4237">
        <w:rPr>
          <w:rFonts w:cs="Cambria"/>
          <w:lang w:val="en-GB"/>
        </w:rPr>
        <w:fldChar w:fldCharType="separate"/>
      </w:r>
      <w:r w:rsidR="007E6EAD">
        <w:rPr>
          <w:rFonts w:cs="Cambria"/>
          <w:noProof/>
          <w:lang w:val="en-GB"/>
        </w:rPr>
        <w:t>10</w:t>
      </w:r>
      <w:r w:rsidRPr="00AE4237">
        <w:rPr>
          <w:rFonts w:cs="Cambria"/>
          <w:lang w:val="en-GB"/>
        </w:rPr>
        <w:fldChar w:fldCharType="end"/>
      </w:r>
      <w:bookmarkEnd w:id="64"/>
      <w:bookmarkEnd w:id="65"/>
      <w:bookmarkEnd w:id="66"/>
      <w:r w:rsidRPr="00235C67">
        <w:rPr>
          <w:rFonts w:cs="Cambria"/>
          <w:lang w:val="en-GB"/>
        </w:rPr>
        <w:t xml:space="preserve"> - Neon Brayton cycle with cold pu</w:t>
      </w:r>
      <w:r w:rsidRPr="00AE4237">
        <w:rPr>
          <w:rFonts w:cs="Cambria"/>
          <w:lang w:val="en-GB"/>
        </w:rPr>
        <w:t xml:space="preserve">mp </w:t>
      </w:r>
    </w:p>
    <w:p w14:paraId="259A1F3F" w14:textId="716C5C8C" w:rsidR="00D04050" w:rsidRPr="00D4455A" w:rsidRDefault="00D04050" w:rsidP="00E64F25">
      <w:pPr>
        <w:jc w:val="both"/>
        <w:rPr>
          <w:lang w:val="en-GB"/>
        </w:rPr>
      </w:pPr>
      <w:r w:rsidRPr="00AE4237">
        <w:rPr>
          <w:lang w:val="en-GB"/>
        </w:rPr>
        <w:t>In order to reduce the number of compression stages, a gas of large molecular weight is used as recycling media. Indeed, it is difficult to compress a gas of small molecular weight to high pressur</w:t>
      </w:r>
      <w:r w:rsidRPr="00D4455A">
        <w:rPr>
          <w:lang w:val="en-GB"/>
        </w:rPr>
        <w:t xml:space="preserve">e. </w:t>
      </w:r>
      <w:r w:rsidR="00B41E8A" w:rsidRPr="00D4455A">
        <w:rPr>
          <w:lang w:val="en-GB"/>
        </w:rPr>
        <w:t>Th</w:t>
      </w:r>
      <w:r w:rsidR="00B41E8A" w:rsidRPr="00310118">
        <w:rPr>
          <w:lang w:val="en-GB"/>
        </w:rPr>
        <w:t>us,</w:t>
      </w:r>
      <w:r w:rsidRPr="00310118">
        <w:rPr>
          <w:lang w:val="en-GB"/>
        </w:rPr>
        <w:t xml:space="preserve"> hydrogen and helium used in the recycling line are not suitable considering the size of the plant. One possibility is to use neon as shown in </w:t>
      </w:r>
      <w:r w:rsidRPr="00AE4237">
        <w:rPr>
          <w:lang w:val="en-GB"/>
        </w:rPr>
        <w:fldChar w:fldCharType="begin"/>
      </w:r>
      <w:r w:rsidRPr="00235C67">
        <w:rPr>
          <w:lang w:val="en-GB"/>
        </w:rPr>
        <w:instrText xml:space="preserve"> REF _Ref13563491 \h </w:instrText>
      </w:r>
      <w:r w:rsidR="00E02158">
        <w:rPr>
          <w:lang w:val="en-GB"/>
        </w:rPr>
        <w:instrText xml:space="preserve"> \* MERGEFORMAT </w:instrText>
      </w:r>
      <w:r w:rsidRPr="00AE4237">
        <w:rPr>
          <w:lang w:val="en-GB"/>
        </w:rPr>
      </w:r>
      <w:r w:rsidRPr="00AE4237">
        <w:rPr>
          <w:lang w:val="en-GB"/>
        </w:rPr>
        <w:fldChar w:fldCharType="separate"/>
      </w:r>
      <w:r w:rsidR="005D6973" w:rsidRPr="00D4455A">
        <w:rPr>
          <w:rFonts w:cs="Cambria"/>
          <w:lang w:val="en-GB"/>
        </w:rPr>
        <w:t xml:space="preserve">Figure </w:t>
      </w:r>
      <w:r w:rsidR="005D6973">
        <w:rPr>
          <w:rFonts w:cs="Cambria"/>
          <w:lang w:val="en-GB"/>
        </w:rPr>
        <w:t>9</w:t>
      </w:r>
      <w:r w:rsidRPr="00AE4237">
        <w:rPr>
          <w:lang w:val="en-GB"/>
        </w:rPr>
        <w:fldChar w:fldCharType="end"/>
      </w:r>
      <w:r w:rsidRPr="00235C67">
        <w:rPr>
          <w:lang w:val="en-GB"/>
        </w:rPr>
        <w:t>. Though it wil</w:t>
      </w:r>
      <w:r w:rsidRPr="00AE4237">
        <w:rPr>
          <w:lang w:val="en-GB"/>
        </w:rPr>
        <w:t xml:space="preserve">l require lots of energy to reduce the saturated pressure </w:t>
      </w:r>
      <w:r w:rsidRPr="00D4455A">
        <w:rPr>
          <w:lang w:val="en-GB"/>
        </w:rPr>
        <w:t xml:space="preserve">by a room temperature compressor, a process with a </w:t>
      </w:r>
      <w:r w:rsidRPr="00310118">
        <w:rPr>
          <w:b/>
          <w:lang w:val="en-GB"/>
        </w:rPr>
        <w:t>cold pump</w:t>
      </w:r>
      <w:r w:rsidRPr="00310118">
        <w:rPr>
          <w:lang w:val="en-GB"/>
        </w:rPr>
        <w:t xml:space="preserve"> has been </w:t>
      </w:r>
      <w:r w:rsidRPr="00310118">
        <w:rPr>
          <w:lang w:val="en-GB"/>
        </w:rPr>
        <w:lastRenderedPageBreak/>
        <w:t>developed</w:t>
      </w:r>
      <w:r w:rsidRPr="00C56DC9">
        <w:rPr>
          <w:lang w:val="en-GB"/>
        </w:rPr>
        <w:t xml:space="preserve"> to do the same work with smaller power input. </w:t>
      </w:r>
      <w:r w:rsidRPr="00235C67">
        <w:rPr>
          <w:lang w:val="en-GB"/>
        </w:rPr>
        <w:t>Each process effi</w:t>
      </w:r>
      <w:r w:rsidRPr="00AE4237">
        <w:rPr>
          <w:lang w:val="en-GB"/>
        </w:rPr>
        <w:t xml:space="preserve">ciency (Carnot) is better than the target of 40%. </w:t>
      </w:r>
    </w:p>
    <w:p w14:paraId="24AD82B7" w14:textId="77777777" w:rsidR="00D04050" w:rsidRPr="00D4455A" w:rsidRDefault="00D04050" w:rsidP="00D04050">
      <w:pPr>
        <w:rPr>
          <w:b/>
          <w:lang w:val="en-GB"/>
        </w:rPr>
      </w:pPr>
    </w:p>
    <w:p w14:paraId="2F7C5D41" w14:textId="77777777" w:rsidR="00D04050" w:rsidRPr="00310118" w:rsidRDefault="00D04050" w:rsidP="002B5B7A">
      <w:pPr>
        <w:pStyle w:val="CTitre3"/>
        <w:numPr>
          <w:ilvl w:val="2"/>
          <w:numId w:val="22"/>
        </w:numPr>
        <w:rPr>
          <w:lang w:val="en-GB"/>
        </w:rPr>
      </w:pPr>
      <w:bookmarkStart w:id="67" w:name="_Toc24558750"/>
      <w:bookmarkStart w:id="68" w:name="_Toc44068387"/>
      <w:bookmarkStart w:id="69" w:name="_Toc13046756"/>
      <w:proofErr w:type="spellStart"/>
      <w:r w:rsidRPr="00D4455A">
        <w:rPr>
          <w:lang w:val="en-GB"/>
        </w:rPr>
        <w:t>Kuendi</w:t>
      </w:r>
      <w:r w:rsidRPr="00310118">
        <w:rPr>
          <w:lang w:val="en-GB"/>
        </w:rPr>
        <w:t>g</w:t>
      </w:r>
      <w:proofErr w:type="spellEnd"/>
      <w:r w:rsidRPr="00310118">
        <w:rPr>
          <w:lang w:val="en-GB"/>
        </w:rPr>
        <w:t xml:space="preserve"> et al.</w:t>
      </w:r>
      <w:bookmarkEnd w:id="67"/>
      <w:bookmarkEnd w:id="68"/>
      <w:r w:rsidRPr="00310118">
        <w:rPr>
          <w:lang w:val="en-GB"/>
        </w:rPr>
        <w:t xml:space="preserve"> </w:t>
      </w:r>
      <w:bookmarkEnd w:id="69"/>
    </w:p>
    <w:p w14:paraId="511257FC" w14:textId="56084B81" w:rsidR="00D04050" w:rsidRPr="00AE4237" w:rsidRDefault="00D04050" w:rsidP="00D04050">
      <w:pPr>
        <w:pStyle w:val="CCorpsdetexte"/>
        <w:rPr>
          <w:rStyle w:val="CitationCar"/>
          <w:rFonts w:cs="Cambria"/>
          <w:lang w:val="en-GB"/>
        </w:rPr>
      </w:pPr>
      <w:proofErr w:type="spellStart"/>
      <w:r w:rsidRPr="001C6E47">
        <w:rPr>
          <w:rFonts w:cs="Cambria"/>
          <w:lang w:val="en-GB"/>
        </w:rPr>
        <w:t>Kuendig</w:t>
      </w:r>
      <w:proofErr w:type="spellEnd"/>
      <w:r w:rsidRPr="001C6E47">
        <w:rPr>
          <w:rFonts w:cs="Cambria"/>
          <w:lang w:val="en-GB"/>
        </w:rPr>
        <w:t xml:space="preserve"> et al conducted a study regarding the integration of a pre-cooling LNG system to a new one like the </w:t>
      </w:r>
      <w:proofErr w:type="spellStart"/>
      <w:r w:rsidRPr="001C6E47">
        <w:rPr>
          <w:rFonts w:cs="Cambria"/>
          <w:lang w:val="en-GB"/>
        </w:rPr>
        <w:t>Leuna</w:t>
      </w:r>
      <w:proofErr w:type="spellEnd"/>
      <w:r w:rsidRPr="001C6E47">
        <w:rPr>
          <w:rFonts w:cs="Cambria"/>
          <w:lang w:val="en-GB"/>
        </w:rPr>
        <w:t xml:space="preserve"> N</w:t>
      </w:r>
      <w:r w:rsidRPr="001C6E47">
        <w:rPr>
          <w:rFonts w:cs="Cambria"/>
          <w:vertAlign w:val="subscript"/>
          <w:lang w:val="en-GB"/>
        </w:rPr>
        <w:t>2</w:t>
      </w:r>
      <w:r w:rsidRPr="001C6E47">
        <w:rPr>
          <w:rFonts w:cs="Cambria"/>
          <w:lang w:val="en-GB"/>
        </w:rPr>
        <w:t xml:space="preserve"> pre-cooled Claude system (Linde). The study concluded that using LNG for pre-cooling in the hydrogen liquefaction process would be extremely usefu</w:t>
      </w:r>
      <w:r w:rsidRPr="004E7282">
        <w:rPr>
          <w:rFonts w:cs="Cambria"/>
          <w:lang w:val="en-GB"/>
        </w:rPr>
        <w:t xml:space="preserve">l to decrease the power input and the overall liquefier cost because the cold source would be “free”. Indeed, LNG is </w:t>
      </w:r>
      <w:proofErr w:type="spellStart"/>
      <w:r w:rsidRPr="004E7282">
        <w:rPr>
          <w:rFonts w:cs="Cambria"/>
          <w:lang w:val="en-GB"/>
        </w:rPr>
        <w:t>regasified</w:t>
      </w:r>
      <w:proofErr w:type="spellEnd"/>
      <w:r w:rsidRPr="004E7282">
        <w:rPr>
          <w:rFonts w:cs="Cambria"/>
          <w:lang w:val="en-GB"/>
        </w:rPr>
        <w:t xml:space="preserve"> before being injected in the grid, so a synergy between the 2 systems is possible. Compared to a conventional l</w:t>
      </w:r>
      <w:r w:rsidRPr="0061520B">
        <w:rPr>
          <w:rFonts w:cs="Cambria"/>
          <w:lang w:val="en-GB"/>
        </w:rPr>
        <w:t xml:space="preserve">iquefaction process, such as the one at </w:t>
      </w:r>
      <w:proofErr w:type="spellStart"/>
      <w:r w:rsidRPr="0061520B">
        <w:rPr>
          <w:rFonts w:cs="Cambria"/>
          <w:lang w:val="en-GB"/>
        </w:rPr>
        <w:t>Leuna</w:t>
      </w:r>
      <w:proofErr w:type="spellEnd"/>
      <w:r w:rsidRPr="0061520B">
        <w:rPr>
          <w:rFonts w:cs="Cambria"/>
          <w:lang w:val="en-GB"/>
        </w:rPr>
        <w:t>, using liquid nitrogen for precooling but with compression at ambient temperature, the reduction would be from 10 to 4 kWh/kg</w:t>
      </w:r>
      <w:r w:rsidRPr="00235C67">
        <w:rPr>
          <w:rFonts w:cs="Cambria"/>
          <w:vertAlign w:val="subscript"/>
          <w:lang w:val="en-GB"/>
        </w:rPr>
        <w:t>LH2</w:t>
      </w:r>
      <w:r w:rsidRPr="00235C67">
        <w:rPr>
          <w:rStyle w:val="CitationCar"/>
          <w:rFonts w:cs="Cambria"/>
          <w:lang w:val="en-GB"/>
        </w:rPr>
        <w:t xml:space="preserve">. </w:t>
      </w:r>
      <w:r w:rsidRPr="00AE4237">
        <w:rPr>
          <w:rFonts w:cs="Cambria"/>
          <w:lang w:val="en-GB"/>
        </w:rPr>
        <w:t xml:space="preserve">The process, as </w:t>
      </w:r>
      <w:r w:rsidRPr="00D4455A">
        <w:rPr>
          <w:rFonts w:cs="Cambria"/>
          <w:lang w:val="en-GB"/>
        </w:rPr>
        <w:t xml:space="preserve">shown in </w:t>
      </w:r>
      <w:r w:rsidRPr="00AE4237">
        <w:rPr>
          <w:rFonts w:cs="Cambria"/>
          <w:lang w:val="en-GB"/>
        </w:rPr>
        <w:fldChar w:fldCharType="begin"/>
      </w:r>
      <w:r w:rsidRPr="00235C67">
        <w:rPr>
          <w:rFonts w:cs="Cambria"/>
          <w:lang w:val="en-GB"/>
        </w:rPr>
        <w:instrText xml:space="preserve"> REF _Ref13563559 \h </w:instrText>
      </w:r>
      <w:r w:rsidRPr="00AE4237">
        <w:rPr>
          <w:rFonts w:cs="Cambria"/>
          <w:lang w:val="en-GB"/>
        </w:rPr>
      </w:r>
      <w:r w:rsidRPr="00AE4237">
        <w:rPr>
          <w:rFonts w:cs="Cambria"/>
          <w:lang w:val="en-GB"/>
        </w:rPr>
        <w:fldChar w:fldCharType="separate"/>
      </w:r>
      <w:r w:rsidR="005D6973" w:rsidRPr="00D4455A">
        <w:rPr>
          <w:rFonts w:cs="Cambria"/>
          <w:lang w:val="en-GB"/>
        </w:rPr>
        <w:t xml:space="preserve">Figure </w:t>
      </w:r>
      <w:r w:rsidR="005D6973">
        <w:rPr>
          <w:rFonts w:cs="Cambria"/>
          <w:noProof/>
          <w:lang w:val="en-GB"/>
        </w:rPr>
        <w:t>10</w:t>
      </w:r>
      <w:r w:rsidRPr="00AE4237">
        <w:rPr>
          <w:rFonts w:cs="Cambria"/>
          <w:lang w:val="en-GB"/>
        </w:rPr>
        <w:fldChar w:fldCharType="end"/>
      </w:r>
      <w:r w:rsidRPr="00235C67">
        <w:rPr>
          <w:rFonts w:cs="Cambria"/>
          <w:lang w:val="en-GB"/>
        </w:rPr>
        <w:t xml:space="preserve">, is using </w:t>
      </w:r>
      <w:r w:rsidRPr="00AE4237">
        <w:rPr>
          <w:rFonts w:cs="Cambria"/>
          <w:b/>
          <w:lang w:val="en-GB"/>
        </w:rPr>
        <w:t xml:space="preserve">13.1 </w:t>
      </w:r>
      <w:proofErr w:type="spellStart"/>
      <w:r w:rsidRPr="00AE4237">
        <w:rPr>
          <w:rFonts w:cs="Cambria"/>
          <w:b/>
          <w:lang w:val="en-GB"/>
        </w:rPr>
        <w:t>kg</w:t>
      </w:r>
      <w:r w:rsidRPr="00D4455A">
        <w:rPr>
          <w:rFonts w:cs="Cambria"/>
          <w:b/>
          <w:vertAlign w:val="subscript"/>
          <w:lang w:val="en-GB"/>
        </w:rPr>
        <w:t>LNG</w:t>
      </w:r>
      <w:proofErr w:type="spellEnd"/>
      <w:r w:rsidRPr="00D4455A">
        <w:rPr>
          <w:rFonts w:cs="Cambria"/>
          <w:b/>
          <w:lang w:val="en-GB"/>
        </w:rPr>
        <w:t>/kg</w:t>
      </w:r>
      <w:r w:rsidRPr="00310118">
        <w:rPr>
          <w:rFonts w:cs="Cambria"/>
          <w:b/>
          <w:vertAlign w:val="subscript"/>
          <w:lang w:val="en-GB"/>
        </w:rPr>
        <w:t>LH2</w:t>
      </w:r>
      <w:r w:rsidRPr="00310118">
        <w:rPr>
          <w:rStyle w:val="CitationCar"/>
          <w:rFonts w:cs="Cambria"/>
          <w:vertAlign w:val="subscript"/>
          <w:lang w:val="en-GB"/>
        </w:rPr>
        <w:t xml:space="preserve"> </w:t>
      </w:r>
    </w:p>
    <w:p w14:paraId="47C6426D" w14:textId="77777777" w:rsidR="00D04050" w:rsidRPr="00D4455A" w:rsidRDefault="00D04050" w:rsidP="00D04050">
      <w:pPr>
        <w:rPr>
          <w:b/>
          <w:lang w:val="en-GB"/>
        </w:rPr>
      </w:pPr>
    </w:p>
    <w:bookmarkStart w:id="70" w:name="_Ref523992886"/>
    <w:p w14:paraId="1BEF2E4F" w14:textId="77777777" w:rsidR="00D04050" w:rsidRPr="00235C67" w:rsidRDefault="005A7CB6" w:rsidP="00D04050">
      <w:pPr>
        <w:keepNext/>
        <w:jc w:val="center"/>
        <w:rPr>
          <w:lang w:val="en-GB"/>
        </w:rPr>
      </w:pPr>
      <w:r w:rsidRPr="00057B7E">
        <w:rPr>
          <w:noProof/>
          <w:lang w:val="en-GB"/>
        </w:rPr>
        <w:object w:dxaOrig="9735" w:dyaOrig="6615" w14:anchorId="5B430B09">
          <v:shape id="_x0000_i1026" type="#_x0000_t75" alt="" style="width:375.75pt;height:253.7pt;mso-width-percent:0;mso-height-percent:0;mso-width-percent:0;mso-height-percent:0" o:ole="">
            <v:imagedata r:id="rId25" o:title="" cropbottom="2414f"/>
          </v:shape>
          <o:OLEObject Type="Embed" ProgID="Visio.Drawing.15" ShapeID="_x0000_i1026" DrawAspect="Content" ObjectID="_1677997195" r:id="rId26"/>
        </w:object>
      </w:r>
      <w:bookmarkEnd w:id="70"/>
    </w:p>
    <w:p w14:paraId="41D056F4" w14:textId="77777777" w:rsidR="00D04050" w:rsidRPr="00AE4237" w:rsidRDefault="00D04050" w:rsidP="00D04050">
      <w:pPr>
        <w:keepNext/>
        <w:jc w:val="center"/>
        <w:rPr>
          <w:lang w:val="en-GB"/>
        </w:rPr>
      </w:pPr>
    </w:p>
    <w:p w14:paraId="70A4A8B4" w14:textId="001D676B" w:rsidR="00D04050" w:rsidRPr="00235C67" w:rsidRDefault="00D04050" w:rsidP="00D04050">
      <w:pPr>
        <w:pStyle w:val="Lgende"/>
        <w:jc w:val="center"/>
        <w:rPr>
          <w:rFonts w:cs="Cambria"/>
          <w:lang w:val="en-GB"/>
        </w:rPr>
      </w:pPr>
      <w:bookmarkStart w:id="71" w:name="_Ref13563559"/>
      <w:bookmarkStart w:id="72" w:name="_Toc11143683"/>
      <w:bookmarkStart w:id="73" w:name="_Toc24558775"/>
      <w:r w:rsidRPr="00D4455A">
        <w:rPr>
          <w:rFonts w:cs="Cambria"/>
          <w:lang w:val="en-GB"/>
        </w:rPr>
        <w:t xml:space="preserve">Figure </w:t>
      </w:r>
      <w:r w:rsidRPr="00AE4237">
        <w:rPr>
          <w:rFonts w:cs="Cambria"/>
          <w:lang w:val="en-GB"/>
        </w:rPr>
        <w:fldChar w:fldCharType="begin"/>
      </w:r>
      <w:r w:rsidRPr="00235C67">
        <w:rPr>
          <w:rFonts w:cs="Cambria"/>
          <w:lang w:val="en-GB"/>
        </w:rPr>
        <w:instrText xml:space="preserve"> SEQ Figure \* ARABIC </w:instrText>
      </w:r>
      <w:r w:rsidRPr="00AE4237">
        <w:rPr>
          <w:rFonts w:cs="Cambria"/>
          <w:lang w:val="en-GB"/>
        </w:rPr>
        <w:fldChar w:fldCharType="separate"/>
      </w:r>
      <w:r w:rsidR="007E6EAD">
        <w:rPr>
          <w:rFonts w:cs="Cambria"/>
          <w:noProof/>
          <w:lang w:val="en-GB"/>
        </w:rPr>
        <w:t>11</w:t>
      </w:r>
      <w:r w:rsidRPr="00AE4237">
        <w:rPr>
          <w:rFonts w:cs="Cambria"/>
          <w:lang w:val="en-GB"/>
        </w:rPr>
        <w:fldChar w:fldCharType="end"/>
      </w:r>
      <w:bookmarkEnd w:id="71"/>
      <w:r w:rsidRPr="00235C67">
        <w:rPr>
          <w:rFonts w:cs="Cambria"/>
          <w:lang w:val="en-GB"/>
        </w:rPr>
        <w:t xml:space="preserve"> - PFD Claude cycle with LNG precooling a</w:t>
      </w:r>
      <w:r w:rsidRPr="00AE4237">
        <w:rPr>
          <w:rFonts w:cs="Cambria"/>
          <w:lang w:val="en-GB"/>
        </w:rPr>
        <w:t xml:space="preserve">ccording </w:t>
      </w:r>
      <w:bookmarkEnd w:id="72"/>
      <w:bookmarkEnd w:id="73"/>
    </w:p>
    <w:p w14:paraId="77E8E7F7" w14:textId="77777777" w:rsidR="00D04050" w:rsidRPr="00D4455A" w:rsidRDefault="00D04050" w:rsidP="002B5B7A">
      <w:pPr>
        <w:pStyle w:val="CTitre3"/>
        <w:numPr>
          <w:ilvl w:val="2"/>
          <w:numId w:val="22"/>
        </w:numPr>
        <w:rPr>
          <w:lang w:val="en-GB"/>
        </w:rPr>
      </w:pPr>
      <w:bookmarkStart w:id="74" w:name="_Toc24558751"/>
      <w:bookmarkStart w:id="75" w:name="_Toc44068388"/>
      <w:bookmarkStart w:id="76" w:name="_Toc13046757"/>
      <w:proofErr w:type="spellStart"/>
      <w:r w:rsidRPr="00AE4237">
        <w:rPr>
          <w:lang w:val="en-GB"/>
        </w:rPr>
        <w:t>Kuzmenko</w:t>
      </w:r>
      <w:proofErr w:type="spellEnd"/>
      <w:r w:rsidRPr="00AE4237">
        <w:rPr>
          <w:lang w:val="en-GB"/>
        </w:rPr>
        <w:t xml:space="preserve"> et al.</w:t>
      </w:r>
      <w:bookmarkEnd w:id="74"/>
      <w:bookmarkEnd w:id="75"/>
      <w:r w:rsidRPr="00AE4237">
        <w:rPr>
          <w:lang w:val="en-GB"/>
        </w:rPr>
        <w:t xml:space="preserve"> </w:t>
      </w:r>
      <w:bookmarkEnd w:id="76"/>
    </w:p>
    <w:p w14:paraId="3D17E232" w14:textId="02A0E587" w:rsidR="00D04050" w:rsidRPr="00AE4237" w:rsidRDefault="00D04050" w:rsidP="00D04050">
      <w:pPr>
        <w:pStyle w:val="CCorpsdetexte"/>
        <w:rPr>
          <w:rFonts w:cs="Cambria"/>
          <w:b/>
          <w:lang w:val="en-GB"/>
        </w:rPr>
      </w:pPr>
      <w:r w:rsidRPr="00D4455A">
        <w:rPr>
          <w:rFonts w:cs="Cambria"/>
          <w:lang w:val="en-GB"/>
        </w:rPr>
        <w:t xml:space="preserve">The helium Brayton cycle developed by </w:t>
      </w:r>
      <w:proofErr w:type="spellStart"/>
      <w:r w:rsidRPr="00D4455A">
        <w:rPr>
          <w:rFonts w:cs="Cambria"/>
          <w:lang w:val="en-GB"/>
        </w:rPr>
        <w:t>Kuzmenko</w:t>
      </w:r>
      <w:proofErr w:type="spellEnd"/>
      <w:r w:rsidRPr="00D4455A">
        <w:rPr>
          <w:rFonts w:cs="Cambria"/>
          <w:lang w:val="en-GB"/>
        </w:rPr>
        <w:t xml:space="preserve"> </w:t>
      </w:r>
      <w:r w:rsidRPr="00310118">
        <w:rPr>
          <w:rFonts w:cs="Cambria"/>
          <w:lang w:val="en-GB"/>
        </w:rPr>
        <w:t xml:space="preserve">et al. achieves the refrigeration capacity solely with expansion turbines. The parameters of this cycle are listed in </w:t>
      </w:r>
      <w:r w:rsidRPr="00AE4237">
        <w:rPr>
          <w:rFonts w:cs="Cambria"/>
          <w:lang w:val="en-GB"/>
        </w:rPr>
        <w:fldChar w:fldCharType="begin"/>
      </w:r>
      <w:r w:rsidRPr="00235C67">
        <w:rPr>
          <w:rFonts w:cs="Cambria"/>
          <w:lang w:val="en-GB"/>
        </w:rPr>
        <w:instrText xml:space="preserve"> REF _Ref14365526 \h  \* MERGEFORMAT </w:instrText>
      </w:r>
      <w:r w:rsidRPr="00AE4237">
        <w:rPr>
          <w:rFonts w:cs="Cambria"/>
          <w:lang w:val="en-GB"/>
        </w:rPr>
      </w:r>
      <w:r w:rsidRPr="00AE4237">
        <w:rPr>
          <w:rFonts w:cs="Cambria"/>
          <w:lang w:val="en-GB"/>
        </w:rPr>
        <w:fldChar w:fldCharType="separate"/>
      </w:r>
      <w:r w:rsidR="005D6973" w:rsidRPr="005D6973">
        <w:rPr>
          <w:lang w:val="en-GB"/>
        </w:rPr>
        <w:t>Table</w:t>
      </w:r>
      <w:r w:rsidR="005D6973" w:rsidRPr="005D6973">
        <w:rPr>
          <w:i/>
          <w:iCs/>
          <w:lang w:val="en-GB"/>
        </w:rPr>
        <w:t xml:space="preserve"> </w:t>
      </w:r>
      <w:r w:rsidR="005D6973" w:rsidRPr="005D6973">
        <w:rPr>
          <w:lang w:val="en-GB"/>
        </w:rPr>
        <w:t>5</w:t>
      </w:r>
      <w:r w:rsidRPr="00AE4237">
        <w:rPr>
          <w:rFonts w:cs="Cambria"/>
          <w:lang w:val="en-GB"/>
        </w:rPr>
        <w:fldChar w:fldCharType="end"/>
      </w:r>
      <w:r w:rsidRPr="00235C67">
        <w:rPr>
          <w:rFonts w:cs="Cambria"/>
          <w:lang w:val="en-GB"/>
        </w:rPr>
        <w:t xml:space="preserve">below. </w:t>
      </w:r>
      <w:bookmarkStart w:id="77" w:name="_Ref13563599"/>
      <w:bookmarkStart w:id="78" w:name="_Toc11143674"/>
    </w:p>
    <w:bookmarkEnd w:id="77"/>
    <w:bookmarkEnd w:id="78"/>
    <w:p w14:paraId="584D6E8E" w14:textId="77777777" w:rsidR="00D04050" w:rsidRPr="00D4455A" w:rsidRDefault="00D04050" w:rsidP="00D04050">
      <w:pPr>
        <w:pStyle w:val="CCorpsdetexte"/>
        <w:jc w:val="center"/>
        <w:rPr>
          <w:lang w:val="en-GB"/>
        </w:rPr>
      </w:pPr>
    </w:p>
    <w:tbl>
      <w:tblPr>
        <w:tblStyle w:val="TableauGrille6Couleur-Accentuation11"/>
        <w:tblW w:w="0" w:type="auto"/>
        <w:jc w:val="center"/>
        <w:tblLook w:val="04A0" w:firstRow="1" w:lastRow="0" w:firstColumn="1" w:lastColumn="0" w:noHBand="0" w:noVBand="1"/>
      </w:tblPr>
      <w:tblGrid>
        <w:gridCol w:w="1050"/>
        <w:gridCol w:w="2128"/>
        <w:gridCol w:w="1665"/>
        <w:gridCol w:w="2378"/>
      </w:tblGrid>
      <w:tr w:rsidR="00D04050" w:rsidRPr="00235C67" w14:paraId="196E2DEB" w14:textId="77777777" w:rsidTr="00D04050">
        <w:trPr>
          <w:cnfStyle w:val="100000000000" w:firstRow="1" w:lastRow="0" w:firstColumn="0" w:lastColumn="0" w:oddVBand="0" w:evenVBand="0" w:oddHBand="0"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970" w:type="dxa"/>
          </w:tcPr>
          <w:p w14:paraId="2D9727FC" w14:textId="77777777" w:rsidR="00D04050" w:rsidRPr="00C56DC9" w:rsidRDefault="00D04050" w:rsidP="00D04050">
            <w:pPr>
              <w:jc w:val="center"/>
              <w:rPr>
                <w:b w:val="0"/>
                <w:bCs w:val="0"/>
                <w:lang w:val="en-GB"/>
              </w:rPr>
            </w:pPr>
            <w:r w:rsidRPr="00310118">
              <w:rPr>
                <w:lang w:val="en-GB"/>
              </w:rPr>
              <w:t>Capacity</w:t>
            </w:r>
          </w:p>
          <w:p w14:paraId="1AE5C5B1" w14:textId="77777777" w:rsidR="00D04050" w:rsidRPr="001C6E47" w:rsidRDefault="00D04050" w:rsidP="00D04050">
            <w:pPr>
              <w:jc w:val="center"/>
              <w:rPr>
                <w:b w:val="0"/>
                <w:lang w:val="en-GB"/>
              </w:rPr>
            </w:pPr>
            <w:r w:rsidRPr="001C6E47">
              <w:rPr>
                <w:lang w:val="en-GB"/>
              </w:rPr>
              <w:t>(TPD)</w:t>
            </w:r>
          </w:p>
        </w:tc>
        <w:tc>
          <w:tcPr>
            <w:tcW w:w="2128" w:type="dxa"/>
          </w:tcPr>
          <w:p w14:paraId="7BDDD44A" w14:textId="77777777" w:rsidR="00D04050" w:rsidRPr="001C6E47" w:rsidRDefault="00D04050" w:rsidP="00D04050">
            <w:pPr>
              <w:jc w:val="center"/>
              <w:cnfStyle w:val="100000000000" w:firstRow="1" w:lastRow="0" w:firstColumn="0" w:lastColumn="0" w:oddVBand="0" w:evenVBand="0" w:oddHBand="0" w:evenHBand="0" w:firstRowFirstColumn="0" w:firstRowLastColumn="0" w:lastRowFirstColumn="0" w:lastRowLastColumn="0"/>
              <w:rPr>
                <w:b w:val="0"/>
                <w:lang w:val="en-GB"/>
              </w:rPr>
            </w:pPr>
            <w:r w:rsidRPr="001C6E47">
              <w:rPr>
                <w:lang w:val="en-GB"/>
              </w:rPr>
              <w:t>Refrigeration cycle</w:t>
            </w:r>
          </w:p>
        </w:tc>
        <w:tc>
          <w:tcPr>
            <w:tcW w:w="1665" w:type="dxa"/>
          </w:tcPr>
          <w:p w14:paraId="0826158B" w14:textId="77777777" w:rsidR="00D04050" w:rsidRPr="001C6E47" w:rsidRDefault="00D04050" w:rsidP="00D04050">
            <w:pPr>
              <w:jc w:val="center"/>
              <w:cnfStyle w:val="100000000000" w:firstRow="1" w:lastRow="0" w:firstColumn="0" w:lastColumn="0" w:oddVBand="0" w:evenVBand="0" w:oddHBand="0" w:evenHBand="0" w:firstRowFirstColumn="0" w:firstRowLastColumn="0" w:lastRowFirstColumn="0" w:lastRowLastColumn="0"/>
              <w:rPr>
                <w:b w:val="0"/>
                <w:lang w:val="en-GB"/>
              </w:rPr>
            </w:pPr>
            <w:r w:rsidRPr="001C6E47">
              <w:rPr>
                <w:lang w:val="en-GB"/>
              </w:rPr>
              <w:t>Precooling</w:t>
            </w:r>
          </w:p>
        </w:tc>
        <w:tc>
          <w:tcPr>
            <w:tcW w:w="2378" w:type="dxa"/>
          </w:tcPr>
          <w:p w14:paraId="3815364F" w14:textId="77777777" w:rsidR="00D04050" w:rsidRPr="004E7282" w:rsidRDefault="00D04050" w:rsidP="00D04050">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sidRPr="004E7282">
              <w:rPr>
                <w:lang w:val="en-GB"/>
              </w:rPr>
              <w:t>SEC</w:t>
            </w:r>
          </w:p>
          <w:p w14:paraId="20D1531C"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b w:val="0"/>
                <w:lang w:val="en-GB"/>
              </w:rPr>
            </w:pPr>
            <w:r w:rsidRPr="0061520B">
              <w:rPr>
                <w:lang w:val="en-GB"/>
              </w:rPr>
              <w:t>(kWh/kg</w:t>
            </w:r>
            <w:r w:rsidRPr="0061520B">
              <w:rPr>
                <w:vertAlign w:val="subscript"/>
                <w:lang w:val="en-GB"/>
              </w:rPr>
              <w:t>LH2</w:t>
            </w:r>
            <w:r w:rsidRPr="00235C67">
              <w:rPr>
                <w:lang w:val="en-GB"/>
              </w:rPr>
              <w:t>)</w:t>
            </w:r>
          </w:p>
        </w:tc>
      </w:tr>
      <w:tr w:rsidR="00D04050" w:rsidRPr="00235C67" w14:paraId="09B79D26" w14:textId="77777777" w:rsidTr="00D04050">
        <w:trPr>
          <w:cnfStyle w:val="000000100000" w:firstRow="0" w:lastRow="0" w:firstColumn="0" w:lastColumn="0" w:oddVBand="0" w:evenVBand="0" w:oddHBand="1" w:evenHBand="0" w:firstRowFirstColumn="0" w:firstRowLastColumn="0" w:lastRowFirstColumn="0" w:lastRowLastColumn="0"/>
          <w:trHeight w:val="783"/>
          <w:jc w:val="center"/>
        </w:trPr>
        <w:tc>
          <w:tcPr>
            <w:cnfStyle w:val="001000000000" w:firstRow="0" w:lastRow="0" w:firstColumn="1" w:lastColumn="0" w:oddVBand="0" w:evenVBand="0" w:oddHBand="0" w:evenHBand="0" w:firstRowFirstColumn="0" w:firstRowLastColumn="0" w:lastRowFirstColumn="0" w:lastRowLastColumn="0"/>
            <w:tcW w:w="970" w:type="dxa"/>
          </w:tcPr>
          <w:p w14:paraId="32E4548F" w14:textId="77777777" w:rsidR="00D04050" w:rsidRPr="00AE4237" w:rsidRDefault="00D04050" w:rsidP="00D04050">
            <w:pPr>
              <w:jc w:val="center"/>
              <w:rPr>
                <w:b w:val="0"/>
                <w:bCs w:val="0"/>
                <w:lang w:val="en-GB"/>
              </w:rPr>
            </w:pPr>
            <w:r w:rsidRPr="00235C67">
              <w:rPr>
                <w:lang w:val="en-GB"/>
              </w:rPr>
              <w:t xml:space="preserve"> 5 TPD</w:t>
            </w:r>
          </w:p>
        </w:tc>
        <w:tc>
          <w:tcPr>
            <w:tcW w:w="2128" w:type="dxa"/>
          </w:tcPr>
          <w:p w14:paraId="7C8CB0A9" w14:textId="77777777" w:rsidR="00D04050" w:rsidRPr="00310118"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D4455A">
              <w:rPr>
                <w:lang w:val="en-GB"/>
              </w:rPr>
              <w:t>Brayton</w:t>
            </w:r>
          </w:p>
        </w:tc>
        <w:tc>
          <w:tcPr>
            <w:tcW w:w="1665" w:type="dxa"/>
          </w:tcPr>
          <w:p w14:paraId="3C6244DF" w14:textId="77777777" w:rsidR="00D04050" w:rsidRPr="001C6E47"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1C6E47">
              <w:rPr>
                <w:lang w:val="en-GB"/>
              </w:rPr>
              <w:t>LN</w:t>
            </w:r>
            <w:r w:rsidRPr="001C6E47">
              <w:rPr>
                <w:vertAlign w:val="subscript"/>
                <w:lang w:val="en-GB"/>
              </w:rPr>
              <w:t>2</w:t>
            </w:r>
          </w:p>
        </w:tc>
        <w:tc>
          <w:tcPr>
            <w:tcW w:w="2378" w:type="dxa"/>
          </w:tcPr>
          <w:p w14:paraId="20F8F40F" w14:textId="77777777" w:rsidR="00D04050" w:rsidRPr="001C6E47"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1C6E47">
              <w:rPr>
                <w:lang w:val="en-GB"/>
              </w:rPr>
              <w:t xml:space="preserve">12.3 to 13.4 </w:t>
            </w:r>
          </w:p>
        </w:tc>
      </w:tr>
    </w:tbl>
    <w:p w14:paraId="64146909" w14:textId="77777777" w:rsidR="00D04050" w:rsidRPr="00235C67" w:rsidRDefault="00D04050" w:rsidP="00D04050">
      <w:pPr>
        <w:pStyle w:val="CCorpsdetexte"/>
        <w:jc w:val="center"/>
        <w:rPr>
          <w:rFonts w:cs="Cambria"/>
          <w:lang w:val="en-GB"/>
        </w:rPr>
      </w:pPr>
    </w:p>
    <w:p w14:paraId="7E0E5AE1" w14:textId="72E649D3" w:rsidR="00D04050" w:rsidRPr="00AE4237" w:rsidRDefault="00D04050" w:rsidP="00D04050">
      <w:pPr>
        <w:pStyle w:val="Lgende"/>
        <w:jc w:val="center"/>
        <w:rPr>
          <w:lang w:val="en-GB"/>
        </w:rPr>
      </w:pPr>
      <w:bookmarkStart w:id="79" w:name="_Ref14365526"/>
      <w:bookmarkStart w:id="80" w:name="_Toc24558793"/>
      <w:r w:rsidRPr="008750A7">
        <w:rPr>
          <w:lang w:val="fr-FR"/>
        </w:rPr>
        <w:t xml:space="preserve">Table </w:t>
      </w:r>
      <w:r w:rsidRPr="00AE4237">
        <w:rPr>
          <w:lang w:val="en-GB"/>
        </w:rPr>
        <w:fldChar w:fldCharType="begin"/>
      </w:r>
      <w:r w:rsidRPr="008750A7">
        <w:rPr>
          <w:lang w:val="fr-FR"/>
        </w:rPr>
        <w:instrText xml:space="preserve"> SEQ Table \* ARABIC </w:instrText>
      </w:r>
      <w:r w:rsidRPr="00AE4237">
        <w:rPr>
          <w:lang w:val="en-GB"/>
        </w:rPr>
        <w:fldChar w:fldCharType="separate"/>
      </w:r>
      <w:r w:rsidR="005D6973">
        <w:rPr>
          <w:noProof/>
          <w:lang w:val="fr-FR"/>
        </w:rPr>
        <w:t>5</w:t>
      </w:r>
      <w:r w:rsidRPr="00AE4237">
        <w:rPr>
          <w:lang w:val="en-GB"/>
        </w:rPr>
        <w:fldChar w:fldCharType="end"/>
      </w:r>
      <w:bookmarkEnd w:id="79"/>
      <w:r w:rsidRPr="008750A7">
        <w:rPr>
          <w:lang w:val="fr-FR"/>
        </w:rPr>
        <w:t xml:space="preserve"> - </w:t>
      </w:r>
      <w:proofErr w:type="spellStart"/>
      <w:r w:rsidRPr="008750A7">
        <w:rPr>
          <w:lang w:val="fr-FR"/>
        </w:rPr>
        <w:t>Hydrogen</w:t>
      </w:r>
      <w:proofErr w:type="spellEnd"/>
      <w:r w:rsidRPr="008750A7">
        <w:rPr>
          <w:lang w:val="fr-FR"/>
        </w:rPr>
        <w:t xml:space="preserve"> </w:t>
      </w:r>
      <w:proofErr w:type="spellStart"/>
      <w:r w:rsidRPr="008750A7">
        <w:rPr>
          <w:lang w:val="fr-FR"/>
        </w:rPr>
        <w:t>Brayton</w:t>
      </w:r>
      <w:proofErr w:type="spellEnd"/>
      <w:r w:rsidRPr="008750A7">
        <w:rPr>
          <w:lang w:val="fr-FR"/>
        </w:rPr>
        <w:t xml:space="preserve"> cycle </w:t>
      </w:r>
      <w:r w:rsidRPr="00235C67">
        <w:rPr>
          <w:lang w:val="en-GB"/>
        </w:rPr>
        <w:t>parameters</w:t>
      </w:r>
      <w:bookmarkEnd w:id="80"/>
    </w:p>
    <w:p w14:paraId="07C15710" w14:textId="1E7C7648" w:rsidR="00D04050" w:rsidRPr="00D4455A" w:rsidRDefault="00D04050" w:rsidP="00D04050">
      <w:pPr>
        <w:pStyle w:val="CCorpsdetexte"/>
        <w:rPr>
          <w:rFonts w:cs="Cambria"/>
          <w:lang w:val="en-GB"/>
        </w:rPr>
      </w:pPr>
      <w:r w:rsidRPr="00D4455A">
        <w:rPr>
          <w:rFonts w:cs="Cambria"/>
          <w:lang w:val="en-GB"/>
        </w:rPr>
        <w:t xml:space="preserve">Higher energy efficiency could be achieved by applying recycle compressors with lower power consumption, as shown in </w:t>
      </w:r>
      <w:r w:rsidRPr="00AE4237">
        <w:rPr>
          <w:rFonts w:cs="Cambria"/>
          <w:lang w:val="en-GB"/>
        </w:rPr>
        <w:fldChar w:fldCharType="begin"/>
      </w:r>
      <w:r w:rsidRPr="00235C67">
        <w:rPr>
          <w:rFonts w:cs="Cambria"/>
          <w:lang w:val="en-GB"/>
        </w:rPr>
        <w:instrText xml:space="preserve"> REF _Ref13563925 \h </w:instrText>
      </w:r>
      <w:r w:rsidRPr="00AE4237">
        <w:rPr>
          <w:rFonts w:cs="Cambria"/>
          <w:lang w:val="en-GB"/>
        </w:rPr>
      </w:r>
      <w:r w:rsidRPr="00AE4237">
        <w:rPr>
          <w:rFonts w:cs="Cambria"/>
          <w:lang w:val="en-GB"/>
        </w:rPr>
        <w:fldChar w:fldCharType="separate"/>
      </w:r>
      <w:r w:rsidR="005D6973" w:rsidRPr="00780828">
        <w:rPr>
          <w:rFonts w:cs="Cambria"/>
          <w:lang w:val="en-US"/>
        </w:rPr>
        <w:t xml:space="preserve">Figure </w:t>
      </w:r>
      <w:r w:rsidR="005D6973" w:rsidRPr="005D6973">
        <w:rPr>
          <w:rFonts w:cs="Cambria"/>
          <w:noProof/>
          <w:lang w:val="en-US"/>
        </w:rPr>
        <w:t>11</w:t>
      </w:r>
      <w:r w:rsidRPr="00AE4237">
        <w:rPr>
          <w:rFonts w:cs="Cambria"/>
          <w:lang w:val="en-GB"/>
        </w:rPr>
        <w:fldChar w:fldCharType="end"/>
      </w:r>
      <w:r w:rsidRPr="00235C67">
        <w:rPr>
          <w:rFonts w:cs="Cambria"/>
          <w:lang w:val="en-GB"/>
        </w:rPr>
        <w:t xml:space="preserve">, and by optimizing the refrigeration loop </w:t>
      </w:r>
      <w:r w:rsidRPr="00AE4237">
        <w:rPr>
          <w:rFonts w:cs="Cambria"/>
          <w:lang w:val="en-GB"/>
        </w:rPr>
        <w:t>with expans</w:t>
      </w:r>
      <w:r w:rsidRPr="00D4455A">
        <w:rPr>
          <w:rFonts w:cs="Cambria"/>
          <w:lang w:val="en-GB"/>
        </w:rPr>
        <w:t xml:space="preserve">ion turbines </w:t>
      </w:r>
      <w:r w:rsidRPr="00D4455A">
        <w:rPr>
          <w:rFonts w:cs="Cambria"/>
          <w:lang w:val="en-GB"/>
        </w:rPr>
        <w:lastRenderedPageBreak/>
        <w:t>and finally via a Joule-Thomson valve</w:t>
      </w:r>
      <w:r w:rsidRPr="00235C67">
        <w:rPr>
          <w:rStyle w:val="CitationCar"/>
          <w:rFonts w:cs="Cambria"/>
          <w:lang w:val="en-GB"/>
        </w:rPr>
        <w:t>.</w:t>
      </w:r>
      <w:r w:rsidRPr="00AE4237">
        <w:rPr>
          <w:rFonts w:cs="Cambria"/>
          <w:lang w:val="en-GB"/>
        </w:rPr>
        <w:t xml:space="preserve"> In practice, systems based on the helium Brayton cycle are applied for smaller capacities of up to 3TPD where economics are more sensitiv</w:t>
      </w:r>
      <w:r w:rsidRPr="00D4455A">
        <w:rPr>
          <w:rFonts w:cs="Cambria"/>
          <w:lang w:val="en-GB"/>
        </w:rPr>
        <w:t>e to capital investment than to operating costs</w:t>
      </w:r>
      <w:r w:rsidRPr="00235C67">
        <w:rPr>
          <w:rStyle w:val="CitationCar"/>
          <w:rFonts w:cs="Cambria"/>
          <w:lang w:val="en-GB"/>
        </w:rPr>
        <w:t>.</w:t>
      </w:r>
      <w:r w:rsidRPr="00AE4237">
        <w:rPr>
          <w:rFonts w:cs="Cambria"/>
          <w:lang w:val="en-GB"/>
        </w:rPr>
        <w:t xml:space="preserve"> </w:t>
      </w:r>
    </w:p>
    <w:p w14:paraId="1F35B4E4" w14:textId="77777777" w:rsidR="00D04050" w:rsidRPr="00D4455A" w:rsidRDefault="00D04050" w:rsidP="00D04050">
      <w:pPr>
        <w:pStyle w:val="CCorpsdetexte"/>
        <w:rPr>
          <w:rFonts w:cs="Cambria"/>
          <w:sz w:val="22"/>
          <w:szCs w:val="22"/>
          <w:lang w:val="en-GB"/>
        </w:rPr>
      </w:pPr>
    </w:p>
    <w:p w14:paraId="6A694B85" w14:textId="77777777" w:rsidR="00D04050" w:rsidRPr="00235C67" w:rsidRDefault="00D04050" w:rsidP="00D04050">
      <w:pPr>
        <w:pStyle w:val="CCorpsdetexte"/>
        <w:keepNext/>
        <w:jc w:val="center"/>
        <w:rPr>
          <w:rFonts w:cs="Cambria"/>
          <w:lang w:val="en-GB"/>
        </w:rPr>
      </w:pPr>
      <w:r w:rsidRPr="0015670F">
        <w:rPr>
          <w:rFonts w:cs="Cambria"/>
          <w:noProof/>
        </w:rPr>
        <w:drawing>
          <wp:inline distT="0" distB="0" distL="0" distR="0" wp14:anchorId="090F00BD" wp14:editId="1F9C0D42">
            <wp:extent cx="3933825" cy="234938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814" b="1432"/>
                    <a:stretch/>
                  </pic:blipFill>
                  <pic:spPr bwMode="auto">
                    <a:xfrm>
                      <a:off x="0" y="0"/>
                      <a:ext cx="3933825" cy="2349380"/>
                    </a:xfrm>
                    <a:prstGeom prst="rect">
                      <a:avLst/>
                    </a:prstGeom>
                    <a:ln>
                      <a:noFill/>
                    </a:ln>
                    <a:extLst>
                      <a:ext uri="{53640926-AAD7-44D8-BBD7-CCE9431645EC}">
                        <a14:shadowObscured xmlns:a14="http://schemas.microsoft.com/office/drawing/2010/main"/>
                      </a:ext>
                    </a:extLst>
                  </pic:spPr>
                </pic:pic>
              </a:graphicData>
            </a:graphic>
          </wp:inline>
        </w:drawing>
      </w:r>
    </w:p>
    <w:p w14:paraId="64830C19" w14:textId="77777777" w:rsidR="00D04050" w:rsidRPr="00AE4237" w:rsidRDefault="00D04050" w:rsidP="00D04050">
      <w:pPr>
        <w:pStyle w:val="CCorpsdetexte"/>
        <w:keepNext/>
        <w:jc w:val="center"/>
        <w:rPr>
          <w:rFonts w:cs="Cambria"/>
          <w:lang w:val="en-GB"/>
        </w:rPr>
      </w:pPr>
    </w:p>
    <w:p w14:paraId="127412AC" w14:textId="79113B41" w:rsidR="00D04050" w:rsidRPr="00780828" w:rsidRDefault="00D04050" w:rsidP="00D04050">
      <w:pPr>
        <w:pStyle w:val="Lgende"/>
        <w:jc w:val="center"/>
        <w:rPr>
          <w:rFonts w:cs="Cambria"/>
          <w:lang w:val="en-US"/>
        </w:rPr>
      </w:pPr>
      <w:bookmarkStart w:id="81" w:name="_Ref13563925"/>
      <w:bookmarkStart w:id="82" w:name="_Toc11143684"/>
      <w:bookmarkStart w:id="83" w:name="_Toc24558776"/>
      <w:r w:rsidRPr="00780828">
        <w:rPr>
          <w:rFonts w:cs="Cambria"/>
          <w:lang w:val="en-US"/>
        </w:rPr>
        <w:t xml:space="preserve">Figure </w:t>
      </w:r>
      <w:r w:rsidRPr="00AE4237">
        <w:rPr>
          <w:rFonts w:cs="Cambria"/>
          <w:lang w:val="en-GB"/>
        </w:rPr>
        <w:fldChar w:fldCharType="begin"/>
      </w:r>
      <w:r w:rsidRPr="00780828">
        <w:rPr>
          <w:rFonts w:cs="Cambria"/>
          <w:lang w:val="en-US"/>
        </w:rPr>
        <w:instrText xml:space="preserve"> SEQ Figure \* ARABIC </w:instrText>
      </w:r>
      <w:r w:rsidRPr="00AE4237">
        <w:rPr>
          <w:rFonts w:cs="Cambria"/>
          <w:lang w:val="en-GB"/>
        </w:rPr>
        <w:fldChar w:fldCharType="separate"/>
      </w:r>
      <w:r w:rsidR="007E6EAD">
        <w:rPr>
          <w:rFonts w:cs="Cambria"/>
          <w:noProof/>
          <w:lang w:val="en-US"/>
        </w:rPr>
        <w:t>12</w:t>
      </w:r>
      <w:r w:rsidRPr="00AE4237">
        <w:rPr>
          <w:rFonts w:cs="Cambria"/>
          <w:lang w:val="en-GB"/>
        </w:rPr>
        <w:fldChar w:fldCharType="end"/>
      </w:r>
      <w:bookmarkEnd w:id="81"/>
      <w:bookmarkEnd w:id="82"/>
      <w:bookmarkEnd w:id="83"/>
      <w:r w:rsidRPr="00780828">
        <w:rPr>
          <w:rFonts w:cs="Cambria"/>
          <w:lang w:val="en-US"/>
        </w:rPr>
        <w:t xml:space="preserve"> - Helium Brayton Cycle by </w:t>
      </w:r>
    </w:p>
    <w:p w14:paraId="09FD0011" w14:textId="77777777" w:rsidR="00D04050" w:rsidRPr="00D4455A" w:rsidRDefault="00D04050" w:rsidP="002B5B7A">
      <w:pPr>
        <w:pStyle w:val="CTitre3"/>
        <w:numPr>
          <w:ilvl w:val="2"/>
          <w:numId w:val="22"/>
        </w:numPr>
        <w:rPr>
          <w:lang w:val="en-GB"/>
        </w:rPr>
      </w:pPr>
      <w:bookmarkStart w:id="84" w:name="_Toc24558752"/>
      <w:bookmarkStart w:id="85" w:name="_Toc44068389"/>
      <w:bookmarkStart w:id="86" w:name="_Toc527712691"/>
      <w:bookmarkStart w:id="87" w:name="_Toc530148274"/>
      <w:bookmarkStart w:id="88" w:name="_Toc13046758"/>
      <w:proofErr w:type="spellStart"/>
      <w:r w:rsidRPr="00AE4237">
        <w:rPr>
          <w:lang w:val="en-GB"/>
        </w:rPr>
        <w:t>Valenti-Macchi</w:t>
      </w:r>
      <w:proofErr w:type="spellEnd"/>
      <w:r w:rsidRPr="00AE4237">
        <w:rPr>
          <w:lang w:val="en-GB"/>
        </w:rPr>
        <w:t xml:space="preserve"> (2008)</w:t>
      </w:r>
      <w:bookmarkEnd w:id="84"/>
      <w:bookmarkEnd w:id="85"/>
      <w:r w:rsidRPr="00AE4237">
        <w:rPr>
          <w:lang w:val="en-GB"/>
        </w:rPr>
        <w:t xml:space="preserve"> </w:t>
      </w:r>
      <w:bookmarkEnd w:id="86"/>
      <w:bookmarkEnd w:id="87"/>
      <w:bookmarkEnd w:id="88"/>
    </w:p>
    <w:p w14:paraId="49F84CC4" w14:textId="195151A9" w:rsidR="00D04050" w:rsidRPr="00D4455A" w:rsidRDefault="00D04050" w:rsidP="00D04050">
      <w:pPr>
        <w:rPr>
          <w:lang w:val="en-GB"/>
        </w:rPr>
      </w:pPr>
      <w:proofErr w:type="spellStart"/>
      <w:r w:rsidRPr="00D4455A">
        <w:rPr>
          <w:lang w:val="en-GB"/>
        </w:rPr>
        <w:t>Valenti-Macchi</w:t>
      </w:r>
      <w:proofErr w:type="spellEnd"/>
      <w:r w:rsidRPr="00310118">
        <w:rPr>
          <w:color w:val="00167C"/>
          <w:lang w:val="en-GB"/>
        </w:rPr>
        <w:t xml:space="preserve"> </w:t>
      </w:r>
      <w:r w:rsidRPr="00310118">
        <w:rPr>
          <w:lang w:val="en-GB"/>
        </w:rPr>
        <w:t xml:space="preserve">proposed an innovative, high-efficiency, large-scale hydrogen </w:t>
      </w:r>
      <w:r w:rsidRPr="00C56DC9">
        <w:rPr>
          <w:lang w:val="en-GB"/>
        </w:rPr>
        <w:t xml:space="preserve">liquefier using four cascaded helium Joule-Brayton cycles. </w:t>
      </w:r>
      <w:r w:rsidRPr="00AE4237">
        <w:rPr>
          <w:lang w:val="en-GB"/>
        </w:rPr>
        <w:fldChar w:fldCharType="begin"/>
      </w:r>
      <w:r w:rsidRPr="00235C67">
        <w:rPr>
          <w:lang w:val="en-GB"/>
        </w:rPr>
        <w:instrText xml:space="preserve"> REF _Ref13563967 \h </w:instrText>
      </w:r>
      <w:r w:rsidRPr="00AE4237">
        <w:rPr>
          <w:lang w:val="en-GB"/>
        </w:rPr>
      </w:r>
      <w:r w:rsidRPr="00AE4237">
        <w:rPr>
          <w:lang w:val="en-GB"/>
        </w:rPr>
        <w:fldChar w:fldCharType="separate"/>
      </w:r>
      <w:r w:rsidR="005D6973" w:rsidRPr="00443EF0">
        <w:rPr>
          <w:lang w:val="en-US"/>
        </w:rPr>
        <w:t xml:space="preserve">Table </w:t>
      </w:r>
      <w:r w:rsidR="005D6973">
        <w:rPr>
          <w:noProof/>
          <w:lang w:val="en-US"/>
        </w:rPr>
        <w:t>6</w:t>
      </w:r>
      <w:r w:rsidRPr="00AE4237">
        <w:rPr>
          <w:lang w:val="en-GB"/>
        </w:rPr>
        <w:fldChar w:fldCharType="end"/>
      </w:r>
      <w:r w:rsidRPr="00235C67">
        <w:rPr>
          <w:lang w:val="en-GB"/>
        </w:rPr>
        <w:t xml:space="preserve"> is</w:t>
      </w:r>
      <w:r w:rsidRPr="00AE4237">
        <w:rPr>
          <w:lang w:val="en-GB"/>
        </w:rPr>
        <w:t xml:space="preserve"> showing the parameters of the process. </w:t>
      </w:r>
    </w:p>
    <w:p w14:paraId="55A5C4B5" w14:textId="77777777" w:rsidR="00D04050" w:rsidRPr="00D4455A" w:rsidRDefault="00D04050" w:rsidP="00D04050">
      <w:pPr>
        <w:pStyle w:val="CCorpsdetexte"/>
        <w:jc w:val="center"/>
        <w:rPr>
          <w:lang w:val="en-GB"/>
        </w:rPr>
      </w:pPr>
    </w:p>
    <w:tbl>
      <w:tblPr>
        <w:tblStyle w:val="TableauGrille6Couleur-Accentuation11"/>
        <w:tblW w:w="0" w:type="auto"/>
        <w:tblLook w:val="04A0" w:firstRow="1" w:lastRow="0" w:firstColumn="1" w:lastColumn="0" w:noHBand="0" w:noVBand="1"/>
      </w:tblPr>
      <w:tblGrid>
        <w:gridCol w:w="1370"/>
        <w:gridCol w:w="1675"/>
        <w:gridCol w:w="1592"/>
        <w:gridCol w:w="1606"/>
        <w:gridCol w:w="1628"/>
        <w:gridCol w:w="1191"/>
      </w:tblGrid>
      <w:tr w:rsidR="00D04050" w:rsidRPr="00235C67" w14:paraId="60AF5202" w14:textId="77777777" w:rsidTr="00D04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tcPr>
          <w:p w14:paraId="537834DC" w14:textId="77777777" w:rsidR="00D04050" w:rsidRPr="00310118" w:rsidRDefault="00D04050" w:rsidP="00D04050">
            <w:pPr>
              <w:jc w:val="center"/>
              <w:rPr>
                <w:b w:val="0"/>
                <w:bCs w:val="0"/>
                <w:sz w:val="18"/>
                <w:szCs w:val="18"/>
                <w:lang w:val="en-GB"/>
              </w:rPr>
            </w:pPr>
            <w:r w:rsidRPr="00310118">
              <w:rPr>
                <w:sz w:val="18"/>
                <w:szCs w:val="18"/>
                <w:lang w:val="en-GB"/>
              </w:rPr>
              <w:t>Capacity</w:t>
            </w:r>
          </w:p>
          <w:p w14:paraId="4590C559" w14:textId="77777777" w:rsidR="00D04050" w:rsidRPr="001C6E47" w:rsidRDefault="00D04050" w:rsidP="00D04050">
            <w:pPr>
              <w:jc w:val="center"/>
              <w:rPr>
                <w:b w:val="0"/>
                <w:sz w:val="18"/>
                <w:szCs w:val="18"/>
                <w:lang w:val="en-GB"/>
              </w:rPr>
            </w:pPr>
            <w:r w:rsidRPr="001C6E47">
              <w:rPr>
                <w:sz w:val="18"/>
                <w:szCs w:val="18"/>
                <w:lang w:val="en-GB"/>
              </w:rPr>
              <w:t>(kg/s)</w:t>
            </w:r>
          </w:p>
        </w:tc>
        <w:tc>
          <w:tcPr>
            <w:tcW w:w="1675" w:type="dxa"/>
          </w:tcPr>
          <w:p w14:paraId="5DEFB09C" w14:textId="77777777" w:rsidR="00D04050" w:rsidRPr="001C6E47" w:rsidRDefault="00D04050" w:rsidP="00D04050">
            <w:pPr>
              <w:jc w:val="center"/>
              <w:cnfStyle w:val="100000000000" w:firstRow="1" w:lastRow="0" w:firstColumn="0" w:lastColumn="0" w:oddVBand="0" w:evenVBand="0" w:oddHBand="0" w:evenHBand="0" w:firstRowFirstColumn="0" w:firstRowLastColumn="0" w:lastRowFirstColumn="0" w:lastRowLastColumn="0"/>
              <w:rPr>
                <w:b w:val="0"/>
                <w:sz w:val="18"/>
                <w:szCs w:val="18"/>
                <w:lang w:val="en-GB"/>
              </w:rPr>
            </w:pPr>
            <w:r w:rsidRPr="001C6E47">
              <w:rPr>
                <w:sz w:val="18"/>
                <w:szCs w:val="18"/>
                <w:lang w:val="en-GB"/>
              </w:rPr>
              <w:t>Refrigeration cycle</w:t>
            </w:r>
          </w:p>
        </w:tc>
        <w:tc>
          <w:tcPr>
            <w:tcW w:w="1592" w:type="dxa"/>
          </w:tcPr>
          <w:p w14:paraId="4F57433D" w14:textId="77777777" w:rsidR="00D04050" w:rsidRPr="004E7282" w:rsidRDefault="00D04050" w:rsidP="00D04050">
            <w:pPr>
              <w:jc w:val="center"/>
              <w:cnfStyle w:val="100000000000" w:firstRow="1" w:lastRow="0" w:firstColumn="0" w:lastColumn="0" w:oddVBand="0" w:evenVBand="0" w:oddHBand="0" w:evenHBand="0" w:firstRowFirstColumn="0" w:firstRowLastColumn="0" w:lastRowFirstColumn="0" w:lastRowLastColumn="0"/>
              <w:rPr>
                <w:b w:val="0"/>
                <w:sz w:val="18"/>
                <w:szCs w:val="18"/>
                <w:lang w:val="en-GB"/>
              </w:rPr>
            </w:pPr>
            <w:r w:rsidRPr="001C6E47">
              <w:rPr>
                <w:sz w:val="18"/>
                <w:szCs w:val="18"/>
                <w:lang w:val="en-GB"/>
              </w:rPr>
              <w:t>Precooling</w:t>
            </w:r>
          </w:p>
        </w:tc>
        <w:tc>
          <w:tcPr>
            <w:tcW w:w="1606" w:type="dxa"/>
          </w:tcPr>
          <w:p w14:paraId="61BB4A95" w14:textId="77777777" w:rsidR="00D04050" w:rsidRPr="0061520B" w:rsidRDefault="00D04050" w:rsidP="00D04050">
            <w:pPr>
              <w:jc w:val="center"/>
              <w:cnfStyle w:val="100000000000" w:firstRow="1" w:lastRow="0" w:firstColumn="0" w:lastColumn="0" w:oddVBand="0" w:evenVBand="0" w:oddHBand="0" w:evenHBand="0" w:firstRowFirstColumn="0" w:firstRowLastColumn="0" w:lastRowFirstColumn="0" w:lastRowLastColumn="0"/>
              <w:rPr>
                <w:b w:val="0"/>
                <w:sz w:val="18"/>
                <w:szCs w:val="18"/>
                <w:lang w:val="en-GB"/>
              </w:rPr>
            </w:pPr>
            <w:r w:rsidRPr="004E7282">
              <w:rPr>
                <w:sz w:val="18"/>
                <w:szCs w:val="18"/>
                <w:lang w:val="en-GB"/>
              </w:rPr>
              <w:t>Ortho/Para conversion</w:t>
            </w:r>
          </w:p>
        </w:tc>
        <w:tc>
          <w:tcPr>
            <w:tcW w:w="1628" w:type="dxa"/>
          </w:tcPr>
          <w:p w14:paraId="692924A5"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b w:val="0"/>
                <w:bCs w:val="0"/>
                <w:sz w:val="18"/>
                <w:szCs w:val="18"/>
                <w:lang w:val="en-GB"/>
              </w:rPr>
            </w:pPr>
            <w:r w:rsidRPr="0061520B">
              <w:rPr>
                <w:sz w:val="18"/>
                <w:szCs w:val="18"/>
                <w:lang w:val="en-GB"/>
              </w:rPr>
              <w:t>Electrical liquefaction work</w:t>
            </w:r>
          </w:p>
          <w:p w14:paraId="6A6FCB12"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b w:val="0"/>
                <w:sz w:val="18"/>
                <w:szCs w:val="18"/>
                <w:lang w:val="en-GB"/>
              </w:rPr>
            </w:pPr>
            <w:r w:rsidRPr="00235C67">
              <w:rPr>
                <w:sz w:val="18"/>
                <w:szCs w:val="18"/>
                <w:lang w:val="en-GB"/>
              </w:rPr>
              <w:t>(MJ/kg</w:t>
            </w:r>
            <w:r w:rsidRPr="00235C67">
              <w:rPr>
                <w:sz w:val="18"/>
                <w:szCs w:val="18"/>
                <w:vertAlign w:val="subscript"/>
                <w:lang w:val="en-GB"/>
              </w:rPr>
              <w:t>h2</w:t>
            </w:r>
            <w:r w:rsidRPr="00235C67">
              <w:rPr>
                <w:sz w:val="18"/>
                <w:szCs w:val="18"/>
                <w:lang w:val="en-GB"/>
              </w:rPr>
              <w:t>)</w:t>
            </w:r>
          </w:p>
        </w:tc>
        <w:tc>
          <w:tcPr>
            <w:tcW w:w="1191" w:type="dxa"/>
          </w:tcPr>
          <w:p w14:paraId="5DCE586A"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b w:val="0"/>
                <w:bCs w:val="0"/>
                <w:sz w:val="18"/>
                <w:szCs w:val="18"/>
                <w:lang w:val="en-GB"/>
              </w:rPr>
            </w:pPr>
            <w:r w:rsidRPr="00235C67">
              <w:rPr>
                <w:sz w:val="18"/>
                <w:szCs w:val="18"/>
                <w:lang w:val="en-GB"/>
              </w:rPr>
              <w:t>Second law yield</w:t>
            </w:r>
          </w:p>
          <w:p w14:paraId="5022C368"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b w:val="0"/>
                <w:sz w:val="18"/>
                <w:szCs w:val="18"/>
                <w:lang w:val="en-GB"/>
              </w:rPr>
            </w:pPr>
            <w:r w:rsidRPr="00235C67">
              <w:rPr>
                <w:sz w:val="18"/>
                <w:szCs w:val="18"/>
                <w:lang w:val="en-GB"/>
              </w:rPr>
              <w:t>(%)</w:t>
            </w:r>
          </w:p>
        </w:tc>
      </w:tr>
      <w:tr w:rsidR="00D04050" w:rsidRPr="00235C67" w14:paraId="36EAB5D6" w14:textId="77777777" w:rsidTr="00D04050">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1370" w:type="dxa"/>
          </w:tcPr>
          <w:p w14:paraId="40E9FFC7" w14:textId="77777777" w:rsidR="00D04050" w:rsidRPr="00AE4237" w:rsidRDefault="00D04050" w:rsidP="00D04050">
            <w:pPr>
              <w:jc w:val="center"/>
              <w:rPr>
                <w:sz w:val="18"/>
                <w:szCs w:val="18"/>
                <w:lang w:val="en-GB"/>
              </w:rPr>
            </w:pPr>
            <w:r w:rsidRPr="00235C67">
              <w:rPr>
                <w:sz w:val="18"/>
                <w:szCs w:val="18"/>
                <w:lang w:val="en-GB"/>
              </w:rPr>
              <w:t xml:space="preserve">10 </w:t>
            </w:r>
          </w:p>
        </w:tc>
        <w:tc>
          <w:tcPr>
            <w:tcW w:w="1675" w:type="dxa"/>
          </w:tcPr>
          <w:p w14:paraId="6C064218" w14:textId="77777777" w:rsidR="00D04050" w:rsidRPr="00310118" w:rsidRDefault="00D04050" w:rsidP="00D04050">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sidRPr="00D4455A">
              <w:rPr>
                <w:sz w:val="18"/>
                <w:szCs w:val="18"/>
                <w:lang w:val="en-GB"/>
              </w:rPr>
              <w:t>Joule-Brayton</w:t>
            </w:r>
          </w:p>
        </w:tc>
        <w:tc>
          <w:tcPr>
            <w:tcW w:w="1592" w:type="dxa"/>
          </w:tcPr>
          <w:p w14:paraId="47227387" w14:textId="77777777" w:rsidR="00D04050" w:rsidRPr="001C6E47" w:rsidRDefault="00D04050" w:rsidP="00D04050">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sidRPr="001C6E47">
              <w:rPr>
                <w:sz w:val="18"/>
                <w:szCs w:val="18"/>
                <w:lang w:val="en-GB"/>
              </w:rPr>
              <w:t>LN</w:t>
            </w:r>
            <w:r w:rsidRPr="001C6E47">
              <w:rPr>
                <w:sz w:val="18"/>
                <w:szCs w:val="18"/>
                <w:vertAlign w:val="subscript"/>
                <w:lang w:val="en-GB"/>
              </w:rPr>
              <w:t>2</w:t>
            </w:r>
            <w:r w:rsidRPr="001C6E47">
              <w:rPr>
                <w:sz w:val="18"/>
                <w:szCs w:val="18"/>
                <w:lang w:val="en-GB"/>
              </w:rPr>
              <w:t xml:space="preserve"> at 80K</w:t>
            </w:r>
          </w:p>
        </w:tc>
        <w:tc>
          <w:tcPr>
            <w:tcW w:w="1606" w:type="dxa"/>
          </w:tcPr>
          <w:p w14:paraId="0FB6CF99" w14:textId="77777777" w:rsidR="00D04050" w:rsidRPr="001C6E47" w:rsidRDefault="00D04050" w:rsidP="00D04050">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sidRPr="001C6E47">
              <w:rPr>
                <w:sz w:val="18"/>
                <w:szCs w:val="18"/>
                <w:lang w:val="en-GB"/>
              </w:rPr>
              <w:t>Continuous at 20.5K and 60 bar</w:t>
            </w:r>
          </w:p>
        </w:tc>
        <w:tc>
          <w:tcPr>
            <w:tcW w:w="1628" w:type="dxa"/>
          </w:tcPr>
          <w:p w14:paraId="7346D3FB" w14:textId="77777777" w:rsidR="00D04050" w:rsidRPr="004E7282" w:rsidRDefault="00D04050" w:rsidP="00D04050">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sidRPr="004E7282">
              <w:rPr>
                <w:sz w:val="18"/>
                <w:szCs w:val="18"/>
                <w:lang w:val="en-GB"/>
              </w:rPr>
              <w:t xml:space="preserve">18.14 </w:t>
            </w:r>
          </w:p>
        </w:tc>
        <w:tc>
          <w:tcPr>
            <w:tcW w:w="1191" w:type="dxa"/>
          </w:tcPr>
          <w:p w14:paraId="7F3F353F" w14:textId="77777777" w:rsidR="00D04050" w:rsidRPr="0061520B" w:rsidRDefault="00D04050" w:rsidP="00D04050">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sidRPr="0061520B">
              <w:rPr>
                <w:sz w:val="18"/>
                <w:szCs w:val="18"/>
                <w:lang w:val="en-GB"/>
              </w:rPr>
              <w:t>47.73</w:t>
            </w:r>
          </w:p>
        </w:tc>
      </w:tr>
    </w:tbl>
    <w:p w14:paraId="654EA7A2" w14:textId="77777777" w:rsidR="00D04050" w:rsidRPr="00235C67" w:rsidRDefault="00D04050" w:rsidP="00D04050">
      <w:pPr>
        <w:rPr>
          <w:lang w:val="en-GB"/>
        </w:rPr>
      </w:pPr>
    </w:p>
    <w:p w14:paraId="1581EA57" w14:textId="7ECC1FBF" w:rsidR="00D04050" w:rsidRPr="009E6E7C" w:rsidRDefault="00D04050" w:rsidP="00D04050">
      <w:pPr>
        <w:pStyle w:val="Lgende"/>
        <w:jc w:val="center"/>
        <w:rPr>
          <w:lang w:val="en-US"/>
        </w:rPr>
      </w:pPr>
      <w:bookmarkStart w:id="89" w:name="_Ref13563967"/>
      <w:bookmarkStart w:id="90" w:name="_Toc24558794"/>
      <w:r w:rsidRPr="00443EF0">
        <w:rPr>
          <w:lang w:val="en-US"/>
        </w:rPr>
        <w:t xml:space="preserve">Table </w:t>
      </w:r>
      <w:r w:rsidRPr="00AE4237">
        <w:rPr>
          <w:lang w:val="en-GB"/>
        </w:rPr>
        <w:fldChar w:fldCharType="begin"/>
      </w:r>
      <w:r w:rsidRPr="00D95FB1">
        <w:rPr>
          <w:lang w:val="en-US"/>
        </w:rPr>
        <w:instrText xml:space="preserve"> SEQ Table \* ARABIC </w:instrText>
      </w:r>
      <w:r w:rsidRPr="00AE4237">
        <w:rPr>
          <w:lang w:val="en-GB"/>
        </w:rPr>
        <w:fldChar w:fldCharType="separate"/>
      </w:r>
      <w:r w:rsidR="005D6973">
        <w:rPr>
          <w:noProof/>
          <w:lang w:val="en-US"/>
        </w:rPr>
        <w:t>6</w:t>
      </w:r>
      <w:r w:rsidRPr="00AE4237">
        <w:rPr>
          <w:lang w:val="en-GB"/>
        </w:rPr>
        <w:fldChar w:fldCharType="end"/>
      </w:r>
      <w:bookmarkEnd w:id="89"/>
      <w:r w:rsidRPr="00443EF0">
        <w:rPr>
          <w:lang w:val="en-US"/>
        </w:rPr>
        <w:t xml:space="preserve"> - Hydrogen Joule Brayton cycle by </w:t>
      </w:r>
      <w:r w:rsidRPr="009E6E7C">
        <w:rPr>
          <w:lang w:val="en-US"/>
        </w:rPr>
        <w:t>parameters</w:t>
      </w:r>
      <w:bookmarkEnd w:id="90"/>
    </w:p>
    <w:p w14:paraId="3407C214" w14:textId="77777777" w:rsidR="00D04050" w:rsidRPr="009E6E7C" w:rsidRDefault="00D04050" w:rsidP="00E64F25">
      <w:pPr>
        <w:jc w:val="both"/>
        <w:rPr>
          <w:lang w:val="en-US"/>
        </w:rPr>
      </w:pPr>
    </w:p>
    <w:p w14:paraId="28AD5521" w14:textId="1DA92653" w:rsidR="00D04050" w:rsidRPr="00D4455A" w:rsidRDefault="00D04050" w:rsidP="00E64F25">
      <w:pPr>
        <w:jc w:val="both"/>
        <w:rPr>
          <w:rStyle w:val="CitationCar"/>
          <w:i/>
          <w:iCs/>
          <w:lang w:val="en-GB"/>
        </w:rPr>
      </w:pPr>
      <w:r w:rsidRPr="00310118">
        <w:rPr>
          <w:lang w:val="en-GB"/>
        </w:rPr>
        <w:t>The innovation lies in the fact that the 10 kg/s (around 800 TPD) is refrigerated in heat exchangers catalytically promoting the or</w:t>
      </w:r>
      <w:r w:rsidR="00E02158">
        <w:rPr>
          <w:lang w:val="en-GB"/>
        </w:rPr>
        <w:t>t</w:t>
      </w:r>
      <w:r w:rsidRPr="00310118">
        <w:rPr>
          <w:lang w:val="en-GB"/>
        </w:rPr>
        <w:t xml:space="preserve">ho-para conversion down to the low temperature of 20.5K and at the high pressure of 60 </w:t>
      </w:r>
      <w:r w:rsidRPr="00C56DC9">
        <w:rPr>
          <w:lang w:val="en-GB"/>
        </w:rPr>
        <w:t xml:space="preserve">bar. As described in </w:t>
      </w:r>
      <w:r w:rsidRPr="00AE4237">
        <w:rPr>
          <w:lang w:val="en-GB"/>
        </w:rPr>
        <w:fldChar w:fldCharType="begin"/>
      </w:r>
      <w:r w:rsidRPr="00235C67">
        <w:rPr>
          <w:lang w:val="en-GB"/>
        </w:rPr>
        <w:instrText xml:space="preserve"> REF _Ref13564001 \h </w:instrText>
      </w:r>
      <w:r w:rsidR="00E02158">
        <w:rPr>
          <w:lang w:val="en-GB"/>
        </w:rPr>
        <w:instrText xml:space="preserve"> \* MERGEFORMAT </w:instrText>
      </w:r>
      <w:r w:rsidRPr="00AE4237">
        <w:rPr>
          <w:lang w:val="en-GB"/>
        </w:rPr>
      </w:r>
      <w:r w:rsidRPr="00AE4237">
        <w:rPr>
          <w:lang w:val="en-GB"/>
        </w:rPr>
        <w:fldChar w:fldCharType="separate"/>
      </w:r>
      <w:r w:rsidR="005D6973" w:rsidRPr="005D6973">
        <w:rPr>
          <w:rFonts w:cs="Cambria"/>
          <w:lang w:val="en-GB"/>
        </w:rPr>
        <w:t>Figure 12</w:t>
      </w:r>
      <w:r w:rsidRPr="00AE4237">
        <w:rPr>
          <w:lang w:val="en-GB"/>
        </w:rPr>
        <w:fldChar w:fldCharType="end"/>
      </w:r>
      <w:r w:rsidRPr="00235C67">
        <w:rPr>
          <w:lang w:val="en-GB"/>
        </w:rPr>
        <w:t>, H</w:t>
      </w:r>
      <w:r w:rsidRPr="00AE4237">
        <w:rPr>
          <w:vertAlign w:val="subscript"/>
          <w:lang w:val="en-GB"/>
        </w:rPr>
        <w:t>2</w:t>
      </w:r>
      <w:r w:rsidRPr="00D4455A">
        <w:rPr>
          <w:lang w:val="en-GB"/>
        </w:rPr>
        <w:t xml:space="preserve"> is expanded to the storage conditions (1.5 </w:t>
      </w:r>
      <w:proofErr w:type="gramStart"/>
      <w:r w:rsidRPr="00D4455A">
        <w:rPr>
          <w:lang w:val="en-GB"/>
        </w:rPr>
        <w:t>bar</w:t>
      </w:r>
      <w:proofErr w:type="gramEnd"/>
      <w:r w:rsidRPr="00D4455A">
        <w:rPr>
          <w:lang w:val="en-GB"/>
        </w:rPr>
        <w:t xml:space="preserve"> and 20K) through a liquid phase turbomachine. Refrigeration is done via 4 helium recuperative Joule-Brayton cycles. Compression is accomplished in 15 </w:t>
      </w:r>
      <w:r w:rsidRPr="00310118">
        <w:rPr>
          <w:lang w:val="en-GB"/>
        </w:rPr>
        <w:t>intercooled 8 stage devices derived from gas turbine technology</w:t>
      </w:r>
      <w:commentRangeStart w:id="91"/>
      <w:r w:rsidRPr="00310118">
        <w:rPr>
          <w:lang w:val="en-GB"/>
        </w:rPr>
        <w:t xml:space="preserve">. </w:t>
      </w:r>
      <w:sdt>
        <w:sdtPr>
          <w:rPr>
            <w:lang w:val="en-GB"/>
          </w:rPr>
          <w:id w:val="1923062858"/>
          <w:citation/>
        </w:sdtPr>
        <w:sdtEndPr/>
        <w:sdtContent>
          <w:r w:rsidRPr="00D4455A">
            <w:rPr>
              <w:lang w:val="en-GB"/>
            </w:rPr>
            <w:fldChar w:fldCharType="begin"/>
          </w:r>
          <w:r w:rsidRPr="00235C67">
            <w:rPr>
              <w:lang w:val="en-GB"/>
            </w:rPr>
            <w:instrText xml:space="preserve"> CITATION Val08 \l 1036 </w:instrText>
          </w:r>
          <w:r w:rsidRPr="00D4455A">
            <w:rPr>
              <w:lang w:val="en-GB"/>
            </w:rPr>
            <w:fldChar w:fldCharType="separate"/>
          </w:r>
          <w:r w:rsidR="00594F9E" w:rsidRPr="009E6E7C">
            <w:rPr>
              <w:b/>
              <w:lang w:val="en-US"/>
            </w:rPr>
            <w:t>Source spécifiée non valide.</w:t>
          </w:r>
          <w:r w:rsidRPr="00D4455A">
            <w:rPr>
              <w:lang w:val="en-GB"/>
            </w:rPr>
            <w:fldChar w:fldCharType="end"/>
          </w:r>
        </w:sdtContent>
      </w:sdt>
      <w:commentRangeEnd w:id="91"/>
      <w:r w:rsidR="00B60117">
        <w:rPr>
          <w:rStyle w:val="Marquedecommentaire"/>
          <w:lang w:val="en-GB"/>
        </w:rPr>
        <w:commentReference w:id="91"/>
      </w:r>
      <w:r w:rsidRPr="00235C67">
        <w:rPr>
          <w:lang w:val="en-GB"/>
        </w:rPr>
        <w:t xml:space="preserve"> The expander (indicated by T0) replaces the throttling valve commonly used in order to avoid vapor generation an</w:t>
      </w:r>
      <w:r w:rsidRPr="00AE4237">
        <w:rPr>
          <w:lang w:val="en-GB"/>
        </w:rPr>
        <w:t>d minimizing entropy prod</w:t>
      </w:r>
      <w:r w:rsidRPr="00D4455A">
        <w:rPr>
          <w:lang w:val="en-GB"/>
        </w:rPr>
        <w:t xml:space="preserve">uction. </w:t>
      </w:r>
    </w:p>
    <w:p w14:paraId="1CA7A0FE" w14:textId="77777777" w:rsidR="00D04050" w:rsidRPr="00235C67" w:rsidRDefault="00D04050" w:rsidP="00D04050">
      <w:pPr>
        <w:keepNext/>
        <w:jc w:val="center"/>
        <w:rPr>
          <w:lang w:val="en-GB"/>
        </w:rPr>
      </w:pPr>
      <w:r w:rsidRPr="0015670F">
        <w:rPr>
          <w:noProof/>
          <w:lang w:val="fr-FR" w:eastAsia="fr-FR"/>
        </w:rPr>
        <w:lastRenderedPageBreak/>
        <w:drawing>
          <wp:inline distT="0" distB="0" distL="0" distR="0" wp14:anchorId="40B5521A" wp14:editId="071B80F9">
            <wp:extent cx="2758324" cy="3847425"/>
            <wp:effectExtent l="7938"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5400000">
                      <a:off x="0" y="0"/>
                      <a:ext cx="2758324" cy="3847425"/>
                    </a:xfrm>
                    <a:prstGeom prst="rect">
                      <a:avLst/>
                    </a:prstGeom>
                  </pic:spPr>
                </pic:pic>
              </a:graphicData>
            </a:graphic>
          </wp:inline>
        </w:drawing>
      </w:r>
    </w:p>
    <w:p w14:paraId="65D7E71E" w14:textId="7C268C02" w:rsidR="00D04050" w:rsidRPr="00307592" w:rsidRDefault="00D04050" w:rsidP="00D04050">
      <w:pPr>
        <w:pStyle w:val="Lgende"/>
        <w:jc w:val="center"/>
        <w:rPr>
          <w:rFonts w:cs="Cambria"/>
          <w:b/>
          <w:lang w:val="en-US"/>
        </w:rPr>
      </w:pPr>
      <w:bookmarkStart w:id="92" w:name="_Ref13564001"/>
      <w:bookmarkStart w:id="93" w:name="_Toc11143685"/>
      <w:bookmarkStart w:id="94" w:name="_Toc24558777"/>
      <w:r w:rsidRPr="00307592">
        <w:rPr>
          <w:rFonts w:cs="Cambria"/>
          <w:lang w:val="en-US"/>
        </w:rPr>
        <w:t xml:space="preserve">Figure </w:t>
      </w:r>
      <w:r w:rsidRPr="00AE4237">
        <w:rPr>
          <w:rFonts w:cs="Cambria"/>
          <w:lang w:val="en-GB"/>
        </w:rPr>
        <w:fldChar w:fldCharType="begin"/>
      </w:r>
      <w:r w:rsidRPr="00D95FB1">
        <w:rPr>
          <w:rFonts w:cs="Cambria"/>
          <w:lang w:val="en-US"/>
        </w:rPr>
        <w:instrText xml:space="preserve"> SEQ Figure \* ARABIC </w:instrText>
      </w:r>
      <w:r w:rsidRPr="00AE4237">
        <w:rPr>
          <w:rFonts w:cs="Cambria"/>
          <w:lang w:val="en-GB"/>
        </w:rPr>
        <w:fldChar w:fldCharType="separate"/>
      </w:r>
      <w:r w:rsidR="007E6EAD">
        <w:rPr>
          <w:rFonts w:cs="Cambria"/>
          <w:noProof/>
          <w:lang w:val="en-US"/>
        </w:rPr>
        <w:t>13</w:t>
      </w:r>
      <w:r w:rsidRPr="00AE4237">
        <w:rPr>
          <w:rFonts w:cs="Cambria"/>
          <w:lang w:val="en-GB"/>
        </w:rPr>
        <w:fldChar w:fldCharType="end"/>
      </w:r>
      <w:bookmarkEnd w:id="92"/>
      <w:bookmarkEnd w:id="93"/>
      <w:bookmarkEnd w:id="94"/>
      <w:r w:rsidRPr="00307592">
        <w:rPr>
          <w:rFonts w:cs="Cambria"/>
          <w:lang w:val="en-US"/>
        </w:rPr>
        <w:t xml:space="preserve"> - Helium Joule-Brayton cycles by </w:t>
      </w:r>
    </w:p>
    <w:p w14:paraId="26CA689B" w14:textId="39A8DF9E" w:rsidR="00D04050" w:rsidRPr="00AE4237" w:rsidRDefault="00D04050" w:rsidP="00E64F25">
      <w:pPr>
        <w:jc w:val="both"/>
        <w:rPr>
          <w:lang w:val="en-GB"/>
        </w:rPr>
      </w:pPr>
      <w:r w:rsidRPr="00AE4237">
        <w:rPr>
          <w:lang w:val="en-GB"/>
        </w:rPr>
        <w:t>Helium is not suitable for cooling H</w:t>
      </w:r>
      <w:r w:rsidRPr="00D4455A">
        <w:rPr>
          <w:vertAlign w:val="subscript"/>
          <w:lang w:val="en-GB"/>
        </w:rPr>
        <w:t>2</w:t>
      </w:r>
      <w:r w:rsidRPr="00D4455A">
        <w:rPr>
          <w:lang w:val="en-GB"/>
        </w:rPr>
        <w:t xml:space="preserve"> from 25 to -193°C and from -193 to -253°C due to its inferior heat transfer properties</w:t>
      </w:r>
      <w:r w:rsidRPr="00310118">
        <w:rPr>
          <w:lang w:val="en-GB"/>
        </w:rPr>
        <w:t xml:space="preserve"> compared to hydrogen. Moreover, the cycle’s configuration itself to cool H</w:t>
      </w:r>
      <w:r w:rsidRPr="00310118">
        <w:rPr>
          <w:vertAlign w:val="subscript"/>
          <w:lang w:val="en-GB"/>
        </w:rPr>
        <w:t>2</w:t>
      </w:r>
      <w:r w:rsidRPr="00C56DC9">
        <w:rPr>
          <w:lang w:val="en-GB"/>
        </w:rPr>
        <w:t xml:space="preserve"> from 25°C to near -193°C makes it impossible to have low exergy efficiency as reported. Also</w:t>
      </w:r>
      <w:r w:rsidRPr="001C6E47">
        <w:rPr>
          <w:lang w:val="en-GB"/>
        </w:rPr>
        <w:t>, simulation tests run indicated that the system is not guaranteed to have a high</w:t>
      </w:r>
      <w:ins w:id="95" w:author="Marc ISABELLE" w:date="2020-06-29T09:17:00Z">
        <w:r w:rsidR="00FC5A5C">
          <w:rPr>
            <w:lang w:val="en-GB"/>
          </w:rPr>
          <w:t xml:space="preserve"> </w:t>
        </w:r>
      </w:ins>
      <w:del w:id="96" w:author="Marc ISABELLE" w:date="2020-06-29T09:17:00Z">
        <w:r w:rsidRPr="001C6E47" w:rsidDel="00FC5A5C">
          <w:rPr>
            <w:lang w:val="en-GB"/>
          </w:rPr>
          <w:delText>-</w:delText>
        </w:r>
      </w:del>
      <w:r w:rsidRPr="001C6E47">
        <w:rPr>
          <w:lang w:val="en-GB"/>
        </w:rPr>
        <w:t>efficiency</w:t>
      </w:r>
      <w:r w:rsidRPr="00235C67">
        <w:rPr>
          <w:rStyle w:val="CitationCar"/>
          <w:lang w:val="en-GB"/>
        </w:rPr>
        <w:t>.</w:t>
      </w:r>
      <w:bookmarkStart w:id="97" w:name="_Toc9951804"/>
      <w:bookmarkStart w:id="98" w:name="_Toc9951802"/>
    </w:p>
    <w:p w14:paraId="3E1BBBB4" w14:textId="77777777" w:rsidR="00D04050" w:rsidRPr="00310118" w:rsidRDefault="00D04050" w:rsidP="002B5B7A">
      <w:pPr>
        <w:pStyle w:val="CTitre3"/>
        <w:numPr>
          <w:ilvl w:val="2"/>
          <w:numId w:val="22"/>
        </w:numPr>
        <w:ind w:left="567" w:firstLine="0"/>
        <w:rPr>
          <w:lang w:val="en-GB"/>
        </w:rPr>
      </w:pPr>
      <w:bookmarkStart w:id="99" w:name="_Toc24558753"/>
      <w:bookmarkStart w:id="100" w:name="_Toc44068390"/>
      <w:bookmarkStart w:id="101" w:name="_Toc13046759"/>
      <w:r w:rsidRPr="00D4455A">
        <w:rPr>
          <w:lang w:val="en-GB"/>
        </w:rPr>
        <w:t>Quack (2002)</w:t>
      </w:r>
      <w:bookmarkEnd w:id="99"/>
      <w:bookmarkEnd w:id="100"/>
      <w:r w:rsidRPr="00D4455A">
        <w:rPr>
          <w:lang w:val="en-GB"/>
        </w:rPr>
        <w:t xml:space="preserve"> </w:t>
      </w:r>
      <w:bookmarkEnd w:id="97"/>
      <w:bookmarkEnd w:id="101"/>
    </w:p>
    <w:p w14:paraId="48FCC779" w14:textId="0610449D" w:rsidR="00D04050" w:rsidRPr="00D4455A" w:rsidRDefault="00D04050" w:rsidP="00E64F25">
      <w:pPr>
        <w:jc w:val="both"/>
        <w:rPr>
          <w:bCs/>
          <w:i/>
          <w:lang w:val="en-GB"/>
        </w:rPr>
      </w:pPr>
      <w:r w:rsidRPr="00310118">
        <w:rPr>
          <w:bCs/>
          <w:iCs/>
          <w:lang w:val="en-GB"/>
        </w:rPr>
        <w:t xml:space="preserve">The 150 TPD range process is composed of 4 parts, as detailed in </w:t>
      </w:r>
      <w:r w:rsidRPr="00AE4237">
        <w:rPr>
          <w:bCs/>
          <w:iCs/>
          <w:lang w:val="en-GB"/>
        </w:rPr>
        <w:fldChar w:fldCharType="begin"/>
      </w:r>
      <w:r w:rsidRPr="00235C67">
        <w:rPr>
          <w:bCs/>
          <w:iCs/>
          <w:lang w:val="en-GB"/>
        </w:rPr>
        <w:instrText xml:space="preserve"> REF _Ref13564092 \h </w:instrText>
      </w:r>
      <w:r w:rsidR="00C124E0">
        <w:rPr>
          <w:bCs/>
          <w:iCs/>
          <w:lang w:val="en-GB"/>
        </w:rPr>
        <w:instrText xml:space="preserve"> \* MERGEFORMAT </w:instrText>
      </w:r>
      <w:r w:rsidRPr="00AE4237">
        <w:rPr>
          <w:bCs/>
          <w:iCs/>
          <w:lang w:val="en-GB"/>
        </w:rPr>
      </w:r>
      <w:r w:rsidRPr="00AE4237">
        <w:rPr>
          <w:bCs/>
          <w:iCs/>
          <w:lang w:val="en-GB"/>
        </w:rPr>
        <w:fldChar w:fldCharType="separate"/>
      </w:r>
      <w:r w:rsidR="005D6973" w:rsidRPr="00AE4237">
        <w:rPr>
          <w:rFonts w:cs="Cambria"/>
          <w:lang w:val="en-GB"/>
        </w:rPr>
        <w:t xml:space="preserve">Figure </w:t>
      </w:r>
      <w:r w:rsidR="005D6973">
        <w:rPr>
          <w:rFonts w:cs="Cambria"/>
          <w:lang w:val="en-GB"/>
        </w:rPr>
        <w:t>13</w:t>
      </w:r>
      <w:r w:rsidRPr="00AE4237">
        <w:rPr>
          <w:bCs/>
          <w:iCs/>
          <w:lang w:val="en-GB"/>
        </w:rPr>
        <w:fldChar w:fldCharType="end"/>
      </w:r>
      <w:r w:rsidRPr="00235C67">
        <w:rPr>
          <w:bCs/>
          <w:iCs/>
          <w:lang w:val="en-GB"/>
        </w:rPr>
        <w:t xml:space="preserve"> </w:t>
      </w:r>
      <w:r w:rsidRPr="00AE4237">
        <w:rPr>
          <w:lang w:val="en-GB"/>
        </w:rPr>
        <w:t>below</w:t>
      </w:r>
      <w:r w:rsidRPr="00D4455A">
        <w:rPr>
          <w:bCs/>
          <w:i/>
          <w:lang w:val="en-GB"/>
        </w:rPr>
        <w:t>:</w:t>
      </w:r>
    </w:p>
    <w:p w14:paraId="247D5A0E" w14:textId="77777777" w:rsidR="00D04050" w:rsidRPr="00310118" w:rsidRDefault="00D04050" w:rsidP="00D04050">
      <w:pPr>
        <w:rPr>
          <w:b/>
          <w:i/>
          <w:u w:val="single"/>
          <w:lang w:val="en-GB"/>
        </w:rPr>
      </w:pPr>
    </w:p>
    <w:p w14:paraId="77F4908B" w14:textId="77777777" w:rsidR="00D04050" w:rsidRPr="001C6E47" w:rsidRDefault="00D04050" w:rsidP="00E64F25">
      <w:pPr>
        <w:pStyle w:val="Paragraphedeliste"/>
        <w:numPr>
          <w:ilvl w:val="0"/>
          <w:numId w:val="20"/>
        </w:numPr>
        <w:spacing w:line="259" w:lineRule="auto"/>
        <w:jc w:val="both"/>
        <w:rPr>
          <w:rFonts w:cs="Cambria"/>
          <w:b/>
          <w:i/>
          <w:u w:val="single"/>
          <w:lang w:val="en-GB"/>
        </w:rPr>
      </w:pPr>
      <w:r w:rsidRPr="001C6E47">
        <w:rPr>
          <w:rFonts w:cs="Cambria"/>
          <w:b/>
          <w:i/>
          <w:u w:val="single"/>
          <w:lang w:val="en-GB"/>
        </w:rPr>
        <w:t>H2 compression</w:t>
      </w:r>
    </w:p>
    <w:p w14:paraId="7C5A0CF1" w14:textId="5FF06C1B" w:rsidR="00D04050" w:rsidRPr="004E7282" w:rsidRDefault="00D04050" w:rsidP="00E64F25">
      <w:pPr>
        <w:jc w:val="both"/>
        <w:rPr>
          <w:lang w:val="en-GB"/>
        </w:rPr>
      </w:pPr>
      <w:r w:rsidRPr="001C6E47">
        <w:rPr>
          <w:lang w:val="en-GB"/>
        </w:rPr>
        <w:t xml:space="preserve">Feed is compressed from 1 to 80 bars in five stages. Article mentions that only four stages are </w:t>
      </w:r>
      <w:r w:rsidR="00B41E8A" w:rsidRPr="001C6E47">
        <w:rPr>
          <w:lang w:val="en-GB"/>
        </w:rPr>
        <w:t>possible,</w:t>
      </w:r>
      <w:r w:rsidRPr="001C6E47">
        <w:rPr>
          <w:lang w:val="en-GB"/>
        </w:rPr>
        <w:t xml:space="preserve"> but it reduces the energetic efficiency though it </w:t>
      </w:r>
      <w:r w:rsidRPr="004E7282">
        <w:rPr>
          <w:lang w:val="en-GB"/>
        </w:rPr>
        <w:t>decreases the capital expenditure.</w:t>
      </w:r>
    </w:p>
    <w:p w14:paraId="25AF81D9" w14:textId="77777777" w:rsidR="00D04050" w:rsidRPr="0061520B" w:rsidRDefault="00D04050" w:rsidP="00E64F25">
      <w:pPr>
        <w:jc w:val="both"/>
        <w:rPr>
          <w:lang w:val="en-GB"/>
        </w:rPr>
      </w:pPr>
    </w:p>
    <w:p w14:paraId="591524E4" w14:textId="5B4E9D63" w:rsidR="00D04050" w:rsidRPr="00235C67" w:rsidRDefault="00D04050" w:rsidP="00E64F25">
      <w:pPr>
        <w:pStyle w:val="Paragraphedeliste"/>
        <w:numPr>
          <w:ilvl w:val="0"/>
          <w:numId w:val="20"/>
        </w:numPr>
        <w:spacing w:line="259" w:lineRule="auto"/>
        <w:jc w:val="both"/>
        <w:rPr>
          <w:rFonts w:cs="Cambria"/>
          <w:b/>
          <w:i/>
          <w:u w:val="single"/>
          <w:lang w:val="en-GB"/>
        </w:rPr>
      </w:pPr>
      <w:r w:rsidRPr="0061520B">
        <w:rPr>
          <w:rFonts w:cs="Cambria"/>
          <w:b/>
          <w:i/>
          <w:u w:val="single"/>
          <w:lang w:val="en-GB"/>
        </w:rPr>
        <w:t>Propane pre-</w:t>
      </w:r>
      <w:r w:rsidR="00B41E8A" w:rsidRPr="0061520B">
        <w:rPr>
          <w:rFonts w:cs="Cambria"/>
          <w:b/>
          <w:i/>
          <w:u w:val="single"/>
          <w:lang w:val="en-GB"/>
        </w:rPr>
        <w:t>cooling:</w:t>
      </w:r>
      <w:r w:rsidRPr="0061520B">
        <w:rPr>
          <w:rFonts w:cs="Cambria"/>
          <w:b/>
          <w:i/>
          <w:u w:val="single"/>
          <w:lang w:val="en-GB"/>
        </w:rPr>
        <w:t xml:space="preserve"> 20°C to -53°C</w:t>
      </w:r>
    </w:p>
    <w:p w14:paraId="1B352E79" w14:textId="77777777" w:rsidR="00D04050" w:rsidRPr="00235C67" w:rsidRDefault="00D04050" w:rsidP="00E64F25">
      <w:pPr>
        <w:jc w:val="both"/>
        <w:rPr>
          <w:lang w:val="en-GB"/>
        </w:rPr>
      </w:pPr>
      <w:r w:rsidRPr="00235C67">
        <w:rPr>
          <w:lang w:val="en-GB"/>
        </w:rPr>
        <w:t>An objection to this process design is the low-pressure propane refrigeration stage. For pure propane providing cooling at an evaporation temperature of 217K, the corresponding evaporation gauge pressure becomes negative in the simulation.</w:t>
      </w:r>
    </w:p>
    <w:p w14:paraId="6244A428" w14:textId="77777777" w:rsidR="00D04050" w:rsidRPr="00235C67" w:rsidRDefault="00D04050" w:rsidP="00E64F25">
      <w:pPr>
        <w:jc w:val="both"/>
        <w:rPr>
          <w:lang w:val="en-GB"/>
        </w:rPr>
      </w:pPr>
    </w:p>
    <w:p w14:paraId="7E5A8851" w14:textId="70042F6A" w:rsidR="00D04050" w:rsidRPr="00235C67" w:rsidRDefault="00D04050" w:rsidP="00E64F25">
      <w:pPr>
        <w:pStyle w:val="Paragraphedeliste"/>
        <w:numPr>
          <w:ilvl w:val="0"/>
          <w:numId w:val="20"/>
        </w:numPr>
        <w:spacing w:line="259" w:lineRule="auto"/>
        <w:jc w:val="both"/>
        <w:rPr>
          <w:rFonts w:cs="Cambria"/>
          <w:b/>
          <w:i/>
          <w:u w:val="single"/>
          <w:lang w:val="en-GB"/>
        </w:rPr>
      </w:pPr>
      <w:proofErr w:type="spellStart"/>
      <w:r w:rsidRPr="00235C67">
        <w:rPr>
          <w:rFonts w:cs="Cambria"/>
          <w:b/>
          <w:i/>
          <w:u w:val="single"/>
          <w:lang w:val="en-GB"/>
        </w:rPr>
        <w:t>Nelium</w:t>
      </w:r>
      <w:proofErr w:type="spellEnd"/>
      <w:r w:rsidRPr="00235C67">
        <w:rPr>
          <w:rFonts w:cs="Cambria"/>
          <w:b/>
          <w:i/>
          <w:u w:val="single"/>
          <w:lang w:val="en-GB"/>
        </w:rPr>
        <w:t xml:space="preserve"> (20% </w:t>
      </w:r>
      <w:proofErr w:type="spellStart"/>
      <w:r w:rsidRPr="00235C67">
        <w:rPr>
          <w:rFonts w:cs="Cambria"/>
          <w:b/>
          <w:i/>
          <w:u w:val="single"/>
          <w:lang w:val="en-GB"/>
        </w:rPr>
        <w:t>mol</w:t>
      </w:r>
      <w:proofErr w:type="spellEnd"/>
      <w:r w:rsidRPr="00235C67">
        <w:rPr>
          <w:rFonts w:cs="Cambria"/>
          <w:b/>
          <w:i/>
          <w:u w:val="single"/>
          <w:lang w:val="en-GB"/>
        </w:rPr>
        <w:t xml:space="preserve"> Neon) inverted two stage Brayton </w:t>
      </w:r>
      <w:r w:rsidR="00B41E8A" w:rsidRPr="00235C67">
        <w:rPr>
          <w:rFonts w:cs="Cambria"/>
          <w:b/>
          <w:i/>
          <w:u w:val="single"/>
          <w:lang w:val="en-GB"/>
        </w:rPr>
        <w:t>cycle:</w:t>
      </w:r>
      <w:r w:rsidRPr="00235C67">
        <w:rPr>
          <w:rFonts w:cs="Cambria"/>
          <w:b/>
          <w:i/>
          <w:u w:val="single"/>
          <w:lang w:val="en-GB"/>
        </w:rPr>
        <w:t xml:space="preserve"> -53°C to -248°C</w:t>
      </w:r>
    </w:p>
    <w:p w14:paraId="722C79F1" w14:textId="77777777" w:rsidR="00D04050" w:rsidRPr="00235C67" w:rsidRDefault="00D04050" w:rsidP="00E64F25">
      <w:pPr>
        <w:jc w:val="both"/>
        <w:rPr>
          <w:b/>
          <w:i/>
          <w:u w:val="single"/>
          <w:lang w:val="en-GB"/>
        </w:rPr>
      </w:pPr>
      <w:r w:rsidRPr="00235C67">
        <w:rPr>
          <w:b/>
          <w:i/>
          <w:u w:val="single"/>
          <w:lang w:val="en-GB"/>
        </w:rPr>
        <w:t xml:space="preserve"> </w:t>
      </w:r>
    </w:p>
    <w:p w14:paraId="2F4F0FC2" w14:textId="77777777" w:rsidR="00D04050" w:rsidRPr="00235C67" w:rsidRDefault="00D04050" w:rsidP="00E64F25">
      <w:pPr>
        <w:pStyle w:val="Paragraphedeliste"/>
        <w:numPr>
          <w:ilvl w:val="0"/>
          <w:numId w:val="20"/>
        </w:numPr>
        <w:spacing w:line="259" w:lineRule="auto"/>
        <w:jc w:val="both"/>
        <w:rPr>
          <w:rFonts w:cs="Cambria"/>
          <w:b/>
          <w:i/>
          <w:u w:val="single"/>
          <w:lang w:val="en-GB"/>
        </w:rPr>
      </w:pPr>
      <w:r w:rsidRPr="00235C67">
        <w:rPr>
          <w:rFonts w:cs="Cambria"/>
          <w:b/>
          <w:i/>
          <w:u w:val="single"/>
          <w:lang w:val="en-GB"/>
        </w:rPr>
        <w:t>Liquefaction through gas rotating expander</w:t>
      </w:r>
    </w:p>
    <w:p w14:paraId="071C4D09" w14:textId="77777777" w:rsidR="00D04050" w:rsidRPr="00235C67" w:rsidRDefault="00D04050" w:rsidP="00E64F25">
      <w:pPr>
        <w:jc w:val="both"/>
        <w:rPr>
          <w:lang w:val="en-GB"/>
        </w:rPr>
      </w:pPr>
      <w:r w:rsidRPr="00235C67">
        <w:rPr>
          <w:lang w:val="en-GB"/>
        </w:rPr>
        <w:t>The remaining gas portion represents about 9 % of total stream. The excess gas is recompressed to 8 bars, sub-cooled and liquefied through J-T valve.</w:t>
      </w:r>
    </w:p>
    <w:p w14:paraId="63C417A7" w14:textId="77777777" w:rsidR="00D04050" w:rsidRPr="00235C67" w:rsidRDefault="00D04050" w:rsidP="00E64F25">
      <w:pPr>
        <w:jc w:val="both"/>
        <w:rPr>
          <w:b/>
          <w:i/>
          <w:u w:val="single"/>
          <w:lang w:val="en-GB"/>
        </w:rPr>
      </w:pPr>
    </w:p>
    <w:p w14:paraId="74CC4326" w14:textId="6C17EC3D" w:rsidR="00D04050" w:rsidRPr="00AE4237" w:rsidRDefault="00D04050" w:rsidP="00E64F25">
      <w:pPr>
        <w:jc w:val="both"/>
        <w:rPr>
          <w:lang w:val="en-GB"/>
        </w:rPr>
      </w:pPr>
      <w:r w:rsidRPr="00235C67">
        <w:rPr>
          <w:bCs/>
          <w:iCs/>
          <w:lang w:val="en-GB"/>
        </w:rPr>
        <w:t xml:space="preserve">Continuous o-p conversion takes place during the cooling process. </w:t>
      </w:r>
      <w:r w:rsidRPr="00235C67">
        <w:rPr>
          <w:lang w:val="en-GB"/>
        </w:rPr>
        <w:t xml:space="preserve">The parameters of the Quack process are listed in </w:t>
      </w:r>
      <w:r w:rsidRPr="00AE4237">
        <w:rPr>
          <w:lang w:val="en-GB"/>
        </w:rPr>
        <w:fldChar w:fldCharType="begin"/>
      </w:r>
      <w:r w:rsidRPr="00235C67">
        <w:rPr>
          <w:lang w:val="en-GB"/>
        </w:rPr>
        <w:instrText xml:space="preserve"> REF _Ref14365556 \h </w:instrText>
      </w:r>
      <w:r w:rsidR="00C124E0">
        <w:rPr>
          <w:lang w:val="en-GB"/>
        </w:rPr>
        <w:instrText xml:space="preserve"> \* MERGEFORMAT </w:instrText>
      </w:r>
      <w:r w:rsidRPr="00AE4237">
        <w:rPr>
          <w:lang w:val="en-GB"/>
        </w:rPr>
      </w:r>
      <w:r w:rsidRPr="00AE4237">
        <w:rPr>
          <w:lang w:val="en-GB"/>
        </w:rPr>
        <w:fldChar w:fldCharType="separate"/>
      </w:r>
      <w:r w:rsidR="005D6973" w:rsidRPr="00C56DC9">
        <w:rPr>
          <w:lang w:val="en-GB"/>
        </w:rPr>
        <w:t xml:space="preserve">Table </w:t>
      </w:r>
      <w:r w:rsidR="005D6973">
        <w:rPr>
          <w:noProof/>
          <w:lang w:val="en-GB"/>
        </w:rPr>
        <w:t>7</w:t>
      </w:r>
      <w:r w:rsidRPr="00AE4237">
        <w:rPr>
          <w:lang w:val="en-GB"/>
        </w:rPr>
        <w:fldChar w:fldCharType="end"/>
      </w:r>
      <w:r w:rsidRPr="00235C67">
        <w:rPr>
          <w:lang w:val="en-GB"/>
        </w:rPr>
        <w:t xml:space="preserve"> Below:</w:t>
      </w:r>
    </w:p>
    <w:tbl>
      <w:tblPr>
        <w:tblStyle w:val="TableauGrille6Couleur-Accentuation11"/>
        <w:tblpPr w:leftFromText="141" w:rightFromText="141" w:vertAnchor="text" w:horzAnchor="margin" w:tblpXSpec="center" w:tblpY="110"/>
        <w:tblW w:w="0" w:type="auto"/>
        <w:tblLook w:val="04A0" w:firstRow="1" w:lastRow="0" w:firstColumn="1" w:lastColumn="0" w:noHBand="0" w:noVBand="1"/>
      </w:tblPr>
      <w:tblGrid>
        <w:gridCol w:w="1050"/>
        <w:gridCol w:w="683"/>
        <w:gridCol w:w="794"/>
        <w:gridCol w:w="1217"/>
        <w:gridCol w:w="1418"/>
      </w:tblGrid>
      <w:tr w:rsidR="00D04050" w:rsidRPr="00235C67" w14:paraId="60A44364" w14:textId="77777777" w:rsidTr="00D04050">
        <w:trPr>
          <w:cnfStyle w:val="100000000000" w:firstRow="1" w:lastRow="0" w:firstColumn="0" w:lastColumn="0" w:oddVBand="0" w:evenVBand="0" w:oddHBand="0"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0" w:type="auto"/>
          </w:tcPr>
          <w:p w14:paraId="5B38EEB5" w14:textId="77777777" w:rsidR="00D04050" w:rsidRPr="00310118" w:rsidRDefault="00D04050" w:rsidP="00D04050">
            <w:pPr>
              <w:jc w:val="center"/>
              <w:rPr>
                <w:b w:val="0"/>
                <w:bCs w:val="0"/>
                <w:i/>
                <w:iCs/>
                <w:lang w:val="en-GB"/>
              </w:rPr>
            </w:pPr>
            <w:r w:rsidRPr="00D4455A">
              <w:rPr>
                <w:lang w:val="en-GB"/>
              </w:rPr>
              <w:t>Capacity</w:t>
            </w:r>
          </w:p>
          <w:p w14:paraId="322A70CB" w14:textId="77777777" w:rsidR="00D04050" w:rsidRPr="001C6E47" w:rsidRDefault="00D04050" w:rsidP="00D04050">
            <w:pPr>
              <w:jc w:val="center"/>
              <w:rPr>
                <w:lang w:val="en-GB"/>
              </w:rPr>
            </w:pPr>
            <w:r w:rsidRPr="001C6E47">
              <w:rPr>
                <w:lang w:val="en-GB"/>
              </w:rPr>
              <w:t>(TPD)</w:t>
            </w:r>
          </w:p>
        </w:tc>
        <w:tc>
          <w:tcPr>
            <w:tcW w:w="0" w:type="auto"/>
          </w:tcPr>
          <w:p w14:paraId="2135E9D3" w14:textId="77777777" w:rsidR="00D04050" w:rsidRPr="001C6E47" w:rsidRDefault="00D04050" w:rsidP="00D04050">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sidRPr="001C6E47">
              <w:rPr>
                <w:lang w:val="en-GB"/>
              </w:rPr>
              <w:t>Feed</w:t>
            </w:r>
          </w:p>
          <w:p w14:paraId="2C580178" w14:textId="77777777" w:rsidR="00D04050" w:rsidRPr="001C6E47" w:rsidRDefault="00D04050" w:rsidP="00D04050">
            <w:pPr>
              <w:jc w:val="center"/>
              <w:cnfStyle w:val="100000000000" w:firstRow="1" w:lastRow="0" w:firstColumn="0" w:lastColumn="0" w:oddVBand="0" w:evenVBand="0" w:oddHBand="0" w:evenHBand="0" w:firstRowFirstColumn="0" w:firstRowLastColumn="0" w:lastRowFirstColumn="0" w:lastRowLastColumn="0"/>
              <w:rPr>
                <w:lang w:val="en-GB"/>
              </w:rPr>
            </w:pPr>
            <w:r w:rsidRPr="001C6E47">
              <w:rPr>
                <w:lang w:val="en-GB"/>
              </w:rPr>
              <w:t>(bar)</w:t>
            </w:r>
          </w:p>
        </w:tc>
        <w:tc>
          <w:tcPr>
            <w:tcW w:w="0" w:type="auto"/>
          </w:tcPr>
          <w:p w14:paraId="473D2CD0" w14:textId="77777777" w:rsidR="00D04050" w:rsidRPr="004E7282" w:rsidRDefault="00D04050" w:rsidP="00D04050">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sidRPr="004E7282">
              <w:rPr>
                <w:lang w:val="en-GB"/>
              </w:rPr>
              <w:t>Outlet</w:t>
            </w:r>
          </w:p>
          <w:p w14:paraId="10ED07B3" w14:textId="77777777" w:rsidR="00D04050" w:rsidRPr="0061520B" w:rsidRDefault="00D04050" w:rsidP="00D04050">
            <w:pPr>
              <w:jc w:val="center"/>
              <w:cnfStyle w:val="100000000000" w:firstRow="1" w:lastRow="0" w:firstColumn="0" w:lastColumn="0" w:oddVBand="0" w:evenVBand="0" w:oddHBand="0" w:evenHBand="0" w:firstRowFirstColumn="0" w:firstRowLastColumn="0" w:lastRowFirstColumn="0" w:lastRowLastColumn="0"/>
              <w:rPr>
                <w:lang w:val="en-GB"/>
              </w:rPr>
            </w:pPr>
            <w:r w:rsidRPr="0061520B">
              <w:rPr>
                <w:lang w:val="en-GB"/>
              </w:rPr>
              <w:t>(bar)</w:t>
            </w:r>
          </w:p>
        </w:tc>
        <w:tc>
          <w:tcPr>
            <w:tcW w:w="1162" w:type="dxa"/>
          </w:tcPr>
          <w:p w14:paraId="704D1339"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sidRPr="00235C67">
              <w:rPr>
                <w:lang w:val="en-GB"/>
              </w:rPr>
              <w:t>Boil off</w:t>
            </w:r>
          </w:p>
          <w:p w14:paraId="57E7708F"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lang w:val="en-GB"/>
              </w:rPr>
            </w:pPr>
            <w:r w:rsidRPr="00235C67">
              <w:rPr>
                <w:lang w:val="en-GB"/>
              </w:rPr>
              <w:t>(%mass/d)</w:t>
            </w:r>
          </w:p>
        </w:tc>
        <w:tc>
          <w:tcPr>
            <w:tcW w:w="1418" w:type="dxa"/>
          </w:tcPr>
          <w:p w14:paraId="64D60BB8"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sidRPr="00235C67">
              <w:rPr>
                <w:lang w:val="en-GB"/>
              </w:rPr>
              <w:t>Efficiency (Carnot)</w:t>
            </w:r>
          </w:p>
          <w:p w14:paraId="028C6FA8"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lang w:val="en-GB"/>
              </w:rPr>
            </w:pPr>
            <w:r w:rsidRPr="00235C67">
              <w:rPr>
                <w:lang w:val="en-GB"/>
              </w:rPr>
              <w:t>(%)</w:t>
            </w:r>
          </w:p>
        </w:tc>
      </w:tr>
      <w:tr w:rsidR="00D04050" w:rsidRPr="00235C67" w14:paraId="405116F8" w14:textId="77777777" w:rsidTr="00D04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BA387D" w14:textId="77777777" w:rsidR="00D04050" w:rsidRPr="00AE4237" w:rsidRDefault="00D04050" w:rsidP="00D04050">
            <w:pPr>
              <w:jc w:val="center"/>
              <w:rPr>
                <w:b w:val="0"/>
                <w:bCs w:val="0"/>
                <w:lang w:val="en-GB"/>
              </w:rPr>
            </w:pPr>
            <w:r w:rsidRPr="00235C67">
              <w:rPr>
                <w:lang w:val="en-GB"/>
              </w:rPr>
              <w:t>150</w:t>
            </w:r>
          </w:p>
        </w:tc>
        <w:tc>
          <w:tcPr>
            <w:tcW w:w="0" w:type="auto"/>
          </w:tcPr>
          <w:p w14:paraId="3B15BFC5" w14:textId="77777777" w:rsidR="00D04050" w:rsidRPr="00310118"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D4455A">
              <w:rPr>
                <w:lang w:val="en-GB"/>
              </w:rPr>
              <w:t>1</w:t>
            </w:r>
          </w:p>
        </w:tc>
        <w:tc>
          <w:tcPr>
            <w:tcW w:w="0" w:type="auto"/>
          </w:tcPr>
          <w:p w14:paraId="4C6AB06C" w14:textId="77777777" w:rsidR="00D04050" w:rsidRPr="001C6E47"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1C6E47">
              <w:rPr>
                <w:lang w:val="en-GB"/>
              </w:rPr>
              <w:t>1</w:t>
            </w:r>
          </w:p>
        </w:tc>
        <w:tc>
          <w:tcPr>
            <w:tcW w:w="1162" w:type="dxa"/>
          </w:tcPr>
          <w:p w14:paraId="33FF007E" w14:textId="77777777" w:rsidR="00D04050" w:rsidRPr="001C6E47"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1C6E47">
              <w:rPr>
                <w:lang w:val="en-GB"/>
              </w:rPr>
              <w:t>0.1</w:t>
            </w:r>
          </w:p>
        </w:tc>
        <w:tc>
          <w:tcPr>
            <w:tcW w:w="1418" w:type="dxa"/>
          </w:tcPr>
          <w:p w14:paraId="58C2B2C5" w14:textId="77777777" w:rsidR="00D04050" w:rsidRPr="001C6E47"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1C6E47">
              <w:rPr>
                <w:lang w:val="en-GB"/>
              </w:rPr>
              <w:t>40</w:t>
            </w:r>
          </w:p>
        </w:tc>
      </w:tr>
    </w:tbl>
    <w:p w14:paraId="01EAF50D" w14:textId="77777777" w:rsidR="00D04050" w:rsidRPr="00235C67" w:rsidRDefault="00D04050" w:rsidP="00D04050">
      <w:pPr>
        <w:rPr>
          <w:lang w:val="en-GB"/>
        </w:rPr>
      </w:pPr>
    </w:p>
    <w:p w14:paraId="2DC795BE" w14:textId="77777777" w:rsidR="00D04050" w:rsidRPr="00AE4237" w:rsidRDefault="00D04050" w:rsidP="00D04050">
      <w:pPr>
        <w:rPr>
          <w:lang w:val="en-GB"/>
        </w:rPr>
      </w:pPr>
    </w:p>
    <w:p w14:paraId="5CC85F55" w14:textId="77777777" w:rsidR="00D04050" w:rsidRPr="00D4455A" w:rsidRDefault="00D04050" w:rsidP="00D04050">
      <w:pPr>
        <w:rPr>
          <w:lang w:val="en-GB"/>
        </w:rPr>
      </w:pPr>
    </w:p>
    <w:p w14:paraId="0DFE3166" w14:textId="77777777" w:rsidR="00D04050" w:rsidRPr="00310118" w:rsidRDefault="00D04050" w:rsidP="00D04050">
      <w:pPr>
        <w:rPr>
          <w:lang w:val="en-GB"/>
        </w:rPr>
      </w:pPr>
    </w:p>
    <w:p w14:paraId="6BB9D0A5" w14:textId="77777777" w:rsidR="00D04050" w:rsidRPr="00310118" w:rsidRDefault="00D04050" w:rsidP="00D04050">
      <w:pPr>
        <w:jc w:val="center"/>
        <w:rPr>
          <w:lang w:val="en-GB"/>
        </w:rPr>
      </w:pPr>
    </w:p>
    <w:p w14:paraId="52864BCB" w14:textId="75ABCAC1" w:rsidR="00D04050" w:rsidRPr="00AE4237" w:rsidRDefault="00D04050" w:rsidP="00D04050">
      <w:pPr>
        <w:pStyle w:val="Lgende"/>
        <w:jc w:val="center"/>
        <w:rPr>
          <w:lang w:val="en-GB"/>
        </w:rPr>
      </w:pPr>
      <w:bookmarkStart w:id="102" w:name="_Ref14365556"/>
      <w:bookmarkStart w:id="103" w:name="_Toc24558795"/>
      <w:r w:rsidRPr="00C56DC9">
        <w:rPr>
          <w:lang w:val="en-GB"/>
        </w:rPr>
        <w:t xml:space="preserve">Table </w:t>
      </w:r>
      <w:r w:rsidRPr="00AE4237">
        <w:rPr>
          <w:lang w:val="en-GB"/>
        </w:rPr>
        <w:fldChar w:fldCharType="begin"/>
      </w:r>
      <w:r w:rsidRPr="00235C67">
        <w:rPr>
          <w:lang w:val="en-GB"/>
        </w:rPr>
        <w:instrText xml:space="preserve"> SEQ Table \* ARABIC </w:instrText>
      </w:r>
      <w:r w:rsidRPr="00AE4237">
        <w:rPr>
          <w:lang w:val="en-GB"/>
        </w:rPr>
        <w:fldChar w:fldCharType="separate"/>
      </w:r>
      <w:r w:rsidR="005D6973">
        <w:rPr>
          <w:noProof/>
          <w:lang w:val="en-GB"/>
        </w:rPr>
        <w:t>7</w:t>
      </w:r>
      <w:r w:rsidRPr="00AE4237">
        <w:rPr>
          <w:lang w:val="en-GB"/>
        </w:rPr>
        <w:fldChar w:fldCharType="end"/>
      </w:r>
      <w:bookmarkEnd w:id="102"/>
      <w:r w:rsidRPr="00235C67">
        <w:rPr>
          <w:lang w:val="en-GB"/>
        </w:rPr>
        <w:t xml:space="preserve"> - Quack parameters table (2002)</w:t>
      </w:r>
      <w:bookmarkEnd w:id="103"/>
    </w:p>
    <w:p w14:paraId="05167C59" w14:textId="77777777" w:rsidR="00D04050" w:rsidRPr="00235C67" w:rsidRDefault="00D04050" w:rsidP="00D04050">
      <w:pPr>
        <w:keepNext/>
        <w:jc w:val="center"/>
        <w:rPr>
          <w:lang w:val="en-GB"/>
        </w:rPr>
      </w:pPr>
      <w:r w:rsidRPr="0015670F">
        <w:rPr>
          <w:noProof/>
          <w:lang w:val="fr-FR" w:eastAsia="fr-FR"/>
        </w:rPr>
        <w:lastRenderedPageBreak/>
        <mc:AlternateContent>
          <mc:Choice Requires="wpg">
            <w:drawing>
              <wp:anchor distT="0" distB="0" distL="114300" distR="114300" simplePos="0" relativeHeight="251658240" behindDoc="0" locked="0" layoutInCell="1" allowOverlap="1" wp14:anchorId="452F758C" wp14:editId="48BD5254">
                <wp:simplePos x="0" y="0"/>
                <wp:positionH relativeFrom="margin">
                  <wp:posOffset>-128270</wp:posOffset>
                </wp:positionH>
                <wp:positionV relativeFrom="paragraph">
                  <wp:posOffset>5080</wp:posOffset>
                </wp:positionV>
                <wp:extent cx="5429250" cy="3971925"/>
                <wp:effectExtent l="0" t="0" r="19050" b="28575"/>
                <wp:wrapNone/>
                <wp:docPr id="15" name="Groupe 15"/>
                <wp:cNvGraphicFramePr/>
                <a:graphic xmlns:a="http://schemas.openxmlformats.org/drawingml/2006/main">
                  <a:graphicData uri="http://schemas.microsoft.com/office/word/2010/wordprocessingGroup">
                    <wpg:wgp>
                      <wpg:cNvGrpSpPr/>
                      <wpg:grpSpPr>
                        <a:xfrm>
                          <a:off x="0" y="0"/>
                          <a:ext cx="5429250" cy="3971925"/>
                          <a:chOff x="142965" y="104775"/>
                          <a:chExt cx="3895635" cy="2400300"/>
                        </a:xfrm>
                      </wpg:grpSpPr>
                      <wps:wsp>
                        <wps:cNvPr id="16" name="Cadre 16"/>
                        <wps:cNvSpPr/>
                        <wps:spPr>
                          <a:xfrm>
                            <a:off x="142965" y="214024"/>
                            <a:ext cx="1428660" cy="1040566"/>
                          </a:xfrm>
                          <a:prstGeom prst="frame">
                            <a:avLst>
                              <a:gd name="adj1" fmla="val 805"/>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adre 17"/>
                        <wps:cNvSpPr/>
                        <wps:spPr>
                          <a:xfrm>
                            <a:off x="1571625" y="104775"/>
                            <a:ext cx="1038225" cy="1695450"/>
                          </a:xfrm>
                          <a:prstGeom prst="frame">
                            <a:avLst>
                              <a:gd name="adj1" fmla="val 805"/>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Cadre 18"/>
                        <wps:cNvSpPr/>
                        <wps:spPr>
                          <a:xfrm>
                            <a:off x="2676525" y="104775"/>
                            <a:ext cx="1362075" cy="2400300"/>
                          </a:xfrm>
                          <a:prstGeom prst="frame">
                            <a:avLst>
                              <a:gd name="adj1" fmla="val 80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Cadre 19"/>
                        <wps:cNvSpPr/>
                        <wps:spPr>
                          <a:xfrm>
                            <a:off x="1325595" y="2119442"/>
                            <a:ext cx="1242045" cy="361478"/>
                          </a:xfrm>
                          <a:prstGeom prst="frame">
                            <a:avLst>
                              <a:gd name="adj1" fmla="val 805"/>
                            </a:avLst>
                          </a:prstGeom>
                          <a:solidFill>
                            <a:srgbClr val="FF0000"/>
                          </a:solidFill>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416E8271">
              <v:group id="Groupe 15" style="position:absolute;margin-left:-10.1pt;margin-top:.4pt;width:427.5pt;height:312.75pt;z-index:251658241;mso-position-horizontal-relative:margin;mso-width-relative:margin;mso-height-relative:margin" coordsize="38956,24003" coordorigin="1429,1047" o:spid="_x0000_s1026" w14:anchorId="77219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">
                <v:shape id="Cadre 16" style="position:absolute;left:1429;top:2140;width:14287;height:10405;visibility:visible;mso-wrap-style:square;v-text-anchor:middle" coordsize="1428660,1040566" o:spid="_x0000_s1027" fillcolor="#a5d5e2 [1624]" strokecolor="#40a7c2 [3048]" path="m,l1428660,r,1040566l,1040566,,xm8377,8377r,1023812l1420283,1032189r,-1023812l8377,83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">
                  <v:fill type="gradient" color2="#e4f2f6 [504]" colors="0 #9eeaff;22938f #bbefff;1 #e4f9ff" angle="180" focus="100%" rotate="t"/>
                  <v:shadow on="t" color="black" opacity="24903f" offset="0,.55556mm" origin=",.5"/>
                  <v:path arrowok="t" o:connecttype="custom" o:connectlocs="0,0;1428660,0;1428660,1040566;0,1040566;0,0;8377,8377;8377,1032189;1420283,1032189;1420283,8377;8377,8377" o:connectangles="0,0,0,0,0,0,0,0,0,0"/>
                </v:shape>
                <v:shape id="Cadre 17" style="position:absolute;left:15716;top:1047;width:10382;height:16955;visibility:visible;mso-wrap-style:square;v-text-anchor:middle" coordsize="1038225,1695450" o:spid="_x0000_s1028" fillcolor="#bfb1d0 [1623]" strokecolor="#795d9b [3047]" path="m,l1038225,r,1695450l,1695450,,xm8358,8358r,1678734l1029867,1687092r,-1678734l8358,835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">
                  <v:fill type="gradient" color2="#ece7f1 [503]" colors="0 #c9b5e8;22938f #d9cbee;1 #f0eaf9" angle="180" focus="100%" rotate="t"/>
                  <v:shadow on="t" color="black" opacity="24903f" offset="0,.55556mm" origin=",.5"/>
                  <v:path arrowok="t" o:connecttype="custom" o:connectlocs="0,0;1038225,0;1038225,1695450;0,1695450;0,0;8358,8358;8358,1687092;1029867,1687092;1029867,8358;8358,8358" o:connectangles="0,0,0,0,0,0,0,0,0,0"/>
                </v:shape>
                <v:shape id="Cadre 18" style="position:absolute;left:26765;top:1047;width:13621;height:24003;visibility:visible;mso-wrap-style:square;v-text-anchor:middle" coordsize="1362075,2400300" o:spid="_x0000_s1029" fillcolor="#fbcaa2 [1625]" strokecolor="#f68c36 [3049]" path="m,l1362075,r,2400300l,2400300,,xm10965,10965r,2378370l1351110,2389335r,-2378370l10965,109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">
                  <v:fill type="gradient" color2="#fdefe3 [505]" colors="0 #ffbe86;22938f #ffd0aa;1 #ffebdb" angle="180" focus="100%" rotate="t"/>
                  <v:shadow on="t" color="black" opacity="24903f" offset="0,.55556mm" origin=",.5"/>
                  <v:path arrowok="t" o:connecttype="custom" o:connectlocs="0,0;1362075,0;1362075,2400300;0,2400300;0,0;10965,10965;10965,2389335;1351110,2389335;1351110,10965;10965,10965" o:connectangles="0,0,0,0,0,0,0,0,0,0"/>
                </v:shape>
                <v:shape id="Cadre 19" style="position:absolute;left:13255;top:21194;width:12421;height:3615;visibility:visible;mso-wrap-style:square;v-text-anchor:middle" coordsize="1242045,361478" o:spid="_x0000_s1030" fillcolor="red" strokecolor="#bc4542 [3045]" path="m,l1242045,r,361478l,361478,,xm2910,2910r,355658l1239135,358568r,-355658l2910,29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">
                  <v:shadow on="t" color="black" opacity="24903f" offset="0,.55556mm" origin=",.5"/>
                  <v:path arrowok="t" o:connecttype="custom" o:connectlocs="0,0;1242045,0;1242045,361478;0,361478;0,0;2910,2910;2910,358568;1239135,358568;1239135,2910;2910,2910" o:connectangles="0,0,0,0,0,0,0,0,0,0"/>
                </v:shape>
                <w10:wrap anchorx="margin"/>
              </v:group>
            </w:pict>
          </mc:Fallback>
        </mc:AlternateContent>
      </w:r>
      <w:r w:rsidRPr="0015670F">
        <w:rPr>
          <w:noProof/>
          <w:lang w:val="fr-FR" w:eastAsia="fr-FR"/>
        </w:rPr>
        <w:drawing>
          <wp:inline distT="0" distB="0" distL="0" distR="0" wp14:anchorId="220C2B85" wp14:editId="47EE6056">
            <wp:extent cx="5695950" cy="4476246"/>
            <wp:effectExtent l="0" t="0" r="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5950" cy="4476246"/>
                    </a:xfrm>
                    <a:prstGeom prst="rect">
                      <a:avLst/>
                    </a:prstGeom>
                    <a:noFill/>
                    <a:ln>
                      <a:noFill/>
                    </a:ln>
                  </pic:spPr>
                </pic:pic>
              </a:graphicData>
            </a:graphic>
          </wp:inline>
        </w:drawing>
      </w:r>
    </w:p>
    <w:p w14:paraId="4AAD0E64" w14:textId="4CA0341E" w:rsidR="00D04050" w:rsidRPr="00AE4237" w:rsidRDefault="00D04050" w:rsidP="00D04050">
      <w:pPr>
        <w:pStyle w:val="Lgende"/>
        <w:jc w:val="center"/>
        <w:rPr>
          <w:rFonts w:cs="Cambria"/>
          <w:lang w:val="en-GB"/>
        </w:rPr>
      </w:pPr>
      <w:bookmarkStart w:id="104" w:name="_Ref13564092"/>
      <w:bookmarkStart w:id="105" w:name="_Toc11143686"/>
      <w:bookmarkStart w:id="106" w:name="_Toc24558778"/>
      <w:r w:rsidRPr="00AE4237">
        <w:rPr>
          <w:rFonts w:cs="Cambria"/>
          <w:lang w:val="en-GB"/>
        </w:rPr>
        <w:t xml:space="preserve">Figure </w:t>
      </w:r>
      <w:r w:rsidRPr="00AE4237">
        <w:rPr>
          <w:rFonts w:cs="Cambria"/>
          <w:lang w:val="en-GB"/>
        </w:rPr>
        <w:fldChar w:fldCharType="begin"/>
      </w:r>
      <w:r w:rsidRPr="00235C67">
        <w:rPr>
          <w:rFonts w:cs="Cambria"/>
          <w:lang w:val="en-GB"/>
        </w:rPr>
        <w:instrText xml:space="preserve"> SEQ Figure \* ARABIC </w:instrText>
      </w:r>
      <w:r w:rsidRPr="00AE4237">
        <w:rPr>
          <w:rFonts w:cs="Cambria"/>
          <w:lang w:val="en-GB"/>
        </w:rPr>
        <w:fldChar w:fldCharType="separate"/>
      </w:r>
      <w:r w:rsidR="007E6EAD">
        <w:rPr>
          <w:rFonts w:cs="Cambria"/>
          <w:noProof/>
          <w:lang w:val="en-GB"/>
        </w:rPr>
        <w:t>14</w:t>
      </w:r>
      <w:r w:rsidRPr="00AE4237">
        <w:rPr>
          <w:rFonts w:cs="Cambria"/>
          <w:lang w:val="en-GB"/>
        </w:rPr>
        <w:fldChar w:fldCharType="end"/>
      </w:r>
      <w:bookmarkEnd w:id="104"/>
      <w:r w:rsidRPr="00235C67">
        <w:rPr>
          <w:rFonts w:cs="Cambria"/>
          <w:lang w:val="en-GB"/>
        </w:rPr>
        <w:t xml:space="preserve"> - Quack approach process flow sheet</w:t>
      </w:r>
      <w:bookmarkEnd w:id="105"/>
      <w:bookmarkEnd w:id="106"/>
    </w:p>
    <w:p w14:paraId="6C0DE4AC" w14:textId="77777777" w:rsidR="00D04050" w:rsidRPr="00310118" w:rsidRDefault="00D04050" w:rsidP="002B5B7A">
      <w:pPr>
        <w:pStyle w:val="CTitre3"/>
        <w:numPr>
          <w:ilvl w:val="2"/>
          <w:numId w:val="22"/>
        </w:numPr>
        <w:ind w:left="567" w:firstLine="0"/>
        <w:rPr>
          <w:lang w:val="en-GB"/>
        </w:rPr>
      </w:pPr>
      <w:bookmarkStart w:id="107" w:name="_Toc24558754"/>
      <w:bookmarkStart w:id="108" w:name="_Toc44068391"/>
      <w:bookmarkStart w:id="109" w:name="_Toc9951803"/>
      <w:bookmarkStart w:id="110" w:name="_Toc13046760"/>
      <w:bookmarkEnd w:id="98"/>
      <w:proofErr w:type="spellStart"/>
      <w:r w:rsidRPr="00D4455A">
        <w:rPr>
          <w:lang w:val="en-GB"/>
        </w:rPr>
        <w:t>IdealHY</w:t>
      </w:r>
      <w:proofErr w:type="spellEnd"/>
      <w:r w:rsidRPr="00D4455A">
        <w:rPr>
          <w:lang w:val="en-GB"/>
        </w:rPr>
        <w:t xml:space="preserve"> (2013)</w:t>
      </w:r>
      <w:bookmarkEnd w:id="107"/>
      <w:bookmarkEnd w:id="108"/>
      <w:r w:rsidRPr="00D4455A">
        <w:rPr>
          <w:lang w:val="en-GB"/>
        </w:rPr>
        <w:t xml:space="preserve"> </w:t>
      </w:r>
      <w:bookmarkEnd w:id="109"/>
      <w:bookmarkEnd w:id="110"/>
    </w:p>
    <w:p w14:paraId="6C0A8C39" w14:textId="77777777" w:rsidR="00D04050" w:rsidRPr="004E7282" w:rsidRDefault="00D04050" w:rsidP="00E64F25">
      <w:pPr>
        <w:shd w:val="clear" w:color="auto" w:fill="FFFFFF"/>
        <w:spacing w:line="240" w:lineRule="auto"/>
        <w:jc w:val="both"/>
        <w:rPr>
          <w:bCs/>
          <w:iCs/>
          <w:lang w:val="en-GB"/>
        </w:rPr>
      </w:pPr>
      <w:proofErr w:type="spellStart"/>
      <w:r w:rsidRPr="001C6E47">
        <w:rPr>
          <w:bCs/>
          <w:iCs/>
          <w:lang w:val="en-GB"/>
        </w:rPr>
        <w:t>IdealHY</w:t>
      </w:r>
      <w:proofErr w:type="spellEnd"/>
      <w:r w:rsidRPr="001C6E47">
        <w:rPr>
          <w:bCs/>
          <w:iCs/>
          <w:lang w:val="en-GB"/>
        </w:rPr>
        <w:t xml:space="preserve"> is a European research project coordinated by SHELL GLOBAL SOLUTIONS with many partners (both academic and industrial) such as Linde </w:t>
      </w:r>
      <w:proofErr w:type="spellStart"/>
      <w:r w:rsidRPr="001C6E47">
        <w:rPr>
          <w:bCs/>
          <w:iCs/>
          <w:lang w:val="en-GB"/>
        </w:rPr>
        <w:t>Kryotechnik</w:t>
      </w:r>
      <w:proofErr w:type="spellEnd"/>
      <w:r w:rsidRPr="001C6E47">
        <w:rPr>
          <w:bCs/>
          <w:iCs/>
          <w:lang w:val="en-GB"/>
        </w:rPr>
        <w:t xml:space="preserve"> AG, SINTEF ENERGI AS, the universities of Loughborough, </w:t>
      </w:r>
      <w:proofErr w:type="spellStart"/>
      <w:r w:rsidRPr="001C6E47">
        <w:rPr>
          <w:bCs/>
          <w:iCs/>
          <w:lang w:val="en-GB"/>
        </w:rPr>
        <w:t>Technishe</w:t>
      </w:r>
      <w:proofErr w:type="spellEnd"/>
      <w:r w:rsidRPr="001C6E47">
        <w:rPr>
          <w:bCs/>
          <w:iCs/>
          <w:lang w:val="en-GB"/>
        </w:rPr>
        <w:t xml:space="preserve"> Dresden, and others like North Energy Associ</w:t>
      </w:r>
      <w:r w:rsidRPr="004E7282">
        <w:rPr>
          <w:bCs/>
          <w:iCs/>
          <w:lang w:val="en-GB"/>
        </w:rPr>
        <w:t xml:space="preserve">ates ltd, Weka AG, Planet </w:t>
      </w:r>
      <w:proofErr w:type="spellStart"/>
      <w:r w:rsidRPr="004E7282">
        <w:rPr>
          <w:bCs/>
          <w:iCs/>
          <w:lang w:val="en-GB"/>
        </w:rPr>
        <w:t>Planungsgruppe</w:t>
      </w:r>
      <w:proofErr w:type="spellEnd"/>
      <w:r w:rsidRPr="004E7282">
        <w:rPr>
          <w:bCs/>
          <w:iCs/>
          <w:lang w:val="en-GB"/>
        </w:rPr>
        <w:t xml:space="preserve"> </w:t>
      </w:r>
      <w:proofErr w:type="spellStart"/>
      <w:r w:rsidRPr="004E7282">
        <w:rPr>
          <w:bCs/>
          <w:iCs/>
          <w:lang w:val="en-GB"/>
        </w:rPr>
        <w:t>Energie</w:t>
      </w:r>
      <w:proofErr w:type="spellEnd"/>
      <w:r w:rsidRPr="004E7282">
        <w:rPr>
          <w:bCs/>
          <w:iCs/>
          <w:lang w:val="en-GB"/>
        </w:rPr>
        <w:t xml:space="preserve"> Und </w:t>
      </w:r>
      <w:proofErr w:type="spellStart"/>
      <w:r w:rsidRPr="004E7282">
        <w:rPr>
          <w:bCs/>
          <w:iCs/>
          <w:lang w:val="en-GB"/>
        </w:rPr>
        <w:t>Technik</w:t>
      </w:r>
      <w:proofErr w:type="spellEnd"/>
      <w:r w:rsidRPr="004E7282">
        <w:rPr>
          <w:bCs/>
          <w:iCs/>
          <w:lang w:val="en-GB"/>
        </w:rPr>
        <w:t xml:space="preserve"> </w:t>
      </w:r>
      <w:proofErr w:type="spellStart"/>
      <w:r w:rsidRPr="004E7282">
        <w:rPr>
          <w:bCs/>
          <w:iCs/>
          <w:lang w:val="en-GB"/>
        </w:rPr>
        <w:t>Gbr</w:t>
      </w:r>
      <w:proofErr w:type="spellEnd"/>
      <w:r w:rsidRPr="004E7282">
        <w:rPr>
          <w:bCs/>
          <w:iCs/>
          <w:lang w:val="en-GB"/>
        </w:rPr>
        <w:t>.</w:t>
      </w:r>
    </w:p>
    <w:p w14:paraId="6BB25CB7" w14:textId="77777777" w:rsidR="00D04050" w:rsidRPr="0061520B" w:rsidRDefault="00D04050" w:rsidP="00E64F25">
      <w:pPr>
        <w:shd w:val="clear" w:color="auto" w:fill="FFFFFF"/>
        <w:spacing w:line="240" w:lineRule="auto"/>
        <w:jc w:val="both"/>
        <w:rPr>
          <w:bCs/>
          <w:iCs/>
          <w:lang w:val="en-GB"/>
        </w:rPr>
      </w:pPr>
    </w:p>
    <w:p w14:paraId="349BDBFB" w14:textId="77777777" w:rsidR="00D04050" w:rsidRPr="00235C67" w:rsidRDefault="00D04050" w:rsidP="00E64F25">
      <w:pPr>
        <w:shd w:val="clear" w:color="auto" w:fill="FFFFFF"/>
        <w:spacing w:line="240" w:lineRule="auto"/>
        <w:jc w:val="both"/>
        <w:rPr>
          <w:bCs/>
          <w:iCs/>
          <w:lang w:val="en-GB"/>
        </w:rPr>
      </w:pPr>
      <w:r w:rsidRPr="0061520B">
        <w:rPr>
          <w:bCs/>
          <w:iCs/>
          <w:lang w:val="en-GB"/>
        </w:rPr>
        <w:t>The project s</w:t>
      </w:r>
      <w:r w:rsidRPr="00235C67">
        <w:rPr>
          <w:bCs/>
          <w:iCs/>
          <w:lang w:val="en-GB"/>
        </w:rPr>
        <w:t>tarted in 2011 to last until the end of 2013 with a European budget of 2,117 M€. A sub project in Netherlands is currently taking place at La Hague (last update in June 2018).</w:t>
      </w:r>
    </w:p>
    <w:p w14:paraId="5A52FDA1" w14:textId="77777777" w:rsidR="00D04050" w:rsidRPr="00235C67" w:rsidRDefault="00D04050" w:rsidP="00E64F25">
      <w:pPr>
        <w:shd w:val="clear" w:color="auto" w:fill="FFFFFF"/>
        <w:spacing w:line="240" w:lineRule="auto"/>
        <w:jc w:val="both"/>
        <w:rPr>
          <w:bCs/>
          <w:iCs/>
          <w:lang w:val="en-GB"/>
        </w:rPr>
      </w:pPr>
    </w:p>
    <w:p w14:paraId="3CD8F456" w14:textId="0309549B" w:rsidR="00D04050" w:rsidRPr="00AE4237" w:rsidRDefault="00D04050" w:rsidP="00E64F25">
      <w:pPr>
        <w:jc w:val="both"/>
        <w:rPr>
          <w:bCs/>
          <w:iCs/>
          <w:lang w:val="en-GB"/>
        </w:rPr>
      </w:pPr>
      <w:r w:rsidRPr="00235C67">
        <w:rPr>
          <w:bCs/>
          <w:iCs/>
          <w:lang w:val="en-GB"/>
        </w:rPr>
        <w:t xml:space="preserve">The 50 TPD range process is composed of three parts, as shown in </w:t>
      </w:r>
      <w:r w:rsidRPr="00AE4237">
        <w:rPr>
          <w:lang w:val="en-GB"/>
        </w:rPr>
        <w:fldChar w:fldCharType="begin"/>
      </w:r>
      <w:r w:rsidRPr="00235C67">
        <w:rPr>
          <w:bCs/>
          <w:iCs/>
          <w:lang w:val="en-GB"/>
        </w:rPr>
        <w:instrText xml:space="preserve"> REF _Ref13564327 \h </w:instrText>
      </w:r>
      <w:r w:rsidR="00C124E0">
        <w:rPr>
          <w:lang w:val="en-GB"/>
        </w:rPr>
        <w:instrText xml:space="preserve"> \* MERGEFORMAT </w:instrText>
      </w:r>
      <w:r w:rsidRPr="00AE4237">
        <w:rPr>
          <w:lang w:val="en-GB"/>
        </w:rPr>
      </w:r>
      <w:r w:rsidRPr="00AE4237">
        <w:rPr>
          <w:lang w:val="en-GB"/>
        </w:rPr>
        <w:fldChar w:fldCharType="separate"/>
      </w:r>
      <w:r w:rsidR="005D6973" w:rsidRPr="00AE4237">
        <w:rPr>
          <w:rFonts w:cs="Cambria"/>
          <w:lang w:val="en-GB"/>
        </w:rPr>
        <w:t xml:space="preserve">Figure </w:t>
      </w:r>
      <w:r w:rsidR="005D6973">
        <w:rPr>
          <w:rFonts w:cs="Cambria"/>
          <w:lang w:val="en-GB"/>
        </w:rPr>
        <w:t>14</w:t>
      </w:r>
      <w:r w:rsidRPr="00AE4237">
        <w:rPr>
          <w:lang w:val="en-GB"/>
        </w:rPr>
        <w:fldChar w:fldCharType="end"/>
      </w:r>
      <w:r w:rsidRPr="00235C67">
        <w:rPr>
          <w:lang w:val="en-GB"/>
        </w:rPr>
        <w:t>:</w:t>
      </w:r>
    </w:p>
    <w:p w14:paraId="6A2261D4" w14:textId="77777777" w:rsidR="00D04050" w:rsidRPr="00D4455A" w:rsidRDefault="00D04050" w:rsidP="00D04050">
      <w:pPr>
        <w:rPr>
          <w:b/>
          <w:i/>
          <w:u w:val="single"/>
          <w:lang w:val="en-GB"/>
        </w:rPr>
      </w:pPr>
    </w:p>
    <w:p w14:paraId="440FF302" w14:textId="7868555E" w:rsidR="00D04050" w:rsidRPr="00310118" w:rsidRDefault="00D04050" w:rsidP="00E64F25">
      <w:pPr>
        <w:pStyle w:val="Paragraphedeliste"/>
        <w:numPr>
          <w:ilvl w:val="0"/>
          <w:numId w:val="20"/>
        </w:numPr>
        <w:spacing w:line="259" w:lineRule="auto"/>
        <w:jc w:val="both"/>
        <w:rPr>
          <w:rFonts w:cs="Cambria"/>
          <w:b/>
          <w:i/>
          <w:u w:val="single"/>
          <w:lang w:val="en-GB"/>
        </w:rPr>
      </w:pPr>
      <w:r w:rsidRPr="00310118">
        <w:rPr>
          <w:rFonts w:cs="Cambria"/>
          <w:b/>
          <w:i/>
          <w:u w:val="single"/>
          <w:lang w:val="en-GB"/>
        </w:rPr>
        <w:t>MR pre-cooling: 20°C to -143°C</w:t>
      </w:r>
    </w:p>
    <w:p w14:paraId="32EA6A45" w14:textId="77777777" w:rsidR="00D04050" w:rsidRPr="001C6E47" w:rsidRDefault="00D04050" w:rsidP="00E64F25">
      <w:pPr>
        <w:jc w:val="both"/>
        <w:rPr>
          <w:lang w:val="en-GB"/>
        </w:rPr>
      </w:pPr>
      <w:r w:rsidRPr="001C6E47">
        <w:rPr>
          <w:lang w:val="en-GB"/>
        </w:rPr>
        <w:t>MR (consisting of nitrogen, methane, ethane, propane and butane) whose temperature goes down to about 130 K</w:t>
      </w:r>
    </w:p>
    <w:p w14:paraId="65FBAB09" w14:textId="559FDDE0" w:rsidR="00D04050" w:rsidRPr="004E7282" w:rsidRDefault="00D04050" w:rsidP="00E64F25">
      <w:pPr>
        <w:pStyle w:val="Paragraphedeliste"/>
        <w:numPr>
          <w:ilvl w:val="0"/>
          <w:numId w:val="20"/>
        </w:numPr>
        <w:spacing w:line="259" w:lineRule="auto"/>
        <w:jc w:val="both"/>
        <w:rPr>
          <w:rFonts w:cs="Cambria"/>
          <w:b/>
          <w:i/>
          <w:u w:val="single"/>
          <w:lang w:val="en-GB"/>
        </w:rPr>
      </w:pPr>
      <w:proofErr w:type="spellStart"/>
      <w:r w:rsidRPr="004E7282">
        <w:rPr>
          <w:rFonts w:cs="Cambria"/>
          <w:b/>
          <w:i/>
          <w:u w:val="single"/>
          <w:lang w:val="en-GB"/>
        </w:rPr>
        <w:t>Nelium</w:t>
      </w:r>
      <w:proofErr w:type="spellEnd"/>
      <w:r w:rsidRPr="004E7282">
        <w:rPr>
          <w:rFonts w:cs="Cambria"/>
          <w:b/>
          <w:i/>
          <w:u w:val="single"/>
          <w:lang w:val="en-GB"/>
        </w:rPr>
        <w:t xml:space="preserve"> cooling: -143°C to -253°C</w:t>
      </w:r>
    </w:p>
    <w:p w14:paraId="02DD6D89" w14:textId="77777777" w:rsidR="00D04050" w:rsidRPr="0061520B" w:rsidRDefault="00D04050" w:rsidP="00E64F25">
      <w:pPr>
        <w:jc w:val="both"/>
        <w:rPr>
          <w:b/>
          <w:i/>
          <w:u w:val="single"/>
          <w:lang w:val="en-GB"/>
        </w:rPr>
      </w:pPr>
      <w:r w:rsidRPr="0061520B">
        <w:rPr>
          <w:b/>
          <w:i/>
          <w:u w:val="single"/>
          <w:lang w:val="en-GB"/>
        </w:rPr>
        <w:t xml:space="preserve"> </w:t>
      </w:r>
    </w:p>
    <w:p w14:paraId="03BFDE84" w14:textId="77777777" w:rsidR="00D04050" w:rsidRPr="00235C67" w:rsidRDefault="00D04050" w:rsidP="00E64F25">
      <w:pPr>
        <w:pStyle w:val="Paragraphedeliste"/>
        <w:numPr>
          <w:ilvl w:val="0"/>
          <w:numId w:val="20"/>
        </w:numPr>
        <w:spacing w:line="259" w:lineRule="auto"/>
        <w:jc w:val="both"/>
        <w:rPr>
          <w:rFonts w:cs="Cambria"/>
          <w:b/>
          <w:i/>
          <w:u w:val="single"/>
          <w:lang w:val="en-GB"/>
        </w:rPr>
      </w:pPr>
      <w:r w:rsidRPr="00235C67">
        <w:rPr>
          <w:rFonts w:cs="Cambria"/>
          <w:b/>
          <w:i/>
          <w:u w:val="single"/>
          <w:lang w:val="en-GB"/>
        </w:rPr>
        <w:t>Liquefaction through expansion</w:t>
      </w:r>
    </w:p>
    <w:p w14:paraId="72C814D7" w14:textId="77777777" w:rsidR="00D04050" w:rsidRPr="00235C67" w:rsidRDefault="00D04050" w:rsidP="00E64F25">
      <w:pPr>
        <w:jc w:val="both"/>
        <w:rPr>
          <w:lang w:val="en-GB"/>
        </w:rPr>
      </w:pPr>
      <w:r w:rsidRPr="00235C67">
        <w:rPr>
          <w:lang w:val="en-GB"/>
        </w:rPr>
        <w:t>Para flash-gas is mixed with expanded H2 not to lose gaseous p-H2 in the process.</w:t>
      </w:r>
    </w:p>
    <w:p w14:paraId="00D4775B" w14:textId="77777777" w:rsidR="00D04050" w:rsidRPr="00235C67" w:rsidRDefault="00D04050" w:rsidP="00E64F25">
      <w:pPr>
        <w:jc w:val="both"/>
        <w:rPr>
          <w:bCs/>
          <w:iCs/>
          <w:lang w:val="en-GB"/>
        </w:rPr>
      </w:pPr>
    </w:p>
    <w:p w14:paraId="71F3A0F8" w14:textId="77777777" w:rsidR="00D04050" w:rsidRPr="00235C67" w:rsidRDefault="00D04050" w:rsidP="00E64F25">
      <w:pPr>
        <w:jc w:val="both"/>
        <w:rPr>
          <w:bCs/>
          <w:iCs/>
          <w:lang w:val="en-GB"/>
        </w:rPr>
      </w:pPr>
      <w:r w:rsidRPr="00235C67">
        <w:rPr>
          <w:bCs/>
          <w:iCs/>
          <w:lang w:val="en-GB"/>
        </w:rPr>
        <w:t>Ortho-para conversion mostly takes place during the second refrigeration step. There is no information about catalyst.</w:t>
      </w:r>
    </w:p>
    <w:p w14:paraId="2A732BCE" w14:textId="77777777" w:rsidR="00D04050" w:rsidRPr="00235C67" w:rsidRDefault="00D04050" w:rsidP="00E64F25">
      <w:pPr>
        <w:jc w:val="both"/>
        <w:rPr>
          <w:lang w:val="en-GB"/>
        </w:rPr>
      </w:pPr>
      <w:r w:rsidRPr="00235C67">
        <w:rPr>
          <w:lang w:val="en-GB"/>
        </w:rPr>
        <w:t xml:space="preserve">Eventually, </w:t>
      </w:r>
      <w:proofErr w:type="spellStart"/>
      <w:r w:rsidRPr="00235C67">
        <w:rPr>
          <w:lang w:val="en-GB"/>
        </w:rPr>
        <w:t>IdealHY</w:t>
      </w:r>
      <w:proofErr w:type="spellEnd"/>
      <w:r w:rsidRPr="00235C67">
        <w:rPr>
          <w:lang w:val="en-GB"/>
        </w:rPr>
        <w:t xml:space="preserve"> proposes synergy with LNG regasification. It requires LNG cold power and a H2 feed at 40-80 bars. It evacuates the first stage compression (2 M€ for 40 TPD plant) and the MR pre-cooling (5 M€ for a 50 TPD plant).</w:t>
      </w:r>
    </w:p>
    <w:p w14:paraId="1F643775" w14:textId="77777777" w:rsidR="00D04050" w:rsidRPr="00235C67" w:rsidRDefault="00D04050" w:rsidP="00D04050">
      <w:pPr>
        <w:rPr>
          <w:lang w:val="en-GB"/>
        </w:rPr>
      </w:pPr>
    </w:p>
    <w:p w14:paraId="62B05121" w14:textId="77777777" w:rsidR="00D04050" w:rsidRPr="00235C67" w:rsidRDefault="00D04050" w:rsidP="00E64F25">
      <w:pPr>
        <w:jc w:val="both"/>
        <w:rPr>
          <w:lang w:val="en-GB"/>
        </w:rPr>
      </w:pPr>
      <w:r w:rsidRPr="00235C67">
        <w:rPr>
          <w:lang w:val="en-GB"/>
        </w:rPr>
        <w:lastRenderedPageBreak/>
        <w:t>By combining LNG facility, the energy efficiency of liquid hydrogen production can be improved from to 2-3.2 kWh/</w:t>
      </w:r>
      <w:r w:rsidRPr="00235C67">
        <w:rPr>
          <w:bCs/>
          <w:lang w:val="en-GB"/>
        </w:rPr>
        <w:t>kg</w:t>
      </w:r>
      <w:r w:rsidRPr="00235C67">
        <w:rPr>
          <w:bCs/>
          <w:vertAlign w:val="subscript"/>
          <w:lang w:val="en-GB"/>
        </w:rPr>
        <w:t>LH2</w:t>
      </w:r>
      <w:r w:rsidRPr="00235C67">
        <w:rPr>
          <w:lang w:val="en-GB"/>
        </w:rPr>
        <w:t>. For the production of 1kg of liquid hydrogen, 20.4kg of LNG is needed.</w:t>
      </w:r>
    </w:p>
    <w:p w14:paraId="21253FB9" w14:textId="77777777" w:rsidR="00D04050" w:rsidRPr="00235C67" w:rsidRDefault="00D04050" w:rsidP="00E64F25">
      <w:pPr>
        <w:jc w:val="both"/>
        <w:rPr>
          <w:lang w:val="en-GB"/>
        </w:rPr>
      </w:pPr>
    </w:p>
    <w:p w14:paraId="2D0A62CA" w14:textId="77777777" w:rsidR="00D04050" w:rsidRPr="00235C67" w:rsidRDefault="00D04050" w:rsidP="00E64F25">
      <w:pPr>
        <w:jc w:val="both"/>
        <w:rPr>
          <w:lang w:val="en-GB"/>
        </w:rPr>
      </w:pPr>
      <w:r w:rsidRPr="00235C67">
        <w:rPr>
          <w:lang w:val="en-GB"/>
        </w:rPr>
        <w:t xml:space="preserve">The final value for liquefaction cost the study offers is </w:t>
      </w:r>
      <w:r w:rsidRPr="00235C67">
        <w:rPr>
          <w:b/>
          <w:lang w:val="en-GB"/>
        </w:rPr>
        <w:t>1.72€/kg</w:t>
      </w:r>
      <w:r w:rsidRPr="00235C67">
        <w:rPr>
          <w:b/>
          <w:vertAlign w:val="subscript"/>
          <w:lang w:val="en-GB"/>
        </w:rPr>
        <w:t>LH2</w:t>
      </w:r>
      <w:r w:rsidRPr="00235C67">
        <w:rPr>
          <w:b/>
          <w:lang w:val="en-GB"/>
        </w:rPr>
        <w:t>.</w:t>
      </w:r>
    </w:p>
    <w:p w14:paraId="027CBD46" w14:textId="77777777" w:rsidR="00D04050" w:rsidRPr="00235C67" w:rsidRDefault="00D04050" w:rsidP="00E64F25">
      <w:pPr>
        <w:jc w:val="both"/>
        <w:rPr>
          <w:lang w:val="en-GB"/>
        </w:rPr>
      </w:pPr>
    </w:p>
    <w:p w14:paraId="0675CA66" w14:textId="418FC22A" w:rsidR="00D04050" w:rsidRPr="00AE4237" w:rsidRDefault="00D04050" w:rsidP="00E64F25">
      <w:pPr>
        <w:jc w:val="both"/>
        <w:rPr>
          <w:lang w:val="en-GB"/>
        </w:rPr>
      </w:pPr>
      <w:r w:rsidRPr="00AE4237">
        <w:rPr>
          <w:lang w:val="en-GB"/>
        </w:rPr>
        <w:fldChar w:fldCharType="begin"/>
      </w:r>
      <w:r w:rsidRPr="00235C67">
        <w:rPr>
          <w:lang w:val="en-GB"/>
        </w:rPr>
        <w:instrText xml:space="preserve"> REF _Ref13564364 \h </w:instrText>
      </w:r>
      <w:r w:rsidR="00C124E0">
        <w:rPr>
          <w:lang w:val="en-GB"/>
        </w:rPr>
        <w:instrText xml:space="preserve"> \* MERGEFORMAT </w:instrText>
      </w:r>
      <w:r w:rsidRPr="00AE4237">
        <w:rPr>
          <w:lang w:val="en-GB"/>
        </w:rPr>
      </w:r>
      <w:r w:rsidRPr="00AE4237">
        <w:rPr>
          <w:lang w:val="en-GB"/>
        </w:rPr>
        <w:fldChar w:fldCharType="separate"/>
      </w:r>
      <w:r w:rsidR="005D6973" w:rsidRPr="00AE4237">
        <w:rPr>
          <w:lang w:val="en-GB"/>
        </w:rPr>
        <w:t xml:space="preserve">Table </w:t>
      </w:r>
      <w:r w:rsidR="005D6973">
        <w:rPr>
          <w:noProof/>
          <w:lang w:val="en-GB"/>
        </w:rPr>
        <w:t>8</w:t>
      </w:r>
      <w:r w:rsidRPr="00AE4237">
        <w:rPr>
          <w:lang w:val="en-GB"/>
        </w:rPr>
        <w:fldChar w:fldCharType="end"/>
      </w:r>
      <w:r w:rsidRPr="00235C67">
        <w:rPr>
          <w:lang w:val="en-GB"/>
        </w:rPr>
        <w:t xml:space="preserve"> is summarizing </w:t>
      </w:r>
      <w:proofErr w:type="spellStart"/>
      <w:r w:rsidRPr="00235C67">
        <w:rPr>
          <w:lang w:val="en-GB"/>
        </w:rPr>
        <w:t>IdealHY</w:t>
      </w:r>
      <w:proofErr w:type="spellEnd"/>
      <w:r w:rsidRPr="00235C67">
        <w:rPr>
          <w:lang w:val="en-GB"/>
        </w:rPr>
        <w:t xml:space="preserve"> parameters. </w:t>
      </w:r>
    </w:p>
    <w:p w14:paraId="6FE265B9" w14:textId="77777777" w:rsidR="00D04050" w:rsidRPr="00D4455A" w:rsidRDefault="00D04050" w:rsidP="00D04050">
      <w:pPr>
        <w:pStyle w:val="CCorpsdetexte"/>
        <w:rPr>
          <w:lang w:val="en-GB"/>
        </w:rPr>
      </w:pPr>
    </w:p>
    <w:tbl>
      <w:tblPr>
        <w:tblStyle w:val="TableauGrille6Couleur-Accentuation11"/>
        <w:tblpPr w:leftFromText="141" w:rightFromText="141" w:vertAnchor="text" w:horzAnchor="margin" w:tblpXSpec="center" w:tblpY="-13"/>
        <w:tblW w:w="0" w:type="auto"/>
        <w:tblLook w:val="04A0" w:firstRow="1" w:lastRow="0" w:firstColumn="1" w:lastColumn="0" w:noHBand="0" w:noVBand="1"/>
      </w:tblPr>
      <w:tblGrid>
        <w:gridCol w:w="1050"/>
        <w:gridCol w:w="683"/>
        <w:gridCol w:w="794"/>
        <w:gridCol w:w="1217"/>
        <w:gridCol w:w="939"/>
        <w:gridCol w:w="1395"/>
        <w:gridCol w:w="1405"/>
      </w:tblGrid>
      <w:tr w:rsidR="00D04050" w:rsidRPr="00235C67" w14:paraId="293A5345" w14:textId="77777777" w:rsidTr="00D04050">
        <w:trPr>
          <w:cnfStyle w:val="100000000000" w:firstRow="1" w:lastRow="0" w:firstColumn="0" w:lastColumn="0" w:oddVBand="0" w:evenVBand="0" w:oddHBand="0"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0" w:type="dxa"/>
          </w:tcPr>
          <w:p w14:paraId="5B6563A8" w14:textId="77777777" w:rsidR="00D04050" w:rsidRPr="00310118" w:rsidRDefault="00D04050" w:rsidP="00D04050">
            <w:pPr>
              <w:jc w:val="center"/>
              <w:rPr>
                <w:b w:val="0"/>
                <w:bCs w:val="0"/>
                <w:lang w:val="en-GB"/>
              </w:rPr>
            </w:pPr>
            <w:r w:rsidRPr="00310118">
              <w:rPr>
                <w:lang w:val="en-GB"/>
              </w:rPr>
              <w:t>Capacity</w:t>
            </w:r>
          </w:p>
          <w:p w14:paraId="5BACFF84" w14:textId="77777777" w:rsidR="00D04050" w:rsidRPr="001C6E47" w:rsidRDefault="00D04050" w:rsidP="00D04050">
            <w:pPr>
              <w:jc w:val="center"/>
              <w:rPr>
                <w:b w:val="0"/>
                <w:bCs w:val="0"/>
                <w:i/>
                <w:iCs/>
                <w:lang w:val="en-GB"/>
              </w:rPr>
            </w:pPr>
            <w:r w:rsidRPr="001C6E47">
              <w:rPr>
                <w:i/>
                <w:iCs/>
                <w:lang w:val="en-GB"/>
              </w:rPr>
              <w:t>(TPD)</w:t>
            </w:r>
          </w:p>
          <w:p w14:paraId="16D362D7" w14:textId="77777777" w:rsidR="00D04050" w:rsidRPr="001C6E47" w:rsidRDefault="00D04050" w:rsidP="00D04050">
            <w:pPr>
              <w:rPr>
                <w:lang w:val="en-GB"/>
              </w:rPr>
            </w:pPr>
          </w:p>
        </w:tc>
        <w:tc>
          <w:tcPr>
            <w:tcW w:w="0" w:type="dxa"/>
          </w:tcPr>
          <w:p w14:paraId="46839D8F" w14:textId="77777777" w:rsidR="00D04050" w:rsidRPr="001C6E47" w:rsidRDefault="00D04050" w:rsidP="00D04050">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sidRPr="001C6E47">
              <w:rPr>
                <w:lang w:val="en-GB"/>
              </w:rPr>
              <w:t>Feed</w:t>
            </w:r>
          </w:p>
          <w:p w14:paraId="42404D6B" w14:textId="77777777" w:rsidR="00D04050" w:rsidRPr="004E7282" w:rsidRDefault="00D04050" w:rsidP="00D04050">
            <w:pPr>
              <w:jc w:val="center"/>
              <w:cnfStyle w:val="100000000000" w:firstRow="1" w:lastRow="0" w:firstColumn="0" w:lastColumn="0" w:oddVBand="0" w:evenVBand="0" w:oddHBand="0" w:evenHBand="0" w:firstRowFirstColumn="0" w:firstRowLastColumn="0" w:lastRowFirstColumn="0" w:lastRowLastColumn="0"/>
              <w:rPr>
                <w:lang w:val="en-GB"/>
              </w:rPr>
            </w:pPr>
            <w:r w:rsidRPr="001C6E47">
              <w:rPr>
                <w:lang w:val="en-GB"/>
              </w:rPr>
              <w:t>(bar)</w:t>
            </w:r>
          </w:p>
        </w:tc>
        <w:tc>
          <w:tcPr>
            <w:tcW w:w="0" w:type="dxa"/>
          </w:tcPr>
          <w:p w14:paraId="37E6CCE0" w14:textId="77777777" w:rsidR="00D04050" w:rsidRPr="004E7282" w:rsidRDefault="00D04050" w:rsidP="00D04050">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sidRPr="004E7282">
              <w:rPr>
                <w:lang w:val="en-GB"/>
              </w:rPr>
              <w:t>Outlet</w:t>
            </w:r>
          </w:p>
          <w:p w14:paraId="2C4E8066" w14:textId="77777777" w:rsidR="00D04050" w:rsidRPr="0061520B" w:rsidRDefault="00D04050" w:rsidP="00D04050">
            <w:pPr>
              <w:jc w:val="center"/>
              <w:cnfStyle w:val="100000000000" w:firstRow="1" w:lastRow="0" w:firstColumn="0" w:lastColumn="0" w:oddVBand="0" w:evenVBand="0" w:oddHBand="0" w:evenHBand="0" w:firstRowFirstColumn="0" w:firstRowLastColumn="0" w:lastRowFirstColumn="0" w:lastRowLastColumn="0"/>
              <w:rPr>
                <w:lang w:val="en-GB"/>
              </w:rPr>
            </w:pPr>
            <w:r w:rsidRPr="0061520B">
              <w:rPr>
                <w:lang w:val="en-GB"/>
              </w:rPr>
              <w:t>(bar)</w:t>
            </w:r>
          </w:p>
        </w:tc>
        <w:tc>
          <w:tcPr>
            <w:tcW w:w="0" w:type="dxa"/>
          </w:tcPr>
          <w:p w14:paraId="5AA0866B"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sidRPr="00235C67">
              <w:rPr>
                <w:lang w:val="en-GB"/>
              </w:rPr>
              <w:t>Boil off</w:t>
            </w:r>
          </w:p>
          <w:p w14:paraId="5B51AE01"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lang w:val="en-GB"/>
              </w:rPr>
            </w:pPr>
            <w:r w:rsidRPr="00235C67">
              <w:rPr>
                <w:lang w:val="en-GB"/>
              </w:rPr>
              <w:t>(%mass/d)</w:t>
            </w:r>
          </w:p>
        </w:tc>
        <w:tc>
          <w:tcPr>
            <w:tcW w:w="0" w:type="dxa"/>
          </w:tcPr>
          <w:p w14:paraId="678D5538"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sidRPr="00235C67">
              <w:rPr>
                <w:lang w:val="en-GB"/>
              </w:rPr>
              <w:t>Para H</w:t>
            </w:r>
            <w:r w:rsidRPr="00235C67">
              <w:rPr>
                <w:vertAlign w:val="subscript"/>
                <w:lang w:val="en-GB"/>
              </w:rPr>
              <w:t>2</w:t>
            </w:r>
            <w:r w:rsidRPr="00235C67">
              <w:rPr>
                <w:lang w:val="en-GB"/>
              </w:rPr>
              <w:t xml:space="preserve"> content</w:t>
            </w:r>
          </w:p>
          <w:p w14:paraId="340B4506"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lang w:val="en-GB"/>
              </w:rPr>
            </w:pPr>
            <w:r w:rsidRPr="00235C67">
              <w:rPr>
                <w:lang w:val="en-GB"/>
              </w:rPr>
              <w:t>(%)</w:t>
            </w:r>
          </w:p>
        </w:tc>
        <w:tc>
          <w:tcPr>
            <w:tcW w:w="0" w:type="dxa"/>
          </w:tcPr>
          <w:p w14:paraId="2F63BE70"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sidRPr="00235C67">
              <w:rPr>
                <w:lang w:val="en-GB"/>
              </w:rPr>
              <w:t>Compressor efficiency</w:t>
            </w:r>
          </w:p>
          <w:p w14:paraId="208D9E90"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lang w:val="en-GB"/>
              </w:rPr>
            </w:pPr>
            <w:r w:rsidRPr="00235C67">
              <w:rPr>
                <w:lang w:val="en-GB"/>
              </w:rPr>
              <w:t>(%)</w:t>
            </w:r>
          </w:p>
        </w:tc>
        <w:tc>
          <w:tcPr>
            <w:tcW w:w="0" w:type="dxa"/>
          </w:tcPr>
          <w:p w14:paraId="7408C5EA"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sidRPr="00235C67">
              <w:rPr>
                <w:lang w:val="en-GB"/>
              </w:rPr>
              <w:t>Liquefaction COST</w:t>
            </w:r>
          </w:p>
          <w:p w14:paraId="0F9D866A"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lang w:val="en-GB"/>
              </w:rPr>
            </w:pPr>
            <w:r w:rsidRPr="00235C67">
              <w:rPr>
                <w:lang w:val="en-GB"/>
              </w:rPr>
              <w:t>(€/kg</w:t>
            </w:r>
            <w:r w:rsidRPr="00235C67">
              <w:rPr>
                <w:vertAlign w:val="subscript"/>
                <w:lang w:val="en-GB"/>
              </w:rPr>
              <w:t>LH2</w:t>
            </w:r>
            <w:r w:rsidRPr="00235C67">
              <w:rPr>
                <w:lang w:val="en-GB"/>
              </w:rPr>
              <w:t>)</w:t>
            </w:r>
          </w:p>
        </w:tc>
      </w:tr>
      <w:tr w:rsidR="00D04050" w:rsidRPr="00235C67" w14:paraId="15AF44AB" w14:textId="77777777" w:rsidTr="00D04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D9951D6" w14:textId="77777777" w:rsidR="00D04050" w:rsidRPr="00AE4237" w:rsidRDefault="00D04050" w:rsidP="00D04050">
            <w:pPr>
              <w:jc w:val="center"/>
              <w:rPr>
                <w:b w:val="0"/>
                <w:bCs w:val="0"/>
                <w:lang w:val="en-GB"/>
              </w:rPr>
            </w:pPr>
            <w:r w:rsidRPr="00235C67">
              <w:rPr>
                <w:lang w:val="en-GB"/>
              </w:rPr>
              <w:t>50</w:t>
            </w:r>
          </w:p>
        </w:tc>
        <w:tc>
          <w:tcPr>
            <w:tcW w:w="0" w:type="dxa"/>
          </w:tcPr>
          <w:p w14:paraId="3DE55B6E" w14:textId="77777777" w:rsidR="00D04050" w:rsidRPr="00310118"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D4455A">
              <w:rPr>
                <w:lang w:val="en-GB"/>
              </w:rPr>
              <w:t>21</w:t>
            </w:r>
          </w:p>
        </w:tc>
        <w:tc>
          <w:tcPr>
            <w:tcW w:w="0" w:type="dxa"/>
          </w:tcPr>
          <w:p w14:paraId="22F158E3" w14:textId="77777777" w:rsidR="00D04050" w:rsidRPr="001C6E47"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1C6E47">
              <w:rPr>
                <w:lang w:val="en-GB"/>
              </w:rPr>
              <w:t>1.06</w:t>
            </w:r>
          </w:p>
        </w:tc>
        <w:tc>
          <w:tcPr>
            <w:tcW w:w="0" w:type="dxa"/>
          </w:tcPr>
          <w:p w14:paraId="1FEBD2B6" w14:textId="77777777" w:rsidR="00D04050" w:rsidRPr="001C6E47"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1C6E47">
              <w:rPr>
                <w:lang w:val="en-GB"/>
              </w:rPr>
              <w:t>0.1</w:t>
            </w:r>
          </w:p>
        </w:tc>
        <w:tc>
          <w:tcPr>
            <w:tcW w:w="0" w:type="dxa"/>
          </w:tcPr>
          <w:p w14:paraId="34FF4637" w14:textId="77777777" w:rsidR="00D04050" w:rsidRPr="001C6E47"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1C6E47">
              <w:rPr>
                <w:lang w:val="en-GB"/>
              </w:rPr>
              <w:t>95</w:t>
            </w:r>
          </w:p>
        </w:tc>
        <w:tc>
          <w:tcPr>
            <w:tcW w:w="0" w:type="dxa"/>
          </w:tcPr>
          <w:p w14:paraId="40358B5D" w14:textId="77777777" w:rsidR="00D04050" w:rsidRPr="004E7282"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4E7282">
              <w:rPr>
                <w:lang w:val="en-GB"/>
              </w:rPr>
              <w:t>80</w:t>
            </w:r>
          </w:p>
        </w:tc>
        <w:tc>
          <w:tcPr>
            <w:tcW w:w="0" w:type="dxa"/>
          </w:tcPr>
          <w:p w14:paraId="61305164" w14:textId="77777777" w:rsidR="00D04050" w:rsidRPr="0061520B"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61520B">
              <w:rPr>
                <w:lang w:val="en-GB"/>
              </w:rPr>
              <w:t>1.72</w:t>
            </w:r>
          </w:p>
        </w:tc>
      </w:tr>
    </w:tbl>
    <w:p w14:paraId="7FEA17B4" w14:textId="77777777" w:rsidR="00D04050" w:rsidRPr="00235C67" w:rsidRDefault="00D04050" w:rsidP="00D04050">
      <w:pPr>
        <w:ind w:firstLine="708"/>
        <w:rPr>
          <w:b/>
          <w:lang w:val="en-GB"/>
        </w:rPr>
      </w:pPr>
    </w:p>
    <w:p w14:paraId="529C4E73" w14:textId="0B675C7F" w:rsidR="00D04050" w:rsidRPr="00D4455A" w:rsidRDefault="00D04050" w:rsidP="00D04050">
      <w:pPr>
        <w:pStyle w:val="Lgende"/>
        <w:jc w:val="center"/>
        <w:rPr>
          <w:lang w:val="en-GB"/>
        </w:rPr>
      </w:pPr>
      <w:bookmarkStart w:id="111" w:name="_Ref13564364"/>
      <w:bookmarkStart w:id="112" w:name="_Toc24558796"/>
      <w:r w:rsidRPr="00AE4237">
        <w:rPr>
          <w:lang w:val="en-GB"/>
        </w:rPr>
        <w:t xml:space="preserve">Table </w:t>
      </w:r>
      <w:r w:rsidRPr="00AE4237">
        <w:rPr>
          <w:lang w:val="en-GB"/>
        </w:rPr>
        <w:fldChar w:fldCharType="begin"/>
      </w:r>
      <w:r w:rsidRPr="00235C67">
        <w:rPr>
          <w:lang w:val="en-GB"/>
        </w:rPr>
        <w:instrText xml:space="preserve"> SEQ Table \* ARABIC </w:instrText>
      </w:r>
      <w:r w:rsidRPr="00AE4237">
        <w:rPr>
          <w:lang w:val="en-GB"/>
        </w:rPr>
        <w:fldChar w:fldCharType="separate"/>
      </w:r>
      <w:r w:rsidR="005D6973">
        <w:rPr>
          <w:noProof/>
          <w:lang w:val="en-GB"/>
        </w:rPr>
        <w:t>8</w:t>
      </w:r>
      <w:r w:rsidRPr="00AE4237">
        <w:rPr>
          <w:lang w:val="en-GB"/>
        </w:rPr>
        <w:fldChar w:fldCharType="end"/>
      </w:r>
      <w:bookmarkEnd w:id="111"/>
      <w:r w:rsidRPr="00235C67">
        <w:rPr>
          <w:lang w:val="en-GB"/>
        </w:rPr>
        <w:t xml:space="preserve"> – </w:t>
      </w:r>
      <w:proofErr w:type="spellStart"/>
      <w:r w:rsidRPr="00235C67">
        <w:rPr>
          <w:lang w:val="en-GB"/>
        </w:rPr>
        <w:t>Idea</w:t>
      </w:r>
      <w:r w:rsidRPr="00AE4237">
        <w:rPr>
          <w:lang w:val="en-GB"/>
        </w:rPr>
        <w:t>lHY</w:t>
      </w:r>
      <w:proofErr w:type="spellEnd"/>
      <w:r w:rsidRPr="00AE4237">
        <w:rPr>
          <w:lang w:val="en-GB"/>
        </w:rPr>
        <w:t xml:space="preserve"> parameters table (2013)</w:t>
      </w:r>
      <w:bookmarkEnd w:id="112"/>
    </w:p>
    <w:p w14:paraId="517A6792" w14:textId="77777777" w:rsidR="00D04050" w:rsidRPr="00235C67" w:rsidRDefault="00D04050" w:rsidP="00D04050">
      <w:pPr>
        <w:keepNext/>
        <w:shd w:val="clear" w:color="auto" w:fill="FFFFFF"/>
        <w:spacing w:line="330" w:lineRule="atLeast"/>
        <w:jc w:val="center"/>
        <w:rPr>
          <w:lang w:val="en-GB"/>
        </w:rPr>
      </w:pPr>
      <w:r w:rsidRPr="0015670F">
        <w:rPr>
          <w:noProof/>
          <w:lang w:val="fr-FR" w:eastAsia="fr-FR"/>
        </w:rPr>
        <w:drawing>
          <wp:inline distT="0" distB="0" distL="0" distR="0" wp14:anchorId="1EF2A6F9" wp14:editId="5DFC6F3A">
            <wp:extent cx="3624874" cy="469134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9774" cy="4710626"/>
                    </a:xfrm>
                    <a:prstGeom prst="rect">
                      <a:avLst/>
                    </a:prstGeom>
                    <a:noFill/>
                    <a:ln>
                      <a:noFill/>
                    </a:ln>
                  </pic:spPr>
                </pic:pic>
              </a:graphicData>
            </a:graphic>
          </wp:inline>
        </w:drawing>
      </w:r>
    </w:p>
    <w:p w14:paraId="5FE4250D" w14:textId="3BD23EA3" w:rsidR="00D04050" w:rsidRPr="00AE4237" w:rsidRDefault="00D04050" w:rsidP="00D04050">
      <w:pPr>
        <w:pStyle w:val="Lgende"/>
        <w:jc w:val="center"/>
        <w:rPr>
          <w:rFonts w:cs="Cambria"/>
          <w:lang w:val="en-GB"/>
        </w:rPr>
      </w:pPr>
      <w:bookmarkStart w:id="113" w:name="_Ref13564327"/>
      <w:bookmarkStart w:id="114" w:name="_Toc11143687"/>
      <w:bookmarkStart w:id="115" w:name="_Toc24558779"/>
      <w:r w:rsidRPr="00AE4237">
        <w:rPr>
          <w:rFonts w:cs="Cambria"/>
          <w:lang w:val="en-GB"/>
        </w:rPr>
        <w:t xml:space="preserve">Figure </w:t>
      </w:r>
      <w:r w:rsidRPr="00AE4237">
        <w:rPr>
          <w:rFonts w:cs="Cambria"/>
          <w:lang w:val="en-GB"/>
        </w:rPr>
        <w:fldChar w:fldCharType="begin"/>
      </w:r>
      <w:r w:rsidRPr="00235C67">
        <w:rPr>
          <w:rFonts w:cs="Cambria"/>
          <w:lang w:val="en-GB"/>
        </w:rPr>
        <w:instrText xml:space="preserve"> SEQ Figure \* ARABIC </w:instrText>
      </w:r>
      <w:r w:rsidRPr="00AE4237">
        <w:rPr>
          <w:rFonts w:cs="Cambria"/>
          <w:lang w:val="en-GB"/>
        </w:rPr>
        <w:fldChar w:fldCharType="separate"/>
      </w:r>
      <w:r w:rsidR="007E6EAD">
        <w:rPr>
          <w:rFonts w:cs="Cambria"/>
          <w:noProof/>
          <w:lang w:val="en-GB"/>
        </w:rPr>
        <w:t>15</w:t>
      </w:r>
      <w:r w:rsidRPr="00AE4237">
        <w:rPr>
          <w:rFonts w:cs="Cambria"/>
          <w:lang w:val="en-GB"/>
        </w:rPr>
        <w:fldChar w:fldCharType="end"/>
      </w:r>
      <w:bookmarkEnd w:id="113"/>
      <w:r w:rsidRPr="00235C67">
        <w:rPr>
          <w:rFonts w:cs="Cambria"/>
          <w:lang w:val="en-GB"/>
        </w:rPr>
        <w:t xml:space="preserve"> - </w:t>
      </w:r>
      <w:proofErr w:type="spellStart"/>
      <w:r w:rsidRPr="00235C67">
        <w:rPr>
          <w:rFonts w:cs="Cambria"/>
          <w:lang w:val="en-GB"/>
        </w:rPr>
        <w:t>IdealHY</w:t>
      </w:r>
      <w:proofErr w:type="spellEnd"/>
      <w:r w:rsidRPr="00235C67">
        <w:rPr>
          <w:rFonts w:cs="Cambria"/>
          <w:lang w:val="en-GB"/>
        </w:rPr>
        <w:t xml:space="preserve"> approach process flow sheet</w:t>
      </w:r>
      <w:bookmarkEnd w:id="114"/>
      <w:bookmarkEnd w:id="115"/>
    </w:p>
    <w:p w14:paraId="4E6E5BD5" w14:textId="710FB569" w:rsidR="00D04050" w:rsidRPr="00310118" w:rsidRDefault="00D04050" w:rsidP="002B5B7A">
      <w:pPr>
        <w:pStyle w:val="CTitre3"/>
        <w:numPr>
          <w:ilvl w:val="2"/>
          <w:numId w:val="22"/>
        </w:numPr>
        <w:ind w:left="567" w:firstLine="0"/>
        <w:rPr>
          <w:lang w:val="en-GB"/>
        </w:rPr>
      </w:pPr>
      <w:bookmarkStart w:id="116" w:name="_Toc13046761"/>
      <w:bookmarkStart w:id="117" w:name="_Toc24558755"/>
      <w:bookmarkStart w:id="118" w:name="_Toc44068392"/>
      <w:proofErr w:type="spellStart"/>
      <w:r w:rsidRPr="00D4455A">
        <w:rPr>
          <w:lang w:val="en-GB"/>
        </w:rPr>
        <w:t>Krasae</w:t>
      </w:r>
      <w:proofErr w:type="spellEnd"/>
      <w:r w:rsidRPr="00D4455A">
        <w:rPr>
          <w:lang w:val="en-GB"/>
        </w:rPr>
        <w:t>-in (2014)</w:t>
      </w:r>
      <w:bookmarkEnd w:id="116"/>
      <w:r w:rsidRPr="00D4455A">
        <w:rPr>
          <w:lang w:val="en-GB"/>
        </w:rPr>
        <w:t>:</w:t>
      </w:r>
      <w:bookmarkEnd w:id="117"/>
      <w:bookmarkEnd w:id="118"/>
    </w:p>
    <w:p w14:paraId="7AC5DABC" w14:textId="010D6E69" w:rsidR="00D04050" w:rsidRPr="00235C67" w:rsidRDefault="00D04050" w:rsidP="00E64F25">
      <w:pPr>
        <w:jc w:val="both"/>
        <w:rPr>
          <w:lang w:val="en-GB"/>
        </w:rPr>
      </w:pPr>
      <w:proofErr w:type="spellStart"/>
      <w:r w:rsidRPr="001C6E47">
        <w:rPr>
          <w:lang w:val="en-GB"/>
        </w:rPr>
        <w:t>Krasae</w:t>
      </w:r>
      <w:proofErr w:type="spellEnd"/>
      <w:r w:rsidRPr="001C6E47">
        <w:rPr>
          <w:lang w:val="en-GB"/>
        </w:rPr>
        <w:t xml:space="preserve"> and his team have designed a large-scale </w:t>
      </w:r>
      <w:r w:rsidRPr="001C6E47">
        <w:rPr>
          <w:b/>
          <w:lang w:val="en-GB"/>
        </w:rPr>
        <w:t>conceptual plant</w:t>
      </w:r>
      <w:r w:rsidRPr="001C6E47">
        <w:rPr>
          <w:lang w:val="en-GB"/>
        </w:rPr>
        <w:t xml:space="preserve"> for hydrogen liquefaction. Its initial range is about 100 TPD</w:t>
      </w:r>
      <w:r w:rsidRPr="004E7282">
        <w:rPr>
          <w:lang w:val="en-GB"/>
        </w:rPr>
        <w:t xml:space="preserve"> though later in the article, the author also proposes to build it as a </w:t>
      </w:r>
      <w:r w:rsidRPr="0061520B">
        <w:rPr>
          <w:b/>
          <w:lang w:val="en-GB"/>
        </w:rPr>
        <w:t>modular system with the exact same cycle</w:t>
      </w:r>
      <w:r w:rsidRPr="0061520B">
        <w:rPr>
          <w:lang w:val="en-GB"/>
        </w:rPr>
        <w:t xml:space="preserve"> within the equipment size availability: 50/50; 33/33/33; 25/25/25/25. </w:t>
      </w:r>
      <w:sdt>
        <w:sdtPr>
          <w:rPr>
            <w:lang w:val="en-GB"/>
          </w:rPr>
          <w:id w:val="749474184"/>
          <w:citation/>
        </w:sdtPr>
        <w:sdtEndPr/>
        <w:sdtContent>
          <w:r w:rsidRPr="00D4455A">
            <w:rPr>
              <w:lang w:val="en-GB"/>
            </w:rPr>
            <w:fldChar w:fldCharType="begin"/>
          </w:r>
          <w:r w:rsidRPr="00235C67">
            <w:rPr>
              <w:lang w:val="en-GB"/>
            </w:rPr>
            <w:instrText xml:space="preserve">CITATION Kra \t  \l 1036 </w:instrText>
          </w:r>
          <w:r w:rsidRPr="00D4455A">
            <w:rPr>
              <w:lang w:val="en-GB"/>
            </w:rPr>
            <w:fldChar w:fldCharType="separate"/>
          </w:r>
          <w:r w:rsidR="00594F9E" w:rsidRPr="009E6E7C">
            <w:rPr>
              <w:b/>
              <w:lang w:val="en-US"/>
            </w:rPr>
            <w:t>Source spécifiée non valide.</w:t>
          </w:r>
          <w:r w:rsidRPr="00D4455A">
            <w:rPr>
              <w:lang w:val="en-GB"/>
            </w:rPr>
            <w:fldChar w:fldCharType="end"/>
          </w:r>
        </w:sdtContent>
      </w:sdt>
    </w:p>
    <w:p w14:paraId="13654EC4" w14:textId="77777777" w:rsidR="00D04050" w:rsidRPr="00AE4237" w:rsidRDefault="00D04050" w:rsidP="00E64F25">
      <w:pPr>
        <w:jc w:val="both"/>
        <w:rPr>
          <w:lang w:val="en-GB"/>
        </w:rPr>
      </w:pPr>
    </w:p>
    <w:p w14:paraId="308B8168" w14:textId="77777777" w:rsidR="00D04050" w:rsidRPr="00D335DC" w:rsidRDefault="00D04050" w:rsidP="00E64F25">
      <w:pPr>
        <w:jc w:val="both"/>
        <w:rPr>
          <w:lang w:val="en-GB"/>
        </w:rPr>
      </w:pPr>
      <w:r w:rsidRPr="00D4455A">
        <w:rPr>
          <w:lang w:val="en-GB"/>
        </w:rPr>
        <w:t xml:space="preserve">The </w:t>
      </w:r>
      <w:r w:rsidRPr="00310118">
        <w:rPr>
          <w:b/>
          <w:lang w:val="en-GB"/>
        </w:rPr>
        <w:t>100 TPD</w:t>
      </w:r>
      <w:r w:rsidRPr="00310118">
        <w:rPr>
          <w:lang w:val="en-GB"/>
        </w:rPr>
        <w:t xml:space="preserve"> is supposed</w:t>
      </w:r>
      <w:r w:rsidRPr="00C56DC9">
        <w:rPr>
          <w:lang w:val="en-GB"/>
        </w:rPr>
        <w:t xml:space="preserve"> to cover</w:t>
      </w:r>
      <w:r w:rsidRPr="00D335DC">
        <w:rPr>
          <w:lang w:val="en-GB"/>
        </w:rPr>
        <w:t xml:space="preserve"> the consumption of </w:t>
      </w:r>
      <w:r w:rsidRPr="00D335DC">
        <w:rPr>
          <w:b/>
          <w:lang w:val="en-GB"/>
        </w:rPr>
        <w:t>100,000 – 200,000 hydrogen vehicles</w:t>
      </w:r>
      <w:r w:rsidRPr="00D335DC">
        <w:rPr>
          <w:lang w:val="en-GB"/>
        </w:rPr>
        <w:t>.</w:t>
      </w:r>
    </w:p>
    <w:p w14:paraId="72F04234" w14:textId="77777777" w:rsidR="00D04050" w:rsidRPr="00235C67" w:rsidRDefault="00D04050" w:rsidP="00E64F25">
      <w:pPr>
        <w:jc w:val="both"/>
        <w:rPr>
          <w:lang w:val="en-GB"/>
        </w:rPr>
      </w:pPr>
      <w:r w:rsidRPr="001C6E47">
        <w:rPr>
          <w:lang w:val="en-GB"/>
        </w:rPr>
        <w:t>The article was released during summer 2010 and offered the design for a particularly efficient liquid hydrogen plant. The SEC is about 5.35 kWh/kg</w:t>
      </w:r>
      <w:r w:rsidRPr="001C6E47">
        <w:rPr>
          <w:vertAlign w:val="subscript"/>
          <w:lang w:val="en-GB"/>
        </w:rPr>
        <w:t>LH2</w:t>
      </w:r>
      <w:r w:rsidRPr="001C6E47">
        <w:rPr>
          <w:lang w:val="en-GB"/>
        </w:rPr>
        <w:t xml:space="preserve"> with a thermodynamic cycle value of 2.86 </w:t>
      </w:r>
      <w:r w:rsidRPr="001C6E47">
        <w:rPr>
          <w:lang w:val="en-GB"/>
        </w:rPr>
        <w:lastRenderedPageBreak/>
        <w:t>kWh/kg</w:t>
      </w:r>
      <w:r w:rsidRPr="004E7282">
        <w:rPr>
          <w:vertAlign w:val="subscript"/>
          <w:lang w:val="en-GB"/>
        </w:rPr>
        <w:t>LH2</w:t>
      </w:r>
      <w:r w:rsidRPr="004E7282">
        <w:rPr>
          <w:lang w:val="en-GB"/>
        </w:rPr>
        <w:t xml:space="preserve">.The team conducted the process simulations on the </w:t>
      </w:r>
      <w:r w:rsidRPr="00AA71C8">
        <w:rPr>
          <w:b/>
          <w:lang w:val="en-GB"/>
        </w:rPr>
        <w:t>PRO/II software</w:t>
      </w:r>
      <w:r w:rsidRPr="00074765">
        <w:rPr>
          <w:lang w:val="en-GB"/>
        </w:rPr>
        <w:t xml:space="preserve"> package usin</w:t>
      </w:r>
      <w:r w:rsidRPr="0061520B">
        <w:rPr>
          <w:lang w:val="en-GB"/>
        </w:rPr>
        <w:t>g Soave-Redlich-</w:t>
      </w:r>
      <w:proofErr w:type="spellStart"/>
      <w:r w:rsidRPr="0061520B">
        <w:rPr>
          <w:lang w:val="en-GB"/>
        </w:rPr>
        <w:t>Kwong</w:t>
      </w:r>
      <w:proofErr w:type="spellEnd"/>
      <w:r w:rsidRPr="0061520B">
        <w:rPr>
          <w:lang w:val="en-GB"/>
        </w:rPr>
        <w:t xml:space="preserve"> (SRK) model equation.</w:t>
      </w:r>
    </w:p>
    <w:p w14:paraId="0628B36A" w14:textId="77777777" w:rsidR="00D04050" w:rsidRPr="00235C67" w:rsidRDefault="00D04050" w:rsidP="00E64F25">
      <w:pPr>
        <w:jc w:val="both"/>
        <w:rPr>
          <w:lang w:val="en-GB"/>
        </w:rPr>
      </w:pPr>
    </w:p>
    <w:p w14:paraId="627799FC" w14:textId="25848367" w:rsidR="00D04050" w:rsidRPr="00AE4237" w:rsidRDefault="00D04050" w:rsidP="00E64F25">
      <w:pPr>
        <w:jc w:val="both"/>
        <w:rPr>
          <w:bCs/>
          <w:iCs/>
          <w:lang w:val="en-GB"/>
        </w:rPr>
      </w:pPr>
      <w:r w:rsidRPr="00235C67">
        <w:rPr>
          <w:bCs/>
          <w:iCs/>
          <w:lang w:val="en-GB"/>
        </w:rPr>
        <w:t xml:space="preserve"> The 100 TPD range process is composed of two parts, as shown in </w:t>
      </w:r>
      <w:r w:rsidRPr="00AE4237">
        <w:rPr>
          <w:bCs/>
          <w:iCs/>
          <w:lang w:val="en-GB"/>
        </w:rPr>
        <w:fldChar w:fldCharType="begin"/>
      </w:r>
      <w:r w:rsidRPr="00235C67">
        <w:rPr>
          <w:bCs/>
          <w:iCs/>
          <w:lang w:val="en-GB"/>
        </w:rPr>
        <w:instrText xml:space="preserve"> REF _Ref13564833 \h </w:instrText>
      </w:r>
      <w:r w:rsidR="00C124E0">
        <w:rPr>
          <w:bCs/>
          <w:iCs/>
          <w:lang w:val="en-GB"/>
        </w:rPr>
        <w:instrText xml:space="preserve"> \* MERGEFORMAT </w:instrText>
      </w:r>
      <w:r w:rsidRPr="00AE4237">
        <w:rPr>
          <w:bCs/>
          <w:iCs/>
          <w:lang w:val="en-GB"/>
        </w:rPr>
      </w:r>
      <w:r w:rsidRPr="00AE4237">
        <w:rPr>
          <w:bCs/>
          <w:iCs/>
          <w:lang w:val="en-GB"/>
        </w:rPr>
        <w:fldChar w:fldCharType="separate"/>
      </w:r>
      <w:r w:rsidR="005D6973" w:rsidRPr="00D4455A">
        <w:rPr>
          <w:lang w:val="en-GB"/>
        </w:rPr>
        <w:t xml:space="preserve">Figure </w:t>
      </w:r>
      <w:r w:rsidR="005D6973">
        <w:rPr>
          <w:noProof/>
          <w:lang w:val="en-GB"/>
        </w:rPr>
        <w:t>15</w:t>
      </w:r>
      <w:r w:rsidRPr="00AE4237">
        <w:rPr>
          <w:bCs/>
          <w:iCs/>
          <w:lang w:val="en-GB"/>
        </w:rPr>
        <w:fldChar w:fldCharType="end"/>
      </w:r>
      <w:r w:rsidR="000508FD">
        <w:rPr>
          <w:bCs/>
          <w:iCs/>
          <w:lang w:val="en-GB"/>
        </w:rPr>
        <w:t xml:space="preserve"> on next page</w:t>
      </w:r>
      <w:r w:rsidR="0042509D">
        <w:rPr>
          <w:bCs/>
          <w:iCs/>
          <w:lang w:val="en-GB"/>
        </w:rPr>
        <w:t>.</w:t>
      </w:r>
    </w:p>
    <w:p w14:paraId="215B4665" w14:textId="77777777" w:rsidR="00D04050" w:rsidRPr="00D4455A" w:rsidRDefault="00D04050" w:rsidP="00E64F25">
      <w:pPr>
        <w:jc w:val="both"/>
        <w:rPr>
          <w:b/>
          <w:i/>
          <w:u w:val="single"/>
          <w:lang w:val="en-GB"/>
        </w:rPr>
      </w:pPr>
    </w:p>
    <w:p w14:paraId="45A84F1B" w14:textId="22667BAA" w:rsidR="00D04050" w:rsidRPr="00D335DC" w:rsidRDefault="00D04050" w:rsidP="00E64F25">
      <w:pPr>
        <w:pStyle w:val="Paragraphedeliste"/>
        <w:numPr>
          <w:ilvl w:val="0"/>
          <w:numId w:val="20"/>
        </w:numPr>
        <w:spacing w:line="259" w:lineRule="auto"/>
        <w:jc w:val="both"/>
        <w:rPr>
          <w:rFonts w:cs="Cambria"/>
          <w:b/>
          <w:i/>
          <w:u w:val="single"/>
          <w:lang w:val="en-GB"/>
        </w:rPr>
      </w:pPr>
      <w:r w:rsidRPr="00310118">
        <w:rPr>
          <w:rFonts w:cs="Cambria"/>
          <w:b/>
          <w:i/>
          <w:u w:val="single"/>
          <w:lang w:val="en-GB"/>
        </w:rPr>
        <w:t>MR pre-cooling: 20°C to -193</w:t>
      </w:r>
      <w:r w:rsidRPr="00C56DC9">
        <w:rPr>
          <w:rFonts w:cs="Cambria"/>
          <w:b/>
          <w:i/>
          <w:u w:val="single"/>
          <w:lang w:val="en-GB"/>
        </w:rPr>
        <w:t>°C</w:t>
      </w:r>
    </w:p>
    <w:p w14:paraId="64EFA469" w14:textId="77777777" w:rsidR="00D04050" w:rsidRPr="004E7282" w:rsidRDefault="00D04050" w:rsidP="00E64F25">
      <w:pPr>
        <w:jc w:val="both"/>
        <w:rPr>
          <w:rFonts w:eastAsiaTheme="minorHAnsi"/>
          <w:lang w:val="en-GB"/>
        </w:rPr>
      </w:pPr>
      <w:r w:rsidRPr="001C6E47">
        <w:rPr>
          <w:rFonts w:eastAsiaTheme="minorHAnsi"/>
          <w:lang w:val="en-GB" w:eastAsia="en-US"/>
        </w:rPr>
        <w:t>1.2% hydrogen, 13.6% nitrogen, 13.6% methane, 15.2% R14,</w:t>
      </w:r>
      <w:r w:rsidRPr="001C6E47">
        <w:rPr>
          <w:lang w:val="en-GB"/>
        </w:rPr>
        <w:t xml:space="preserve"> </w:t>
      </w:r>
      <w:r w:rsidRPr="001C6E47">
        <w:rPr>
          <w:rFonts w:eastAsiaTheme="minorHAnsi"/>
          <w:lang w:val="en-GB"/>
        </w:rPr>
        <w:t>16.2% ethane, 11.4% propene, 6.4% propane, 1.7% I-butane, 1.7%</w:t>
      </w:r>
      <w:r w:rsidRPr="001C6E47">
        <w:rPr>
          <w:lang w:val="en-GB"/>
        </w:rPr>
        <w:t xml:space="preserve"> </w:t>
      </w:r>
      <w:r w:rsidRPr="001C6E47">
        <w:rPr>
          <w:rFonts w:eastAsiaTheme="minorHAnsi"/>
          <w:lang w:val="en-GB"/>
        </w:rPr>
        <w:t>butane, and 18.9% pentane.</w:t>
      </w:r>
    </w:p>
    <w:p w14:paraId="588335AC" w14:textId="77777777" w:rsidR="00D04050" w:rsidRPr="004E7282" w:rsidRDefault="00D04050" w:rsidP="00E64F25">
      <w:pPr>
        <w:jc w:val="both"/>
        <w:rPr>
          <w:lang w:val="en-GB"/>
        </w:rPr>
      </w:pPr>
    </w:p>
    <w:p w14:paraId="3CAEE60B" w14:textId="50A2F14A" w:rsidR="00D04050" w:rsidRPr="00235C67" w:rsidRDefault="00D04050" w:rsidP="00E64F25">
      <w:pPr>
        <w:pStyle w:val="Paragraphedeliste"/>
        <w:numPr>
          <w:ilvl w:val="0"/>
          <w:numId w:val="20"/>
        </w:numPr>
        <w:spacing w:line="259" w:lineRule="auto"/>
        <w:jc w:val="both"/>
        <w:rPr>
          <w:rFonts w:cs="Cambria"/>
          <w:b/>
          <w:i/>
          <w:u w:val="single"/>
          <w:lang w:val="en-GB"/>
        </w:rPr>
      </w:pPr>
      <w:r w:rsidRPr="0061520B">
        <w:rPr>
          <w:rFonts w:cs="Cambria"/>
          <w:b/>
          <w:i/>
          <w:u w:val="single"/>
          <w:lang w:val="en-GB"/>
        </w:rPr>
        <w:t xml:space="preserve">H2 Joule Brayton cascade cooling: -193°C to -253°C </w:t>
      </w:r>
    </w:p>
    <w:p w14:paraId="1CBC16AE" w14:textId="77777777" w:rsidR="00D04050" w:rsidRPr="00235C67" w:rsidRDefault="00D04050" w:rsidP="00E64F25">
      <w:pPr>
        <w:jc w:val="both"/>
        <w:rPr>
          <w:lang w:val="en-GB"/>
        </w:rPr>
      </w:pPr>
      <w:r w:rsidRPr="00235C67">
        <w:rPr>
          <w:lang w:val="en-GB"/>
        </w:rPr>
        <w:t>It is better to use H2 in cascade refrigeration than helium in Quack’s design. Heat discharge after compressor is higher because of better heat properties for H2. Moreover, compressor power is lower because of smaller flow rate in the case where H2 is used as a refrigerant. After the last expansion, a small ejector is recommended to recover p-GH2 from the tank.</w:t>
      </w:r>
    </w:p>
    <w:p w14:paraId="76BECD27" w14:textId="77777777" w:rsidR="00D04050" w:rsidRPr="00235C67" w:rsidRDefault="00D04050" w:rsidP="00E64F25">
      <w:pPr>
        <w:jc w:val="both"/>
        <w:rPr>
          <w:lang w:val="en-GB"/>
        </w:rPr>
      </w:pPr>
    </w:p>
    <w:p w14:paraId="10D13700" w14:textId="77777777" w:rsidR="00D04050" w:rsidRPr="00235C67" w:rsidRDefault="00D04050" w:rsidP="00E64F25">
      <w:pPr>
        <w:jc w:val="both"/>
        <w:rPr>
          <w:bCs/>
          <w:iCs/>
          <w:lang w:val="en-GB"/>
        </w:rPr>
      </w:pPr>
      <w:r w:rsidRPr="00235C67">
        <w:rPr>
          <w:bCs/>
          <w:iCs/>
          <w:lang w:val="en-GB"/>
        </w:rPr>
        <w:t>Ortho-para conversion is stepwise-made during both MR and cascade refrigeration. No information about catalyst is given.</w:t>
      </w:r>
    </w:p>
    <w:p w14:paraId="4537A8C8" w14:textId="77777777" w:rsidR="00D04050" w:rsidRPr="00235C67" w:rsidRDefault="00D04050" w:rsidP="00E64F25">
      <w:pPr>
        <w:jc w:val="both"/>
        <w:rPr>
          <w:u w:val="single"/>
          <w:lang w:val="en-GB"/>
        </w:rPr>
      </w:pPr>
    </w:p>
    <w:p w14:paraId="0352D9D3" w14:textId="5A088F09" w:rsidR="00D04050" w:rsidRPr="00235C67" w:rsidRDefault="00D04050" w:rsidP="00E64F25">
      <w:pPr>
        <w:jc w:val="both"/>
        <w:rPr>
          <w:b/>
          <w:i/>
          <w:u w:val="single"/>
          <w:lang w:val="en-GB"/>
        </w:rPr>
      </w:pPr>
      <w:r w:rsidRPr="00235C67">
        <w:rPr>
          <w:b/>
          <w:i/>
          <w:u w:val="single"/>
          <w:lang w:val="en-GB"/>
        </w:rPr>
        <w:t xml:space="preserve">Assumptions about the process are the </w:t>
      </w:r>
      <w:r w:rsidR="00B41E8A" w:rsidRPr="00235C67">
        <w:rPr>
          <w:b/>
          <w:i/>
          <w:u w:val="single"/>
          <w:lang w:val="en-GB"/>
        </w:rPr>
        <w:t>following:</w:t>
      </w:r>
    </w:p>
    <w:p w14:paraId="1C7B2CFA" w14:textId="4596CC6C" w:rsidR="00D04050" w:rsidRPr="00235C67" w:rsidRDefault="00D04050" w:rsidP="00E64F25">
      <w:pPr>
        <w:pStyle w:val="Paragraphedeliste"/>
        <w:numPr>
          <w:ilvl w:val="0"/>
          <w:numId w:val="20"/>
        </w:numPr>
        <w:spacing w:after="160" w:line="259" w:lineRule="auto"/>
        <w:jc w:val="both"/>
        <w:rPr>
          <w:rFonts w:cs="Cambria"/>
          <w:lang w:val="en-GB"/>
        </w:rPr>
      </w:pPr>
      <w:r w:rsidRPr="00235C67">
        <w:rPr>
          <w:rFonts w:cs="Cambria"/>
          <w:lang w:val="en-GB"/>
        </w:rPr>
        <w:t xml:space="preserve">No pressure </w:t>
      </w:r>
      <w:r w:rsidR="00B41E8A" w:rsidRPr="00235C67">
        <w:rPr>
          <w:rFonts w:cs="Cambria"/>
          <w:lang w:val="en-GB"/>
        </w:rPr>
        <w:t>drops</w:t>
      </w:r>
      <w:r w:rsidRPr="00235C67">
        <w:rPr>
          <w:rFonts w:cs="Cambria"/>
          <w:lang w:val="en-GB"/>
        </w:rPr>
        <w:t xml:space="preserve"> because sizes aren’t stated yet</w:t>
      </w:r>
    </w:p>
    <w:p w14:paraId="3C792493" w14:textId="77777777" w:rsidR="00D04050" w:rsidRPr="00235C67" w:rsidRDefault="00D04050" w:rsidP="00E64F25">
      <w:pPr>
        <w:pStyle w:val="Paragraphedeliste"/>
        <w:numPr>
          <w:ilvl w:val="0"/>
          <w:numId w:val="20"/>
        </w:numPr>
        <w:spacing w:after="160" w:line="259" w:lineRule="auto"/>
        <w:jc w:val="both"/>
        <w:rPr>
          <w:rFonts w:cs="Cambria"/>
          <w:lang w:val="en-GB"/>
        </w:rPr>
      </w:pPr>
      <w:r w:rsidRPr="00235C67">
        <w:rPr>
          <w:rFonts w:cs="Cambria"/>
          <w:lang w:val="en-GB"/>
        </w:rPr>
        <w:t>Compressor and expander’s isentropic efficiency is assumed to be 80%</w:t>
      </w:r>
    </w:p>
    <w:p w14:paraId="0E7CFD43" w14:textId="77777777" w:rsidR="00D04050" w:rsidRPr="00235C67" w:rsidRDefault="00D04050" w:rsidP="00E64F25">
      <w:pPr>
        <w:pStyle w:val="Paragraphedeliste"/>
        <w:numPr>
          <w:ilvl w:val="0"/>
          <w:numId w:val="20"/>
        </w:numPr>
        <w:spacing w:after="160" w:line="259" w:lineRule="auto"/>
        <w:jc w:val="both"/>
        <w:rPr>
          <w:rFonts w:cs="Cambria"/>
          <w:lang w:val="en-GB"/>
        </w:rPr>
      </w:pPr>
      <w:r w:rsidRPr="00235C67">
        <w:rPr>
          <w:rFonts w:cs="Cambria"/>
          <w:lang w:val="en-GB"/>
        </w:rPr>
        <w:t>Mechanical conversion of work in expander is 98%</w:t>
      </w:r>
    </w:p>
    <w:p w14:paraId="6C0CAF5B" w14:textId="77777777" w:rsidR="00D04050" w:rsidRPr="00235C67" w:rsidRDefault="00D04050" w:rsidP="00E64F25">
      <w:pPr>
        <w:pStyle w:val="Paragraphedeliste"/>
        <w:numPr>
          <w:ilvl w:val="0"/>
          <w:numId w:val="20"/>
        </w:numPr>
        <w:spacing w:after="160" w:line="259" w:lineRule="auto"/>
        <w:jc w:val="both"/>
        <w:rPr>
          <w:rFonts w:cs="Cambria"/>
          <w:lang w:val="en-GB"/>
        </w:rPr>
      </w:pPr>
      <w:r w:rsidRPr="00235C67">
        <w:rPr>
          <w:rFonts w:cs="Cambria"/>
          <w:lang w:val="en-GB"/>
        </w:rPr>
        <w:t>Feed and stream compositions stated in the article (table)</w:t>
      </w:r>
    </w:p>
    <w:p w14:paraId="3DB022DB" w14:textId="77777777" w:rsidR="00D04050" w:rsidRPr="00235C67" w:rsidRDefault="00D04050" w:rsidP="00E64F25">
      <w:pPr>
        <w:pStyle w:val="Paragraphedeliste"/>
        <w:numPr>
          <w:ilvl w:val="0"/>
          <w:numId w:val="20"/>
        </w:numPr>
        <w:spacing w:after="160" w:line="259" w:lineRule="auto"/>
        <w:jc w:val="both"/>
        <w:rPr>
          <w:rFonts w:cs="Cambria"/>
          <w:lang w:val="en-GB"/>
        </w:rPr>
      </w:pPr>
      <w:r w:rsidRPr="00235C67">
        <w:rPr>
          <w:rFonts w:cs="Cambria"/>
          <w:lang w:val="en-GB"/>
        </w:rPr>
        <w:t>Give which paper to check for SRK model accuracy</w:t>
      </w:r>
    </w:p>
    <w:p w14:paraId="2935FB82" w14:textId="77777777" w:rsidR="00D04050" w:rsidRPr="00235C67" w:rsidRDefault="00D04050" w:rsidP="00E64F25">
      <w:pPr>
        <w:pStyle w:val="Paragraphedeliste"/>
        <w:numPr>
          <w:ilvl w:val="0"/>
          <w:numId w:val="20"/>
        </w:numPr>
        <w:spacing w:after="160" w:line="259" w:lineRule="auto"/>
        <w:jc w:val="both"/>
        <w:rPr>
          <w:rFonts w:cs="Cambria"/>
          <w:lang w:val="en-GB"/>
        </w:rPr>
      </w:pPr>
      <w:r w:rsidRPr="00235C67">
        <w:rPr>
          <w:rFonts w:cs="Cambria"/>
          <w:lang w:val="en-GB"/>
        </w:rPr>
        <w:t>Pressure ranges for compressors are determined through trial and error optimum and not values given by constructor. Thus, flow sheet adaptation might be needed at some point.</w:t>
      </w:r>
    </w:p>
    <w:p w14:paraId="16FE7CCD" w14:textId="54EF5AEB" w:rsidR="00D04050" w:rsidRPr="00AE4237" w:rsidRDefault="00D04050" w:rsidP="00E64F25">
      <w:pPr>
        <w:jc w:val="both"/>
        <w:rPr>
          <w:lang w:val="en-GB"/>
        </w:rPr>
      </w:pPr>
      <w:r w:rsidRPr="00235C67">
        <w:rPr>
          <w:lang w:val="en-GB"/>
        </w:rPr>
        <w:t xml:space="preserve">The parameters of </w:t>
      </w:r>
      <w:proofErr w:type="spellStart"/>
      <w:r w:rsidRPr="00235C67">
        <w:rPr>
          <w:lang w:val="en-GB"/>
        </w:rPr>
        <w:t>Krasae</w:t>
      </w:r>
      <w:proofErr w:type="spellEnd"/>
      <w:r w:rsidRPr="00235C67">
        <w:rPr>
          <w:lang w:val="en-GB"/>
        </w:rPr>
        <w:t xml:space="preserve">-in’s process are listed in </w:t>
      </w:r>
      <w:r w:rsidRPr="00AE4237">
        <w:rPr>
          <w:lang w:val="en-GB"/>
        </w:rPr>
        <w:fldChar w:fldCharType="begin"/>
      </w:r>
      <w:r w:rsidRPr="00235C67">
        <w:rPr>
          <w:lang w:val="en-GB"/>
        </w:rPr>
        <w:instrText xml:space="preserve"> REF _Ref14365611 \h  \* MERGEFORMAT </w:instrText>
      </w:r>
      <w:r w:rsidRPr="00AE4237">
        <w:rPr>
          <w:lang w:val="en-GB"/>
        </w:rPr>
      </w:r>
      <w:r w:rsidRPr="00AE4237">
        <w:rPr>
          <w:lang w:val="en-GB"/>
        </w:rPr>
        <w:fldChar w:fldCharType="separate"/>
      </w:r>
      <w:r w:rsidR="005D6973" w:rsidRPr="005D6973">
        <w:rPr>
          <w:lang w:val="en-GB"/>
        </w:rPr>
        <w:t>Table</w:t>
      </w:r>
      <w:r w:rsidR="005D6973" w:rsidRPr="005D6973">
        <w:rPr>
          <w:i/>
          <w:iCs/>
          <w:lang w:val="en-GB"/>
        </w:rPr>
        <w:t xml:space="preserve"> </w:t>
      </w:r>
      <w:r w:rsidR="005D6973" w:rsidRPr="005D6973">
        <w:rPr>
          <w:lang w:val="en-GB"/>
        </w:rPr>
        <w:t>9</w:t>
      </w:r>
      <w:r w:rsidRPr="00AE4237">
        <w:rPr>
          <w:lang w:val="en-GB"/>
        </w:rPr>
        <w:fldChar w:fldCharType="end"/>
      </w:r>
      <w:r w:rsidRPr="00235C67">
        <w:rPr>
          <w:lang w:val="en-GB"/>
        </w:rPr>
        <w:t xml:space="preserve"> below:</w:t>
      </w:r>
    </w:p>
    <w:p w14:paraId="3C067E65" w14:textId="77777777" w:rsidR="00D04050" w:rsidRPr="00D4455A" w:rsidRDefault="00D04050" w:rsidP="00D04050">
      <w:pPr>
        <w:rPr>
          <w:lang w:val="en-GB"/>
        </w:rPr>
      </w:pPr>
    </w:p>
    <w:tbl>
      <w:tblPr>
        <w:tblStyle w:val="TableauGrille6Couleur-Accentuation11"/>
        <w:tblpPr w:leftFromText="141" w:rightFromText="141" w:vertAnchor="text" w:horzAnchor="margin" w:tblpXSpec="center" w:tblpY="180"/>
        <w:tblW w:w="0" w:type="auto"/>
        <w:tblLook w:val="04A0" w:firstRow="1" w:lastRow="0" w:firstColumn="1" w:lastColumn="0" w:noHBand="0" w:noVBand="1"/>
      </w:tblPr>
      <w:tblGrid>
        <w:gridCol w:w="1050"/>
        <w:gridCol w:w="1003"/>
        <w:gridCol w:w="977"/>
        <w:gridCol w:w="1058"/>
        <w:gridCol w:w="1217"/>
        <w:gridCol w:w="1395"/>
        <w:gridCol w:w="1306"/>
      </w:tblGrid>
      <w:tr w:rsidR="00D04050" w:rsidRPr="00235C67" w14:paraId="1E21CEA6" w14:textId="77777777" w:rsidTr="00D04050">
        <w:trPr>
          <w:cnfStyle w:val="100000000000" w:firstRow="1" w:lastRow="0" w:firstColumn="0" w:lastColumn="0" w:oddVBand="0" w:evenVBand="0" w:oddHBand="0"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1050" w:type="dxa"/>
          </w:tcPr>
          <w:p w14:paraId="602BABD3" w14:textId="77777777" w:rsidR="00D04050" w:rsidRPr="00310118" w:rsidRDefault="00D04050" w:rsidP="00D04050">
            <w:pPr>
              <w:jc w:val="center"/>
              <w:rPr>
                <w:b w:val="0"/>
                <w:bCs w:val="0"/>
                <w:i/>
                <w:iCs/>
                <w:lang w:val="en-GB"/>
              </w:rPr>
            </w:pPr>
            <w:r w:rsidRPr="00310118">
              <w:rPr>
                <w:lang w:val="en-GB"/>
              </w:rPr>
              <w:t>Capacity</w:t>
            </w:r>
          </w:p>
          <w:p w14:paraId="066BB445" w14:textId="77777777" w:rsidR="00D04050" w:rsidRPr="001C6E47" w:rsidRDefault="00D04050" w:rsidP="00D04050">
            <w:pPr>
              <w:rPr>
                <w:lang w:val="en-GB"/>
              </w:rPr>
            </w:pPr>
            <w:r w:rsidRPr="001C6E47">
              <w:rPr>
                <w:lang w:val="en-GB"/>
              </w:rPr>
              <w:t>(TPD)</w:t>
            </w:r>
          </w:p>
        </w:tc>
        <w:tc>
          <w:tcPr>
            <w:tcW w:w="1003" w:type="dxa"/>
          </w:tcPr>
          <w:p w14:paraId="6CEF5CC8" w14:textId="77777777" w:rsidR="00D04050" w:rsidRPr="001C6E47" w:rsidRDefault="00D04050" w:rsidP="00D04050">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sidRPr="001C6E47">
              <w:rPr>
                <w:lang w:val="en-GB"/>
              </w:rPr>
              <w:t>Feed</w:t>
            </w:r>
          </w:p>
          <w:p w14:paraId="35C75AD2" w14:textId="77777777" w:rsidR="00D04050" w:rsidRPr="001C6E47" w:rsidRDefault="00D04050" w:rsidP="00D04050">
            <w:pPr>
              <w:jc w:val="center"/>
              <w:cnfStyle w:val="100000000000" w:firstRow="1" w:lastRow="0" w:firstColumn="0" w:lastColumn="0" w:oddVBand="0" w:evenVBand="0" w:oddHBand="0" w:evenHBand="0" w:firstRowFirstColumn="0" w:firstRowLastColumn="0" w:lastRowFirstColumn="0" w:lastRowLastColumn="0"/>
              <w:rPr>
                <w:lang w:val="en-GB"/>
              </w:rPr>
            </w:pPr>
            <w:r w:rsidRPr="001C6E47">
              <w:rPr>
                <w:lang w:val="en-GB"/>
              </w:rPr>
              <w:t>(bar)</w:t>
            </w:r>
          </w:p>
        </w:tc>
        <w:tc>
          <w:tcPr>
            <w:tcW w:w="977" w:type="dxa"/>
          </w:tcPr>
          <w:p w14:paraId="3BF3EF00" w14:textId="77777777" w:rsidR="00D04050" w:rsidRPr="004E7282" w:rsidRDefault="00D04050" w:rsidP="00D04050">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sidRPr="004E7282">
              <w:rPr>
                <w:lang w:val="en-GB"/>
              </w:rPr>
              <w:t>Outlet</w:t>
            </w:r>
          </w:p>
          <w:p w14:paraId="18249C22"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lang w:val="en-GB"/>
              </w:rPr>
            </w:pPr>
            <w:r w:rsidRPr="0061520B">
              <w:rPr>
                <w:lang w:val="en-GB"/>
              </w:rPr>
              <w:t>(bar)</w:t>
            </w:r>
          </w:p>
        </w:tc>
        <w:tc>
          <w:tcPr>
            <w:tcW w:w="1058" w:type="dxa"/>
          </w:tcPr>
          <w:p w14:paraId="4F86829E"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sidRPr="00235C67">
              <w:rPr>
                <w:lang w:val="en-GB"/>
              </w:rPr>
              <w:t>Para H</w:t>
            </w:r>
            <w:r w:rsidRPr="00235C67">
              <w:rPr>
                <w:vertAlign w:val="subscript"/>
                <w:lang w:val="en-GB"/>
              </w:rPr>
              <w:t>2</w:t>
            </w:r>
            <w:r w:rsidRPr="00235C67">
              <w:rPr>
                <w:lang w:val="en-GB"/>
              </w:rPr>
              <w:t xml:space="preserve"> content</w:t>
            </w:r>
          </w:p>
          <w:p w14:paraId="764DBF10"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lang w:val="en-GB"/>
              </w:rPr>
            </w:pPr>
            <w:r w:rsidRPr="00235C67">
              <w:rPr>
                <w:lang w:val="en-GB"/>
              </w:rPr>
              <w:t>(%)</w:t>
            </w:r>
          </w:p>
        </w:tc>
        <w:tc>
          <w:tcPr>
            <w:tcW w:w="1058" w:type="dxa"/>
          </w:tcPr>
          <w:p w14:paraId="1FA7B696"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sidRPr="00235C67">
              <w:rPr>
                <w:lang w:val="en-GB"/>
              </w:rPr>
              <w:t>Boil off</w:t>
            </w:r>
          </w:p>
          <w:p w14:paraId="00145005"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lang w:val="en-GB"/>
              </w:rPr>
            </w:pPr>
            <w:r w:rsidRPr="00235C67">
              <w:rPr>
                <w:lang w:val="en-GB"/>
              </w:rPr>
              <w:t>(%mass/d)</w:t>
            </w:r>
          </w:p>
        </w:tc>
        <w:tc>
          <w:tcPr>
            <w:tcW w:w="1395" w:type="dxa"/>
          </w:tcPr>
          <w:p w14:paraId="264E73C9"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sidRPr="00235C67">
              <w:rPr>
                <w:lang w:val="en-GB"/>
              </w:rPr>
              <w:t>Compressor efficiency</w:t>
            </w:r>
          </w:p>
          <w:p w14:paraId="2ABCA0B1"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lang w:val="en-GB"/>
              </w:rPr>
            </w:pPr>
            <w:r w:rsidRPr="00235C67">
              <w:rPr>
                <w:lang w:val="en-GB"/>
              </w:rPr>
              <w:t>(%)</w:t>
            </w:r>
          </w:p>
        </w:tc>
        <w:tc>
          <w:tcPr>
            <w:tcW w:w="1139" w:type="dxa"/>
          </w:tcPr>
          <w:p w14:paraId="216D7008"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sidRPr="00235C67">
              <w:rPr>
                <w:lang w:val="en-GB"/>
              </w:rPr>
              <w:t>SEC</w:t>
            </w:r>
          </w:p>
          <w:p w14:paraId="7E6FB28D" w14:textId="77777777" w:rsidR="00D04050" w:rsidRPr="00235C67" w:rsidRDefault="00D04050" w:rsidP="00D04050">
            <w:pPr>
              <w:jc w:val="center"/>
              <w:cnfStyle w:val="100000000000" w:firstRow="1" w:lastRow="0" w:firstColumn="0" w:lastColumn="0" w:oddVBand="0" w:evenVBand="0" w:oddHBand="0" w:evenHBand="0" w:firstRowFirstColumn="0" w:firstRowLastColumn="0" w:lastRowFirstColumn="0" w:lastRowLastColumn="0"/>
              <w:rPr>
                <w:b w:val="0"/>
                <w:bCs w:val="0"/>
                <w:vertAlign w:val="subscript"/>
                <w:lang w:val="en-GB"/>
              </w:rPr>
            </w:pPr>
            <w:r w:rsidRPr="00235C67">
              <w:rPr>
                <w:lang w:val="en-GB"/>
              </w:rPr>
              <w:t>(kWh/kg</w:t>
            </w:r>
            <w:r w:rsidRPr="00235C67">
              <w:rPr>
                <w:vertAlign w:val="subscript"/>
                <w:lang w:val="en-GB"/>
              </w:rPr>
              <w:t>LH2</w:t>
            </w:r>
            <w:r w:rsidRPr="00235C67">
              <w:rPr>
                <w:lang w:val="en-GB"/>
              </w:rPr>
              <w:t>)</w:t>
            </w:r>
          </w:p>
        </w:tc>
      </w:tr>
      <w:tr w:rsidR="00D04050" w:rsidRPr="00235C67" w14:paraId="7E8E9F20" w14:textId="77777777" w:rsidTr="00D04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120180DD" w14:textId="77777777" w:rsidR="00D04050" w:rsidRPr="00AE4237" w:rsidRDefault="00D04050" w:rsidP="00D04050">
            <w:pPr>
              <w:jc w:val="center"/>
              <w:rPr>
                <w:b w:val="0"/>
                <w:bCs w:val="0"/>
                <w:lang w:val="en-GB"/>
              </w:rPr>
            </w:pPr>
            <w:r w:rsidRPr="00235C67">
              <w:rPr>
                <w:lang w:val="en-GB"/>
              </w:rPr>
              <w:t>100</w:t>
            </w:r>
          </w:p>
        </w:tc>
        <w:tc>
          <w:tcPr>
            <w:tcW w:w="1003" w:type="dxa"/>
          </w:tcPr>
          <w:p w14:paraId="5EB9477F" w14:textId="77777777" w:rsidR="00D04050" w:rsidRPr="00310118"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D4455A">
              <w:rPr>
                <w:lang w:val="en-GB"/>
              </w:rPr>
              <w:t>25</w:t>
            </w:r>
          </w:p>
        </w:tc>
        <w:tc>
          <w:tcPr>
            <w:tcW w:w="977" w:type="dxa"/>
          </w:tcPr>
          <w:p w14:paraId="04F8A93C" w14:textId="77777777" w:rsidR="00D04050" w:rsidRPr="001C6E47"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1C6E47">
              <w:rPr>
                <w:lang w:val="en-GB"/>
              </w:rPr>
              <w:t>1.3</w:t>
            </w:r>
          </w:p>
        </w:tc>
        <w:tc>
          <w:tcPr>
            <w:tcW w:w="1058" w:type="dxa"/>
          </w:tcPr>
          <w:p w14:paraId="52810AF5" w14:textId="77777777" w:rsidR="00D04050" w:rsidRPr="001C6E47"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1C6E47">
              <w:rPr>
                <w:lang w:val="en-GB"/>
              </w:rPr>
              <w:t>95</w:t>
            </w:r>
          </w:p>
        </w:tc>
        <w:tc>
          <w:tcPr>
            <w:tcW w:w="1058" w:type="dxa"/>
          </w:tcPr>
          <w:p w14:paraId="3B8E40A1" w14:textId="77777777" w:rsidR="00D04050" w:rsidRPr="001C6E47"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1C6E47">
              <w:rPr>
                <w:lang w:val="en-GB"/>
              </w:rPr>
              <w:t>0.1</w:t>
            </w:r>
          </w:p>
        </w:tc>
        <w:tc>
          <w:tcPr>
            <w:tcW w:w="1395" w:type="dxa"/>
          </w:tcPr>
          <w:p w14:paraId="5B524258" w14:textId="77777777" w:rsidR="00D04050" w:rsidRPr="004E7282"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4E7282">
              <w:rPr>
                <w:lang w:val="en-GB"/>
              </w:rPr>
              <w:t>80</w:t>
            </w:r>
          </w:p>
        </w:tc>
        <w:tc>
          <w:tcPr>
            <w:tcW w:w="1139" w:type="dxa"/>
          </w:tcPr>
          <w:p w14:paraId="7DC80C59" w14:textId="77777777" w:rsidR="00D04050" w:rsidRPr="00235C67" w:rsidRDefault="00D04050" w:rsidP="00D04050">
            <w:pPr>
              <w:jc w:val="center"/>
              <w:cnfStyle w:val="000000100000" w:firstRow="0" w:lastRow="0" w:firstColumn="0" w:lastColumn="0" w:oddVBand="0" w:evenVBand="0" w:oddHBand="1" w:evenHBand="0" w:firstRowFirstColumn="0" w:firstRowLastColumn="0" w:lastRowFirstColumn="0" w:lastRowLastColumn="0"/>
              <w:rPr>
                <w:lang w:val="en-GB"/>
              </w:rPr>
            </w:pPr>
            <w:r w:rsidRPr="0061520B">
              <w:rPr>
                <w:lang w:val="en-GB"/>
              </w:rPr>
              <w:t xml:space="preserve">5.35 </w:t>
            </w:r>
          </w:p>
        </w:tc>
      </w:tr>
    </w:tbl>
    <w:p w14:paraId="407B84F0" w14:textId="58412728" w:rsidR="00D04050" w:rsidRPr="008A4AB8" w:rsidRDefault="00D04050" w:rsidP="00D04050">
      <w:pPr>
        <w:pStyle w:val="Lgende"/>
        <w:jc w:val="center"/>
        <w:rPr>
          <w:lang w:val="en-US"/>
        </w:rPr>
      </w:pPr>
      <w:bookmarkStart w:id="119" w:name="_Ref14365611"/>
      <w:bookmarkStart w:id="120" w:name="_Toc24558797"/>
      <w:r w:rsidRPr="008A4AB8">
        <w:rPr>
          <w:lang w:val="en-US"/>
        </w:rPr>
        <w:t xml:space="preserve">Table </w:t>
      </w:r>
      <w:r w:rsidRPr="00AE4237">
        <w:rPr>
          <w:lang w:val="en-GB"/>
        </w:rPr>
        <w:fldChar w:fldCharType="begin"/>
      </w:r>
      <w:r w:rsidRPr="008750A7">
        <w:rPr>
          <w:lang w:val="fr-FR"/>
        </w:rPr>
        <w:instrText xml:space="preserve"> SEQ Table \* ARABIC </w:instrText>
      </w:r>
      <w:r w:rsidRPr="00AE4237">
        <w:rPr>
          <w:lang w:val="en-GB"/>
        </w:rPr>
        <w:fldChar w:fldCharType="separate"/>
      </w:r>
      <w:r w:rsidR="005D6973">
        <w:rPr>
          <w:noProof/>
          <w:lang w:val="fr-FR"/>
        </w:rPr>
        <w:t>9</w:t>
      </w:r>
      <w:r w:rsidRPr="00AE4237">
        <w:rPr>
          <w:lang w:val="en-GB"/>
        </w:rPr>
        <w:fldChar w:fldCharType="end"/>
      </w:r>
      <w:bookmarkEnd w:id="119"/>
      <w:bookmarkEnd w:id="120"/>
      <w:r w:rsidRPr="008A4AB8">
        <w:rPr>
          <w:lang w:val="en-US"/>
        </w:rPr>
        <w:t xml:space="preserve"> - </w:t>
      </w:r>
      <w:proofErr w:type="spellStart"/>
      <w:r w:rsidRPr="008A4AB8">
        <w:rPr>
          <w:lang w:val="en-US"/>
        </w:rPr>
        <w:t>Krasae</w:t>
      </w:r>
      <w:proofErr w:type="spellEnd"/>
      <w:r w:rsidRPr="008A4AB8">
        <w:rPr>
          <w:lang w:val="en-US"/>
        </w:rPr>
        <w:t xml:space="preserve">-in parameters table </w:t>
      </w:r>
    </w:p>
    <w:p w14:paraId="5DA7BDD5" w14:textId="77777777" w:rsidR="00D04050" w:rsidRPr="00235C67" w:rsidRDefault="00D04050" w:rsidP="00D04050">
      <w:pPr>
        <w:keepNext/>
        <w:rPr>
          <w:lang w:val="en-GB"/>
        </w:rPr>
      </w:pPr>
      <w:r w:rsidRPr="0015670F">
        <w:rPr>
          <w:noProof/>
          <w:lang w:val="fr-FR" w:eastAsia="fr-FR"/>
        </w:rPr>
        <w:lastRenderedPageBreak/>
        <w:drawing>
          <wp:inline distT="0" distB="0" distL="0" distR="0" wp14:anchorId="3843FCEE" wp14:editId="234B0FC7">
            <wp:extent cx="5534025" cy="7279058"/>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5165" cy="7280557"/>
                    </a:xfrm>
                    <a:prstGeom prst="rect">
                      <a:avLst/>
                    </a:prstGeom>
                    <a:noFill/>
                    <a:ln>
                      <a:noFill/>
                    </a:ln>
                  </pic:spPr>
                </pic:pic>
              </a:graphicData>
            </a:graphic>
          </wp:inline>
        </w:drawing>
      </w:r>
    </w:p>
    <w:p w14:paraId="072A7BA2" w14:textId="77777777" w:rsidR="00D04050" w:rsidRPr="00AE4237" w:rsidRDefault="00D04050" w:rsidP="00D04050">
      <w:pPr>
        <w:keepNext/>
        <w:rPr>
          <w:lang w:val="en-GB"/>
        </w:rPr>
      </w:pPr>
    </w:p>
    <w:p w14:paraId="03D5B4DF" w14:textId="13CDC267" w:rsidR="00D04050" w:rsidRPr="00235C67" w:rsidRDefault="00D04050" w:rsidP="00D04050">
      <w:pPr>
        <w:pStyle w:val="Lgende"/>
        <w:jc w:val="center"/>
        <w:rPr>
          <w:lang w:val="en-GB"/>
        </w:rPr>
      </w:pPr>
      <w:bookmarkStart w:id="121" w:name="_Ref13564833"/>
      <w:bookmarkStart w:id="122" w:name="_Toc11143688"/>
      <w:bookmarkStart w:id="123" w:name="_Toc24558780"/>
      <w:r w:rsidRPr="00D4455A">
        <w:rPr>
          <w:lang w:val="en-GB"/>
        </w:rPr>
        <w:t xml:space="preserve">Figure </w:t>
      </w:r>
      <w:r w:rsidRPr="00AE4237">
        <w:rPr>
          <w:lang w:val="en-GB"/>
        </w:rPr>
        <w:fldChar w:fldCharType="begin"/>
      </w:r>
      <w:r w:rsidRPr="00235C67">
        <w:rPr>
          <w:lang w:val="en-GB"/>
        </w:rPr>
        <w:instrText xml:space="preserve"> SEQ Figure \* ARABIC </w:instrText>
      </w:r>
      <w:r w:rsidRPr="00AE4237">
        <w:rPr>
          <w:lang w:val="en-GB"/>
        </w:rPr>
        <w:fldChar w:fldCharType="separate"/>
      </w:r>
      <w:r w:rsidR="007E6EAD">
        <w:rPr>
          <w:noProof/>
          <w:lang w:val="en-GB"/>
        </w:rPr>
        <w:t>16</w:t>
      </w:r>
      <w:r w:rsidRPr="00AE4237">
        <w:rPr>
          <w:lang w:val="en-GB"/>
        </w:rPr>
        <w:fldChar w:fldCharType="end"/>
      </w:r>
      <w:bookmarkEnd w:id="121"/>
      <w:r w:rsidRPr="00235C67">
        <w:rPr>
          <w:lang w:val="en-GB"/>
        </w:rPr>
        <w:t xml:space="preserve"> - </w:t>
      </w:r>
      <w:proofErr w:type="spellStart"/>
      <w:r w:rsidRPr="00235C67">
        <w:rPr>
          <w:lang w:val="en-GB"/>
        </w:rPr>
        <w:t>Krasae</w:t>
      </w:r>
      <w:proofErr w:type="spellEnd"/>
      <w:r w:rsidRPr="00235C67">
        <w:rPr>
          <w:lang w:val="en-GB"/>
        </w:rPr>
        <w:t>-in approach process flow sheet</w:t>
      </w:r>
      <w:bookmarkEnd w:id="122"/>
      <w:r w:rsidRPr="00235C67">
        <w:rPr>
          <w:lang w:val="en-GB"/>
        </w:rPr>
        <w:t xml:space="preserve"> </w:t>
      </w:r>
      <w:bookmarkEnd w:id="123"/>
    </w:p>
    <w:p w14:paraId="38887946" w14:textId="112D76D4" w:rsidR="00564C29" w:rsidRPr="00AE4237" w:rsidRDefault="00564C29" w:rsidP="00564C29">
      <w:pPr>
        <w:rPr>
          <w:lang w:val="en-GB"/>
        </w:rPr>
      </w:pPr>
    </w:p>
    <w:p w14:paraId="5ED2CBBA" w14:textId="112D76D4" w:rsidR="00485DEA" w:rsidRDefault="00485DEA" w:rsidP="00564C29">
      <w:pPr>
        <w:rPr>
          <w:lang w:val="en-GB"/>
        </w:rPr>
      </w:pPr>
    </w:p>
    <w:p w14:paraId="0E3C749F" w14:textId="112D76D4" w:rsidR="00485DEA" w:rsidRDefault="00485DEA" w:rsidP="00564C29">
      <w:pPr>
        <w:rPr>
          <w:lang w:val="en-GB"/>
        </w:rPr>
      </w:pPr>
    </w:p>
    <w:p w14:paraId="343D4CC5" w14:textId="112D76D4" w:rsidR="00485DEA" w:rsidRPr="00AE4237" w:rsidRDefault="00485DEA" w:rsidP="00564C29">
      <w:pPr>
        <w:rPr>
          <w:lang w:val="en-GB"/>
        </w:rPr>
      </w:pPr>
    </w:p>
    <w:p w14:paraId="59746A82" w14:textId="28723A61" w:rsidR="00564C29" w:rsidRPr="008F365A" w:rsidRDefault="00564C29" w:rsidP="00F8342F">
      <w:pPr>
        <w:pStyle w:val="CTitre4"/>
        <w:rPr>
          <w:lang w:val="en-US"/>
        </w:rPr>
      </w:pPr>
      <w:r w:rsidRPr="008F365A">
        <w:rPr>
          <w:lang w:val="en-US"/>
        </w:rPr>
        <w:lastRenderedPageBreak/>
        <w:t>Compressors and expanders</w:t>
      </w:r>
      <w:r w:rsidR="00DF6BCE" w:rsidRPr="008F365A">
        <w:rPr>
          <w:lang w:val="en-US"/>
        </w:rPr>
        <w:t xml:space="preserve"> systems</w:t>
      </w:r>
    </w:p>
    <w:p w14:paraId="6226E646" w14:textId="66A6F5E4" w:rsidR="00564C29" w:rsidRPr="00235C67" w:rsidRDefault="00564C29" w:rsidP="00564C29">
      <w:pPr>
        <w:pStyle w:val="ITAbsatzohneNr"/>
        <w:jc w:val="both"/>
        <w:rPr>
          <w:lang w:val="en-GB"/>
        </w:rPr>
      </w:pPr>
      <w:r w:rsidRPr="00235C67">
        <w:rPr>
          <w:b/>
          <w:lang w:val="en-GB"/>
        </w:rPr>
        <w:t>Compressor.</w:t>
      </w:r>
      <w:r w:rsidRPr="00235C67">
        <w:rPr>
          <w:lang w:val="en-GB"/>
        </w:rPr>
        <w:t xml:space="preserve"> The initial step in the liquefaction process is the compression of the gas stream and of the coolant stream (depending on the thermodynamic cycle). For the compression stage all operational LH2 plants use multi-stage volumetric compressors (in the form of piston compressors or screw compressors) with intercoolers (water cooled) within each stage. High pressure oil is used to lubricate the pistons and the screws with the additional benefit of contributing to the removal of the heat of compression in order to reach for an isothermal compression. Additional cooling is provided by means of recirculating circuits within the piston chamber walls. Such compressor</w:t>
      </w:r>
      <w:r w:rsidR="0042509D">
        <w:rPr>
          <w:lang w:val="en-GB"/>
        </w:rPr>
        <w:t>s</w:t>
      </w:r>
      <w:r w:rsidRPr="00235C67">
        <w:rPr>
          <w:lang w:val="en-GB"/>
        </w:rPr>
        <w:t xml:space="preserve"> are driven by an electrical motor (in the range of several MWe) working at optimum speed (moderate speed of the order to 600 - 1000 rpm)</w:t>
      </w:r>
      <w:r w:rsidR="0042509D">
        <w:rPr>
          <w:lang w:val="en-GB"/>
        </w:rPr>
        <w:t>.</w:t>
      </w:r>
    </w:p>
    <w:p w14:paraId="095CFE99" w14:textId="77777777" w:rsidR="00564C29" w:rsidRPr="00235C67" w:rsidRDefault="00564C29" w:rsidP="00564C29">
      <w:pPr>
        <w:pStyle w:val="ITAbsatzohneNr"/>
        <w:jc w:val="both"/>
        <w:rPr>
          <w:lang w:val="en-GB"/>
        </w:rPr>
      </w:pPr>
    </w:p>
    <w:p w14:paraId="4F9FEE07" w14:textId="77777777" w:rsidR="00564C29" w:rsidRPr="00235C67" w:rsidRDefault="00564C29" w:rsidP="00564C29">
      <w:pPr>
        <w:pStyle w:val="ITAbsatzohneNr"/>
        <w:jc w:val="both"/>
        <w:rPr>
          <w:lang w:val="en-GB"/>
        </w:rPr>
      </w:pPr>
      <w:r w:rsidRPr="00235C67">
        <w:rPr>
          <w:lang w:val="en-GB"/>
        </w:rPr>
        <w:t>An example of the state of the art is the Linde/</w:t>
      </w:r>
      <w:proofErr w:type="spellStart"/>
      <w:r w:rsidRPr="00235C67">
        <w:rPr>
          <w:lang w:val="en-GB"/>
        </w:rPr>
        <w:t>Leuna</w:t>
      </w:r>
      <w:proofErr w:type="spellEnd"/>
      <w:r w:rsidRPr="00235C67">
        <w:rPr>
          <w:lang w:val="en-GB"/>
        </w:rPr>
        <w:t xml:space="preserve"> plant H2 compressor (feed stream of the H2/H2 refrigerated cycle) working between 1 and 30 bar for a maximum production rate of 5 </w:t>
      </w:r>
      <w:proofErr w:type="spellStart"/>
      <w:r w:rsidRPr="00235C67">
        <w:rPr>
          <w:lang w:val="en-GB"/>
        </w:rPr>
        <w:t>tpd</w:t>
      </w:r>
      <w:proofErr w:type="spellEnd"/>
      <w:r w:rsidRPr="00235C67">
        <w:rPr>
          <w:lang w:val="en-GB"/>
        </w:rPr>
        <w:t xml:space="preserve">. The compressor is a PV422 reciprocating piston compressor from BORSIG </w:t>
      </w:r>
      <w:proofErr w:type="spellStart"/>
      <w:r w:rsidRPr="00235C67">
        <w:rPr>
          <w:lang w:val="en-GB"/>
        </w:rPr>
        <w:t>bmh</w:t>
      </w:r>
      <w:proofErr w:type="spellEnd"/>
      <w:r w:rsidRPr="00235C67">
        <w:rPr>
          <w:lang w:val="en-GB"/>
        </w:rPr>
        <w:t xml:space="preserve"> with a maximum capacity of 22000 m3/h.</w:t>
      </w:r>
    </w:p>
    <w:p w14:paraId="457B5018" w14:textId="77777777" w:rsidR="0058023C" w:rsidRPr="00235C67" w:rsidRDefault="0058023C" w:rsidP="00564C29">
      <w:pPr>
        <w:pStyle w:val="ITAbsatzohneNr"/>
        <w:jc w:val="both"/>
        <w:rPr>
          <w:lang w:val="en-GB"/>
        </w:rPr>
      </w:pPr>
    </w:p>
    <w:p w14:paraId="26BC827C" w14:textId="77777777" w:rsidR="0058023C" w:rsidRPr="00235C67" w:rsidRDefault="0058023C" w:rsidP="00564C29">
      <w:pPr>
        <w:pStyle w:val="ITAbsatzohneNr"/>
        <w:jc w:val="both"/>
        <w:rPr>
          <w:lang w:val="en-GB"/>
        </w:rPr>
      </w:pPr>
    </w:p>
    <w:p w14:paraId="28E699C1" w14:textId="77777777" w:rsidR="0058023C" w:rsidRPr="00235C67" w:rsidRDefault="0058023C" w:rsidP="00564C29">
      <w:pPr>
        <w:pStyle w:val="ITAbsatzohneNr"/>
        <w:jc w:val="both"/>
        <w:rPr>
          <w:lang w:val="en-GB"/>
        </w:rPr>
      </w:pPr>
    </w:p>
    <w:p w14:paraId="31A53843" w14:textId="77777777" w:rsidR="0058023C" w:rsidRPr="00235C67" w:rsidRDefault="0058023C" w:rsidP="00564C29">
      <w:pPr>
        <w:pStyle w:val="ITAbsatzohneNr"/>
        <w:jc w:val="both"/>
        <w:rPr>
          <w:lang w:val="en-GB"/>
        </w:rPr>
      </w:pPr>
    </w:p>
    <w:p w14:paraId="2A6C3031" w14:textId="77777777" w:rsidR="0058023C" w:rsidRPr="00235C67" w:rsidRDefault="0058023C" w:rsidP="00564C29">
      <w:pPr>
        <w:pStyle w:val="ITAbsatzohneNr"/>
        <w:jc w:val="both"/>
        <w:rPr>
          <w:lang w:val="en-GB"/>
        </w:rPr>
      </w:pPr>
    </w:p>
    <w:p w14:paraId="13819714" w14:textId="77777777" w:rsidR="0058023C" w:rsidRPr="00235C67" w:rsidRDefault="0058023C" w:rsidP="00564C29">
      <w:pPr>
        <w:pStyle w:val="ITAbsatzohneNr"/>
        <w:jc w:val="both"/>
        <w:rPr>
          <w:lang w:val="en-GB"/>
        </w:rPr>
      </w:pPr>
    </w:p>
    <w:p w14:paraId="6D8D947C" w14:textId="77777777" w:rsidR="0058023C" w:rsidRPr="00235C67" w:rsidRDefault="0058023C" w:rsidP="00564C29">
      <w:pPr>
        <w:pStyle w:val="ITAbsatzohneNr"/>
        <w:jc w:val="both"/>
        <w:rPr>
          <w:lang w:val="en-GB"/>
        </w:rPr>
      </w:pPr>
    </w:p>
    <w:p w14:paraId="6B86380E" w14:textId="77777777" w:rsidR="0058023C" w:rsidRPr="00235C67" w:rsidRDefault="0058023C" w:rsidP="00564C29">
      <w:pPr>
        <w:pStyle w:val="ITAbsatzohneNr"/>
        <w:jc w:val="both"/>
        <w:rPr>
          <w:lang w:val="en-GB"/>
        </w:rPr>
      </w:pPr>
    </w:p>
    <w:p w14:paraId="17215737" w14:textId="77777777" w:rsidR="0058023C" w:rsidRPr="00235C67" w:rsidRDefault="0058023C" w:rsidP="00564C29">
      <w:pPr>
        <w:pStyle w:val="ITAbsatzohneNr"/>
        <w:jc w:val="both"/>
        <w:rPr>
          <w:lang w:val="en-GB"/>
        </w:rPr>
      </w:pPr>
    </w:p>
    <w:p w14:paraId="751BA2A2" w14:textId="77777777" w:rsidR="0058023C" w:rsidRPr="00235C67" w:rsidRDefault="0058023C" w:rsidP="00564C29">
      <w:pPr>
        <w:pStyle w:val="ITAbsatzohneNr"/>
        <w:jc w:val="both"/>
        <w:rPr>
          <w:lang w:val="en-GB"/>
        </w:rPr>
      </w:pPr>
    </w:p>
    <w:p w14:paraId="403B0FE5" w14:textId="77777777" w:rsidR="0058023C" w:rsidRPr="00235C67" w:rsidRDefault="0058023C" w:rsidP="00564C29">
      <w:pPr>
        <w:pStyle w:val="ITAbsatzohneNr"/>
        <w:jc w:val="both"/>
        <w:rPr>
          <w:lang w:val="en-GB"/>
        </w:rPr>
      </w:pPr>
    </w:p>
    <w:p w14:paraId="34DDA586" w14:textId="77777777" w:rsidR="0058023C" w:rsidRPr="00235C67" w:rsidRDefault="0058023C" w:rsidP="00564C29">
      <w:pPr>
        <w:pStyle w:val="ITAbsatzohneNr"/>
        <w:jc w:val="both"/>
        <w:rPr>
          <w:lang w:val="en-GB"/>
        </w:rPr>
      </w:pPr>
    </w:p>
    <w:p w14:paraId="3623DDA5" w14:textId="77777777" w:rsidR="0058023C" w:rsidRPr="00235C67" w:rsidRDefault="0058023C" w:rsidP="00307592">
      <w:pPr>
        <w:pStyle w:val="ITAbsatzohneNr"/>
        <w:jc w:val="center"/>
        <w:rPr>
          <w:lang w:val="en-GB"/>
        </w:rPr>
      </w:pPr>
    </w:p>
    <w:p w14:paraId="18FAE639" w14:textId="77777777" w:rsidR="00564C29" w:rsidRPr="00235C67" w:rsidRDefault="00564C29" w:rsidP="00307592">
      <w:pPr>
        <w:pStyle w:val="ITAbsatzohneNr"/>
        <w:jc w:val="center"/>
        <w:rPr>
          <w:lang w:val="en-GB"/>
        </w:rPr>
      </w:pPr>
    </w:p>
    <w:p w14:paraId="6C5EE608" w14:textId="77777777" w:rsidR="0058023C" w:rsidRPr="00235C67" w:rsidRDefault="0058023C" w:rsidP="1E2D8EAE">
      <w:pPr>
        <w:pStyle w:val="ITAbsatzohneNr"/>
        <w:jc w:val="center"/>
        <w:rPr>
          <w:lang w:val="en-GB"/>
        </w:rPr>
      </w:pPr>
      <w:r w:rsidRPr="0015670F">
        <w:rPr>
          <w:noProof/>
          <w:lang w:val="fr-FR" w:eastAsia="fr-FR"/>
        </w:rPr>
        <w:drawing>
          <wp:anchor distT="0" distB="0" distL="114300" distR="114300" simplePos="0" relativeHeight="251658241" behindDoc="0" locked="0" layoutInCell="1" allowOverlap="1" wp14:anchorId="11A90C8E" wp14:editId="1D534D19">
            <wp:simplePos x="0" y="0"/>
            <wp:positionH relativeFrom="column">
              <wp:posOffset>2540</wp:posOffset>
            </wp:positionH>
            <wp:positionV relativeFrom="paragraph">
              <wp:posOffset>-2296795</wp:posOffset>
            </wp:positionV>
            <wp:extent cx="4963795" cy="2432685"/>
            <wp:effectExtent l="0" t="0" r="8255" b="571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963795" cy="2432685"/>
                    </a:xfrm>
                    <a:prstGeom prst="rect">
                      <a:avLst/>
                    </a:prstGeom>
                  </pic:spPr>
                </pic:pic>
              </a:graphicData>
            </a:graphic>
          </wp:anchor>
        </w:drawing>
      </w:r>
    </w:p>
    <w:p w14:paraId="0FABAC22" w14:textId="0493D460" w:rsidR="0058023C" w:rsidRPr="00AE4237" w:rsidRDefault="00307592" w:rsidP="00307592">
      <w:pPr>
        <w:pStyle w:val="Lgende"/>
        <w:jc w:val="center"/>
        <w:rPr>
          <w:lang w:val="en-GB"/>
        </w:rPr>
      </w:pPr>
      <w:r w:rsidRPr="008A4AB8">
        <w:rPr>
          <w:lang w:val="en-US"/>
        </w:rPr>
        <w:t xml:space="preserve">Figure </w:t>
      </w:r>
      <w:r>
        <w:fldChar w:fldCharType="begin"/>
      </w:r>
      <w:r w:rsidRPr="008A4AB8">
        <w:rPr>
          <w:lang w:val="en-US"/>
        </w:rPr>
        <w:instrText xml:space="preserve"> SEQ Figure \* ARABIC </w:instrText>
      </w:r>
      <w:r>
        <w:fldChar w:fldCharType="separate"/>
      </w:r>
      <w:r w:rsidR="007E6EAD">
        <w:rPr>
          <w:noProof/>
          <w:lang w:val="en-US"/>
        </w:rPr>
        <w:t>17</w:t>
      </w:r>
      <w:r>
        <w:fldChar w:fldCharType="end"/>
      </w:r>
      <w:r w:rsidRPr="008A4AB8">
        <w:rPr>
          <w:lang w:val="en-US"/>
        </w:rPr>
        <w:t xml:space="preserve"> - H2 compressors examples</w:t>
      </w:r>
    </w:p>
    <w:p w14:paraId="47F74521" w14:textId="77777777" w:rsidR="00564C29" w:rsidRPr="001C6E47" w:rsidRDefault="0058023C" w:rsidP="00564C29">
      <w:pPr>
        <w:pStyle w:val="ITAbsatzohneNr"/>
        <w:jc w:val="both"/>
        <w:rPr>
          <w:lang w:val="en-GB"/>
        </w:rPr>
      </w:pPr>
      <w:r w:rsidRPr="00D4455A">
        <w:rPr>
          <w:lang w:val="en-GB"/>
        </w:rPr>
        <w:t xml:space="preserve">The </w:t>
      </w:r>
      <w:r w:rsidR="00564C29" w:rsidRPr="00310118">
        <w:rPr>
          <w:lang w:val="en-GB"/>
        </w:rPr>
        <w:t xml:space="preserve">compressed gas is then processed by an additional oil-removal system designed to prevent the oil mist carried by the gas to enter the cold box (the </w:t>
      </w:r>
      <w:r w:rsidR="00564C29" w:rsidRPr="001C6E47">
        <w:rPr>
          <w:lang w:val="en-GB"/>
        </w:rPr>
        <w:t>risk is the flow blockage due to the solidification of the oil at low temperatures as long as the contamination of the catalyst bed) by means of a cascade of several filters and cyclone separators. Additional equipment is used to control the start-up of the compressor, oil temperature control, HMS monitoring and integration within the liquefier C&amp;C system.</w:t>
      </w:r>
    </w:p>
    <w:p w14:paraId="7423E657" w14:textId="77777777" w:rsidR="00564C29" w:rsidRPr="001C6E47" w:rsidRDefault="00564C29" w:rsidP="00564C29">
      <w:pPr>
        <w:pStyle w:val="ITAbsatzohneNr"/>
        <w:jc w:val="both"/>
        <w:rPr>
          <w:lang w:val="en-GB"/>
        </w:rPr>
      </w:pPr>
    </w:p>
    <w:p w14:paraId="20489244" w14:textId="2A7081C0" w:rsidR="00564C29" w:rsidRPr="00235C67" w:rsidRDefault="00564C29" w:rsidP="00564C29">
      <w:pPr>
        <w:pStyle w:val="ITAbsatzohneNr"/>
        <w:jc w:val="both"/>
        <w:rPr>
          <w:lang w:val="en-GB"/>
        </w:rPr>
      </w:pPr>
      <w:r w:rsidRPr="004E7282">
        <w:rPr>
          <w:b/>
          <w:lang w:val="en-GB"/>
        </w:rPr>
        <w:t>Expanders.</w:t>
      </w:r>
      <w:r w:rsidRPr="004E7282">
        <w:rPr>
          <w:lang w:val="en-GB"/>
        </w:rPr>
        <w:t xml:space="preserve"> High efficient liquefaction cycles use centrifugal expanders in order to reduce the working fluid enthalpy (thus its temperature) by removing</w:t>
      </w:r>
      <w:r w:rsidRPr="0061520B">
        <w:rPr>
          <w:lang w:val="en-GB"/>
        </w:rPr>
        <w:t xml:space="preserve"> work for</w:t>
      </w:r>
      <w:r w:rsidRPr="00235C67">
        <w:rPr>
          <w:lang w:val="en-GB"/>
        </w:rPr>
        <w:t xml:space="preserve"> the </w:t>
      </w:r>
      <w:r w:rsidR="00B41E8A" w:rsidRPr="00235C67">
        <w:rPr>
          <w:lang w:val="en-GB"/>
        </w:rPr>
        <w:t>high-pressure</w:t>
      </w:r>
      <w:r w:rsidRPr="00235C67">
        <w:rPr>
          <w:lang w:val="en-GB"/>
        </w:rPr>
        <w:t xml:space="preserve"> stream by means of a turbine (generally centripetal). The work is transferred to a brake in the form of a compressor impeller and dissipated by means of compressing a temperature-controlled brake gas (normally the process fluid) thus wasted in the form of heat. </w:t>
      </w:r>
    </w:p>
    <w:p w14:paraId="1B1FFB85" w14:textId="77777777" w:rsidR="00564C29" w:rsidRPr="00235C67" w:rsidRDefault="00564C29" w:rsidP="00564C29">
      <w:pPr>
        <w:pStyle w:val="ITAbsatzohneNr"/>
        <w:jc w:val="both"/>
        <w:rPr>
          <w:lang w:val="en-GB"/>
        </w:rPr>
      </w:pPr>
    </w:p>
    <w:p w14:paraId="3500D55D" w14:textId="77777777" w:rsidR="00403544" w:rsidRPr="00235C67" w:rsidRDefault="00564C29" w:rsidP="00564C29">
      <w:pPr>
        <w:pStyle w:val="ITAbsatzohneNr"/>
        <w:jc w:val="both"/>
        <w:rPr>
          <w:lang w:val="en-GB"/>
        </w:rPr>
      </w:pPr>
      <w:r w:rsidRPr="00235C67">
        <w:rPr>
          <w:lang w:val="en-GB"/>
        </w:rPr>
        <w:t xml:space="preserve">Such rotating machines work at high speed (in the range of 100 000 rpm or higher) due to mass flow rates and optimum functional performance requirements using </w:t>
      </w:r>
      <w:r w:rsidR="00DD3BC9" w:rsidRPr="00235C67">
        <w:rPr>
          <w:lang w:val="en-GB"/>
        </w:rPr>
        <w:t xml:space="preserve">dynamic or static </w:t>
      </w:r>
      <w:r w:rsidRPr="00235C67">
        <w:rPr>
          <w:lang w:val="en-GB"/>
        </w:rPr>
        <w:t>gas bearings (</w:t>
      </w:r>
      <w:r w:rsidR="00DD3BC9" w:rsidRPr="00235C67">
        <w:rPr>
          <w:lang w:val="en-GB"/>
        </w:rPr>
        <w:t xml:space="preserve">for </w:t>
      </w:r>
      <w:r w:rsidRPr="00235C67">
        <w:rPr>
          <w:lang w:val="en-GB"/>
        </w:rPr>
        <w:t>radial and axial</w:t>
      </w:r>
      <w:r w:rsidR="00DD3BC9" w:rsidRPr="00235C67">
        <w:rPr>
          <w:lang w:val="en-GB"/>
        </w:rPr>
        <w:t xml:space="preserve"> balance</w:t>
      </w:r>
      <w:r w:rsidRPr="00235C67">
        <w:rPr>
          <w:lang w:val="en-GB"/>
        </w:rPr>
        <w:t>) for longer life duration. An example of such expanders is provided in the following image:</w:t>
      </w:r>
    </w:p>
    <w:p w14:paraId="7C062587" w14:textId="77777777" w:rsidR="00403544" w:rsidRPr="00235C67" w:rsidRDefault="00403544" w:rsidP="1E2D8EAE">
      <w:pPr>
        <w:pStyle w:val="ITAbsatzohneNr"/>
        <w:jc w:val="both"/>
        <w:rPr>
          <w:lang w:val="en-GB"/>
        </w:rPr>
      </w:pPr>
      <w:r w:rsidRPr="0015670F">
        <w:rPr>
          <w:noProof/>
          <w:lang w:val="fr-FR" w:eastAsia="fr-FR"/>
        </w:rPr>
        <w:lastRenderedPageBreak/>
        <w:drawing>
          <wp:anchor distT="0" distB="0" distL="114300" distR="114300" simplePos="0" relativeHeight="251658242" behindDoc="0" locked="0" layoutInCell="1" allowOverlap="1" wp14:anchorId="1FC183B0" wp14:editId="5DE5B4FA">
            <wp:simplePos x="0" y="0"/>
            <wp:positionH relativeFrom="column">
              <wp:posOffset>121285</wp:posOffset>
            </wp:positionH>
            <wp:positionV relativeFrom="paragraph">
              <wp:posOffset>152944</wp:posOffset>
            </wp:positionV>
            <wp:extent cx="4845050" cy="230822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845050" cy="2308225"/>
                    </a:xfrm>
                    <a:prstGeom prst="rect">
                      <a:avLst/>
                    </a:prstGeom>
                  </pic:spPr>
                </pic:pic>
              </a:graphicData>
            </a:graphic>
            <wp14:sizeRelH relativeFrom="margin">
              <wp14:pctWidth>0</wp14:pctWidth>
            </wp14:sizeRelH>
            <wp14:sizeRelV relativeFrom="margin">
              <wp14:pctHeight>0</wp14:pctHeight>
            </wp14:sizeRelV>
          </wp:anchor>
        </w:drawing>
      </w:r>
    </w:p>
    <w:p w14:paraId="12DA9698" w14:textId="77777777" w:rsidR="00564C29" w:rsidRPr="00AE4237" w:rsidRDefault="00564C29" w:rsidP="00564C29">
      <w:pPr>
        <w:pStyle w:val="ITAbsatzohneNr"/>
        <w:jc w:val="both"/>
        <w:rPr>
          <w:lang w:val="en-GB"/>
        </w:rPr>
      </w:pPr>
    </w:p>
    <w:p w14:paraId="66D00415" w14:textId="77777777" w:rsidR="00A1182F" w:rsidRPr="0015670F" w:rsidRDefault="00A1182F" w:rsidP="00780828">
      <w:pPr>
        <w:autoSpaceDE w:val="0"/>
        <w:autoSpaceDN w:val="0"/>
        <w:adjustRightInd w:val="0"/>
        <w:spacing w:line="240" w:lineRule="auto"/>
        <w:jc w:val="center"/>
        <w:rPr>
          <w:rFonts w:ascii="LMRoman12-Regular" w:hAnsi="LMRoman12-Regular" w:cs="LMRoman12-Regular"/>
          <w:sz w:val="24"/>
          <w:szCs w:val="24"/>
          <w:lang w:val="en-GB" w:eastAsia="en-US"/>
        </w:rPr>
      </w:pPr>
    </w:p>
    <w:p w14:paraId="553982AD" w14:textId="77777777" w:rsidR="00DF6BD7" w:rsidRPr="0015670F" w:rsidRDefault="00DF6BD7" w:rsidP="00780828">
      <w:pPr>
        <w:jc w:val="center"/>
        <w:rPr>
          <w:rFonts w:ascii="LMRoman12-Regular" w:hAnsi="LMRoman12-Regular" w:cs="LMRoman12-Regular"/>
          <w:sz w:val="24"/>
          <w:szCs w:val="24"/>
          <w:lang w:val="en-GB" w:eastAsia="en-US"/>
        </w:rPr>
      </w:pPr>
    </w:p>
    <w:p w14:paraId="1A571A04" w14:textId="77777777" w:rsidR="00DF6BD7" w:rsidRPr="0015670F" w:rsidRDefault="00DF6BD7" w:rsidP="00780828">
      <w:pPr>
        <w:jc w:val="center"/>
        <w:rPr>
          <w:rFonts w:ascii="LMRoman12-Regular" w:hAnsi="LMRoman12-Regular" w:cs="LMRoman12-Regular"/>
          <w:sz w:val="24"/>
          <w:szCs w:val="24"/>
          <w:lang w:val="en-GB" w:eastAsia="en-US"/>
        </w:rPr>
      </w:pPr>
    </w:p>
    <w:p w14:paraId="1A8DC5E6" w14:textId="77777777" w:rsidR="00DF6BD7" w:rsidRPr="0015670F" w:rsidRDefault="00DF6BD7" w:rsidP="00780828">
      <w:pPr>
        <w:jc w:val="center"/>
        <w:rPr>
          <w:rFonts w:ascii="LMRoman12-Regular" w:hAnsi="LMRoman12-Regular" w:cs="LMRoman12-Regular"/>
          <w:sz w:val="24"/>
          <w:szCs w:val="24"/>
          <w:lang w:val="en-GB" w:eastAsia="en-US"/>
        </w:rPr>
      </w:pPr>
    </w:p>
    <w:p w14:paraId="4BEDD61B" w14:textId="77777777" w:rsidR="00DF6BD7" w:rsidRPr="0015670F" w:rsidRDefault="00DF6BD7" w:rsidP="00780828">
      <w:pPr>
        <w:jc w:val="center"/>
        <w:rPr>
          <w:rFonts w:ascii="LMRoman12-Regular" w:hAnsi="LMRoman12-Regular" w:cs="LMRoman12-Regular"/>
          <w:sz w:val="24"/>
          <w:szCs w:val="24"/>
          <w:lang w:val="en-GB" w:eastAsia="en-US"/>
        </w:rPr>
      </w:pPr>
    </w:p>
    <w:p w14:paraId="7E3BA392" w14:textId="77777777" w:rsidR="00DF6BD7" w:rsidRPr="0015670F" w:rsidRDefault="00DF6BD7" w:rsidP="00780828">
      <w:pPr>
        <w:jc w:val="center"/>
        <w:rPr>
          <w:rFonts w:ascii="LMRoman12-Regular" w:hAnsi="LMRoman12-Regular" w:cs="LMRoman12-Regular"/>
          <w:sz w:val="24"/>
          <w:szCs w:val="24"/>
          <w:lang w:val="en-GB" w:eastAsia="en-US"/>
        </w:rPr>
      </w:pPr>
    </w:p>
    <w:p w14:paraId="50FF091B" w14:textId="77777777" w:rsidR="00DF6BD7" w:rsidRPr="0015670F" w:rsidRDefault="00DF6BD7" w:rsidP="00780828">
      <w:pPr>
        <w:jc w:val="center"/>
        <w:rPr>
          <w:rFonts w:ascii="LMRoman12-Regular" w:hAnsi="LMRoman12-Regular" w:cs="LMRoman12-Regular"/>
          <w:sz w:val="24"/>
          <w:szCs w:val="24"/>
          <w:lang w:val="en-GB" w:eastAsia="en-US"/>
        </w:rPr>
      </w:pPr>
    </w:p>
    <w:p w14:paraId="630D2E64" w14:textId="77777777" w:rsidR="00DF6BD7" w:rsidRPr="0015670F" w:rsidRDefault="00DF6BD7" w:rsidP="00780828">
      <w:pPr>
        <w:jc w:val="center"/>
        <w:rPr>
          <w:rFonts w:ascii="LMRoman12-Regular" w:hAnsi="LMRoman12-Regular" w:cs="LMRoman12-Regular"/>
          <w:sz w:val="24"/>
          <w:szCs w:val="24"/>
          <w:lang w:val="en-GB" w:eastAsia="en-US"/>
        </w:rPr>
      </w:pPr>
    </w:p>
    <w:p w14:paraId="0BB9AD84" w14:textId="77777777" w:rsidR="00DF6BD7" w:rsidRPr="0015670F" w:rsidRDefault="00DF6BD7" w:rsidP="00780828">
      <w:pPr>
        <w:jc w:val="center"/>
        <w:rPr>
          <w:rFonts w:ascii="LMRoman12-Regular" w:hAnsi="LMRoman12-Regular" w:cs="LMRoman12-Regular"/>
          <w:sz w:val="24"/>
          <w:szCs w:val="24"/>
          <w:lang w:val="en-GB" w:eastAsia="en-US"/>
        </w:rPr>
      </w:pPr>
    </w:p>
    <w:p w14:paraId="6D4245BE" w14:textId="77777777" w:rsidR="00DF6BD7" w:rsidRPr="0015670F" w:rsidRDefault="00DF6BD7" w:rsidP="00780828">
      <w:pPr>
        <w:jc w:val="center"/>
        <w:rPr>
          <w:rFonts w:ascii="LMRoman12-Regular" w:hAnsi="LMRoman12-Regular" w:cs="LMRoman12-Regular"/>
          <w:sz w:val="24"/>
          <w:szCs w:val="24"/>
          <w:lang w:val="en-GB" w:eastAsia="en-US"/>
        </w:rPr>
      </w:pPr>
    </w:p>
    <w:p w14:paraId="227A6AFC" w14:textId="4CEF2CC0" w:rsidR="00DF6BD7" w:rsidRPr="0015670F" w:rsidRDefault="00780828" w:rsidP="00780828">
      <w:pPr>
        <w:pStyle w:val="Lgende"/>
        <w:jc w:val="center"/>
        <w:rPr>
          <w:rFonts w:ascii="LMRoman12-Regular" w:hAnsi="LMRoman12-Regular" w:cs="LMRoman12-Regular"/>
          <w:sz w:val="24"/>
          <w:szCs w:val="24"/>
          <w:lang w:val="en-GB" w:eastAsia="en-US"/>
        </w:rPr>
      </w:pPr>
      <w:r w:rsidRPr="008A4AB8">
        <w:rPr>
          <w:lang w:val="en-US"/>
        </w:rPr>
        <w:t xml:space="preserve">Figure </w:t>
      </w:r>
      <w:r>
        <w:fldChar w:fldCharType="begin"/>
      </w:r>
      <w:r w:rsidRPr="008A4AB8">
        <w:rPr>
          <w:lang w:val="en-US"/>
        </w:rPr>
        <w:instrText xml:space="preserve"> SEQ Figure \* ARABIC </w:instrText>
      </w:r>
      <w:r>
        <w:fldChar w:fldCharType="separate"/>
      </w:r>
      <w:r w:rsidR="007E6EAD">
        <w:rPr>
          <w:noProof/>
          <w:lang w:val="en-US"/>
        </w:rPr>
        <w:t>18</w:t>
      </w:r>
      <w:r>
        <w:fldChar w:fldCharType="end"/>
      </w:r>
      <w:r w:rsidRPr="008A4AB8">
        <w:rPr>
          <w:lang w:val="en-US"/>
        </w:rPr>
        <w:t xml:space="preserve"> - Expanders schematic diagram</w:t>
      </w:r>
    </w:p>
    <w:p w14:paraId="4D66FAD2" w14:textId="77777777" w:rsidR="00DF6BD7" w:rsidRPr="0015670F" w:rsidRDefault="00DF6BD7" w:rsidP="00DF6BD7">
      <w:pPr>
        <w:rPr>
          <w:rFonts w:ascii="LMRoman12-Regular" w:hAnsi="LMRoman12-Regular" w:cs="LMRoman12-Regular"/>
          <w:sz w:val="24"/>
          <w:szCs w:val="24"/>
          <w:lang w:val="en-GB" w:eastAsia="en-US"/>
        </w:rPr>
      </w:pPr>
    </w:p>
    <w:p w14:paraId="02B129C0" w14:textId="77777777" w:rsidR="00DF6BD7" w:rsidRPr="004E7282" w:rsidRDefault="00E27BAE" w:rsidP="00E27BAE">
      <w:pPr>
        <w:autoSpaceDE w:val="0"/>
        <w:autoSpaceDN w:val="0"/>
        <w:adjustRightInd w:val="0"/>
        <w:spacing w:line="240" w:lineRule="auto"/>
        <w:jc w:val="both"/>
        <w:rPr>
          <w:lang w:val="en-GB"/>
        </w:rPr>
      </w:pPr>
      <w:r w:rsidRPr="00235C67">
        <w:rPr>
          <w:lang w:val="en-GB"/>
        </w:rPr>
        <w:t>Gas bearing turbines use a gas film in the bearings to eliminate the risk of an oil</w:t>
      </w:r>
      <w:r w:rsidRPr="00AE4237">
        <w:rPr>
          <w:lang w:val="en-GB"/>
        </w:rPr>
        <w:t xml:space="preserve"> </w:t>
      </w:r>
      <w:r w:rsidRPr="00D4455A">
        <w:rPr>
          <w:lang w:val="en-GB"/>
        </w:rPr>
        <w:t>contamination of the process gas</w:t>
      </w:r>
      <w:r w:rsidRPr="00310118">
        <w:rPr>
          <w:lang w:val="en-GB"/>
        </w:rPr>
        <w:t xml:space="preserve">. Further </w:t>
      </w:r>
      <w:r w:rsidRPr="00C56DC9">
        <w:rPr>
          <w:lang w:val="en-GB"/>
        </w:rPr>
        <w:t>advantages of gas bearing turbin</w:t>
      </w:r>
      <w:r w:rsidRPr="00D335DC">
        <w:rPr>
          <w:lang w:val="en-GB"/>
        </w:rPr>
        <w:t xml:space="preserve">es include higher turbine isentropic efficiencies, </w:t>
      </w:r>
      <w:r w:rsidRPr="001C6E47">
        <w:rPr>
          <w:lang w:val="en-GB"/>
        </w:rPr>
        <w:t>reduced space requirements and higher turbine reliability. Therefore, modern hydrogen liquefiers are often equipped with either static or dynamic gas bearing turbine technology.</w:t>
      </w:r>
    </w:p>
    <w:p w14:paraId="619B6DF5" w14:textId="77777777" w:rsidR="00B82C09" w:rsidRPr="004E7282" w:rsidRDefault="00B82C09" w:rsidP="00E27BAE">
      <w:pPr>
        <w:autoSpaceDE w:val="0"/>
        <w:autoSpaceDN w:val="0"/>
        <w:adjustRightInd w:val="0"/>
        <w:spacing w:line="240" w:lineRule="auto"/>
        <w:jc w:val="both"/>
        <w:rPr>
          <w:lang w:val="en-GB"/>
        </w:rPr>
      </w:pPr>
    </w:p>
    <w:p w14:paraId="22D64D97" w14:textId="3D444365" w:rsidR="00B82C09" w:rsidRPr="00235C67" w:rsidRDefault="00B82C09" w:rsidP="00B82C09">
      <w:pPr>
        <w:autoSpaceDE w:val="0"/>
        <w:autoSpaceDN w:val="0"/>
        <w:adjustRightInd w:val="0"/>
        <w:spacing w:line="240" w:lineRule="auto"/>
        <w:jc w:val="both"/>
        <w:rPr>
          <w:lang w:val="en-GB"/>
        </w:rPr>
      </w:pPr>
      <w:r w:rsidRPr="0061520B">
        <w:rPr>
          <w:lang w:val="en-GB"/>
        </w:rPr>
        <w:t>In</w:t>
      </w:r>
      <w:r w:rsidR="0048360B">
        <w:rPr>
          <w:lang w:val="en-GB"/>
        </w:rPr>
        <w:t xml:space="preserve"> already</w:t>
      </w:r>
      <w:r w:rsidRPr="0061520B">
        <w:rPr>
          <w:lang w:val="en-GB"/>
        </w:rPr>
        <w:t xml:space="preserve"> built hydrogen liquefie</w:t>
      </w:r>
      <w:r w:rsidRPr="00235C67">
        <w:rPr>
          <w:lang w:val="en-GB"/>
        </w:rPr>
        <w:t>rs, the mechanical energy produced in the cryogenic turbines is currently dissipated. The exergy efficiency of the hydrogen liquefaction process can be increased by recovering the turbine energy by powering a compressor. Such architecture is called a turbine-compressor unit, a process gas stream is compressed in a turbo compressor which is coupled to the turbine shaft and is driven by the turbine disc. A process design with turbine-compressors units is more complex: it requires an optimum matching of the process and the machine design on both the turbine and the compressor side. The constraints imposed by the mechanical coupling of the turbine and the compressor can have a negative impact on the performance of the refrigeration process.</w:t>
      </w:r>
    </w:p>
    <w:p w14:paraId="40516011" w14:textId="77777777" w:rsidR="00472C12" w:rsidRDefault="00472C12" w:rsidP="004601C6">
      <w:pPr>
        <w:jc w:val="both"/>
        <w:rPr>
          <w:lang w:val="en-GB"/>
        </w:rPr>
      </w:pPr>
    </w:p>
    <w:p w14:paraId="29F77BC0" w14:textId="77777777" w:rsidR="00BC5CDF" w:rsidRPr="00235C67" w:rsidRDefault="00BC5CDF">
      <w:pPr>
        <w:spacing w:after="200"/>
        <w:rPr>
          <w:color w:val="009193"/>
          <w:lang w:val="en-GB"/>
        </w:rPr>
      </w:pPr>
      <w:r w:rsidRPr="00235C67">
        <w:rPr>
          <w:color w:val="009193"/>
          <w:lang w:val="en-GB"/>
        </w:rPr>
        <w:br w:type="page"/>
      </w:r>
    </w:p>
    <w:p w14:paraId="16533305" w14:textId="065FDFCC" w:rsidR="000A3B39" w:rsidRPr="00235C67" w:rsidRDefault="001505C8" w:rsidP="000A3B39">
      <w:pPr>
        <w:pStyle w:val="ITberschrift111"/>
        <w:rPr>
          <w:lang w:val="en-GB"/>
        </w:rPr>
      </w:pPr>
      <w:bookmarkStart w:id="124" w:name="_Toc44068393"/>
      <w:commentRangeStart w:id="125"/>
      <w:r w:rsidRPr="00235C67">
        <w:rPr>
          <w:lang w:val="en-GB"/>
        </w:rPr>
        <w:lastRenderedPageBreak/>
        <w:t>Objectives and technical challenges in the project</w:t>
      </w:r>
      <w:bookmarkEnd w:id="124"/>
      <w:commentRangeEnd w:id="125"/>
      <w:r w:rsidR="00422607">
        <w:rPr>
          <w:rStyle w:val="Marquedecommentaire"/>
          <w:b w:val="0"/>
          <w:color w:val="auto"/>
          <w:lang w:val="en-GB"/>
        </w:rPr>
        <w:commentReference w:id="125"/>
      </w:r>
    </w:p>
    <w:p w14:paraId="199BEA5C" w14:textId="07829535" w:rsidR="00F30FA3" w:rsidRPr="00F30FA3" w:rsidRDefault="00C50B48" w:rsidP="00F30FA3">
      <w:pPr>
        <w:pStyle w:val="CCorpsdetexte1"/>
        <w:rPr>
          <w:ins w:id="126" w:author="MENARD Gabrielle (ENGIE SA)" w:date="2020-06-26T12:28:00Z"/>
          <w:rFonts w:cs="Cambria"/>
          <w:lang w:val="en-US"/>
        </w:rPr>
      </w:pPr>
      <w:r w:rsidRPr="00B86E19">
        <w:rPr>
          <w:rFonts w:cs="Cambria"/>
          <w:lang w:val="en-US"/>
        </w:rPr>
        <w:t xml:space="preserve">In this step we propose to install a test bench in order to develop a new </w:t>
      </w:r>
      <w:r w:rsidR="00C85C74" w:rsidRPr="00B86E19">
        <w:rPr>
          <w:rFonts w:cs="Cambria"/>
          <w:lang w:val="en-US"/>
        </w:rPr>
        <w:t>process</w:t>
      </w:r>
      <w:r w:rsidRPr="005C6B78">
        <w:rPr>
          <w:rFonts w:cs="Cambria"/>
          <w:lang w:val="en-US"/>
        </w:rPr>
        <w:t xml:space="preserve"> for liquefaction of </w:t>
      </w:r>
      <w:r w:rsidR="21301A21" w:rsidRPr="17B0CD5D">
        <w:rPr>
          <w:rFonts w:cs="Cambria"/>
          <w:lang w:val="en-US"/>
        </w:rPr>
        <w:t>renewable</w:t>
      </w:r>
      <w:r w:rsidR="00632749">
        <w:rPr>
          <w:rFonts w:cs="Cambria"/>
          <w:lang w:val="en-US"/>
        </w:rPr>
        <w:t xml:space="preserve"> </w:t>
      </w:r>
      <w:r w:rsidRPr="005C6B78">
        <w:rPr>
          <w:rFonts w:cs="Cambria"/>
          <w:lang w:val="en-US"/>
        </w:rPr>
        <w:t>hydrogen.</w:t>
      </w:r>
      <w:r w:rsidR="007E4FD6">
        <w:rPr>
          <w:rFonts w:cs="Cambria"/>
          <w:lang w:val="en-US"/>
        </w:rPr>
        <w:t xml:space="preserve"> </w:t>
      </w:r>
      <w:r w:rsidR="0015670F" w:rsidRPr="00B86E19">
        <w:rPr>
          <w:rFonts w:cs="Cambria"/>
          <w:lang w:val="en-US"/>
        </w:rPr>
        <w:t>T</w:t>
      </w:r>
      <w:r w:rsidR="00957DE5" w:rsidRPr="00B86E19">
        <w:rPr>
          <w:rFonts w:cs="Cambria"/>
          <w:lang w:val="en-US"/>
        </w:rPr>
        <w:t xml:space="preserve">he aim of doing a hydrogen liquefaction test bench is to </w:t>
      </w:r>
      <w:r w:rsidR="00C85C74" w:rsidRPr="00B86E19">
        <w:rPr>
          <w:rFonts w:cs="Cambria"/>
          <w:lang w:val="en-US"/>
        </w:rPr>
        <w:t xml:space="preserve">better </w:t>
      </w:r>
      <w:r w:rsidR="00957DE5" w:rsidRPr="00B86E19">
        <w:rPr>
          <w:rFonts w:cs="Cambria"/>
          <w:lang w:val="en-US"/>
        </w:rPr>
        <w:t xml:space="preserve">understand liquid hydrogen. Some tests to perform on the bench are already identified. These tests will lead to </w:t>
      </w:r>
      <w:r w:rsidR="0056397B">
        <w:rPr>
          <w:rFonts w:cs="Cambria"/>
          <w:lang w:val="en-US"/>
        </w:rPr>
        <w:t>development</w:t>
      </w:r>
      <w:r w:rsidR="00957DE5" w:rsidRPr="00B86E19">
        <w:rPr>
          <w:rFonts w:cs="Cambria"/>
          <w:lang w:val="en-US"/>
        </w:rPr>
        <w:t xml:space="preserve"> of </w:t>
      </w:r>
      <w:r w:rsidR="4B7F6CD3" w:rsidRPr="17B0CD5D">
        <w:rPr>
          <w:rFonts w:cs="Cambria"/>
          <w:lang w:val="en-US"/>
        </w:rPr>
        <w:t>equipment</w:t>
      </w:r>
      <w:r w:rsidR="00957DE5" w:rsidRPr="00B86E19">
        <w:rPr>
          <w:rFonts w:cs="Cambria"/>
          <w:lang w:val="en-US"/>
        </w:rPr>
        <w:t xml:space="preserve"> and process optimization</w:t>
      </w:r>
      <w:r w:rsidR="0056397B">
        <w:rPr>
          <w:rFonts w:cs="Cambria"/>
          <w:lang w:val="en-US"/>
        </w:rPr>
        <w:t xml:space="preserve"> (pre-cooling and cooling cycle)</w:t>
      </w:r>
      <w:r w:rsidR="00957DE5" w:rsidRPr="00B86E19">
        <w:rPr>
          <w:rFonts w:cs="Cambria"/>
          <w:lang w:val="en-US"/>
        </w:rPr>
        <w:t>. Alternative solutions to the current and usual process</w:t>
      </w:r>
      <w:r w:rsidR="00C85C74" w:rsidRPr="00B86E19">
        <w:rPr>
          <w:rFonts w:cs="Cambria"/>
          <w:lang w:val="en-US"/>
        </w:rPr>
        <w:t>es</w:t>
      </w:r>
      <w:r w:rsidR="00957DE5" w:rsidRPr="00B86E19">
        <w:rPr>
          <w:rFonts w:cs="Cambria"/>
          <w:lang w:val="en-US"/>
        </w:rPr>
        <w:t xml:space="preserve"> </w:t>
      </w:r>
      <w:r w:rsidR="0056397B">
        <w:rPr>
          <w:rFonts w:cs="Cambria"/>
          <w:lang w:val="en-US"/>
        </w:rPr>
        <w:t xml:space="preserve">will be </w:t>
      </w:r>
      <w:r w:rsidR="38D4CBEC" w:rsidRPr="17B0CD5D">
        <w:rPr>
          <w:rFonts w:cs="Cambria"/>
          <w:lang w:val="en-US"/>
        </w:rPr>
        <w:t>developed</w:t>
      </w:r>
      <w:r w:rsidR="4B7F6CD3" w:rsidRPr="17B0CD5D">
        <w:rPr>
          <w:rFonts w:cs="Cambria"/>
          <w:lang w:val="en-US"/>
        </w:rPr>
        <w:t>.</w:t>
      </w:r>
      <w:r w:rsidR="00957DE5" w:rsidRPr="00B86E19">
        <w:rPr>
          <w:rFonts w:cs="Cambria"/>
          <w:lang w:val="en-US"/>
        </w:rPr>
        <w:t xml:space="preserve"> The following table is presenting the different tests and the anticipated impact on the test bench.</w:t>
      </w:r>
    </w:p>
    <w:p w14:paraId="55FF53F4" w14:textId="77777777" w:rsidR="00787C0C" w:rsidRDefault="00787C0C" w:rsidP="00957DE5">
      <w:pPr>
        <w:pStyle w:val="CCorpsdetexte1"/>
        <w:rPr>
          <w:ins w:id="127" w:author="MENARD Gabrielle (ENGIE SA)" w:date="2020-06-26T12:28:00Z"/>
          <w:rFonts w:cs="Cambria"/>
          <w:lang w:val="en-US"/>
        </w:rPr>
      </w:pPr>
    </w:p>
    <w:p w14:paraId="45CCFF00" w14:textId="423E4853" w:rsidR="001B4400" w:rsidRPr="001B4400" w:rsidRDefault="00787C0C" w:rsidP="001B4400">
      <w:pPr>
        <w:pStyle w:val="CCorpsdetexte1"/>
        <w:rPr>
          <w:rFonts w:cs="Cambria"/>
          <w:lang w:val="en-US"/>
        </w:rPr>
      </w:pPr>
      <w:ins w:id="128" w:author="MENARD Gabrielle (ENGIE SA)" w:date="2020-06-26T12:28:00Z">
        <w:r>
          <w:rPr>
            <w:rFonts w:cs="Cambria"/>
            <w:lang w:val="en-US"/>
          </w:rPr>
          <w:t>The technical challenges of the design of the liquefaction plant will be managed by</w:t>
        </w:r>
        <w:r w:rsidR="00137A36">
          <w:rPr>
            <w:rFonts w:cs="Cambria"/>
            <w:lang w:val="en-US"/>
          </w:rPr>
          <w:t xml:space="preserve"> </w:t>
        </w:r>
        <w:proofErr w:type="spellStart"/>
        <w:r w:rsidR="00137A36">
          <w:rPr>
            <w:rFonts w:cs="Cambria"/>
            <w:lang w:val="en-US"/>
          </w:rPr>
          <w:t>ArianeGroup</w:t>
        </w:r>
        <w:proofErr w:type="spellEnd"/>
        <w:r w:rsidR="00137A36">
          <w:rPr>
            <w:rFonts w:cs="Cambria"/>
            <w:lang w:val="en-US"/>
          </w:rPr>
          <w:t xml:space="preserve"> and ENGIE in partnership with </w:t>
        </w:r>
        <w:proofErr w:type="spellStart"/>
        <w:r w:rsidR="00137A36">
          <w:rPr>
            <w:rFonts w:cs="Cambria"/>
            <w:lang w:val="en-US"/>
          </w:rPr>
          <w:t>FivesCryo</w:t>
        </w:r>
        <w:proofErr w:type="spellEnd"/>
        <w:r w:rsidR="00137A36">
          <w:rPr>
            <w:rFonts w:cs="Cambria"/>
            <w:lang w:val="en-US"/>
          </w:rPr>
          <w:t xml:space="preserve"> for the topics regarding speci</w:t>
        </w:r>
      </w:ins>
      <w:ins w:id="129" w:author="MENARD Gabrielle (ENGIE SA)" w:date="2020-06-26T12:29:00Z">
        <w:r w:rsidR="00137A36">
          <w:rPr>
            <w:rFonts w:cs="Cambria"/>
            <w:lang w:val="en-US"/>
          </w:rPr>
          <w:t xml:space="preserve">fically heat exchanger and catalyst. </w:t>
        </w:r>
      </w:ins>
    </w:p>
    <w:p w14:paraId="26BA94FB" w14:textId="423E4853" w:rsidR="00EE7FC8" w:rsidRPr="00B86E19" w:rsidRDefault="00EE7FC8" w:rsidP="00957DE5">
      <w:pPr>
        <w:pStyle w:val="CCorpsdetexte1"/>
        <w:rPr>
          <w:rFonts w:cs="Cambria"/>
          <w:lang w:val="en-US"/>
        </w:rPr>
      </w:pPr>
    </w:p>
    <w:p w14:paraId="7E2BDBBD" w14:textId="48FE37A6" w:rsidR="000A15E8" w:rsidRPr="008A4AB8" w:rsidRDefault="00C81616" w:rsidP="008A4AB8">
      <w:pPr>
        <w:pStyle w:val="CTitre4"/>
        <w:rPr>
          <w:lang w:val="en-US"/>
        </w:rPr>
      </w:pPr>
      <w:r w:rsidRPr="008A4AB8">
        <w:rPr>
          <w:lang w:val="en-US"/>
        </w:rPr>
        <w:t xml:space="preserve"> </w:t>
      </w:r>
      <w:r w:rsidR="00642AEE" w:rsidRPr="008A4AB8">
        <w:rPr>
          <w:lang w:val="en-US"/>
        </w:rPr>
        <w:t xml:space="preserve">Pre-cooling and </w:t>
      </w:r>
      <w:r w:rsidR="00261FD5" w:rsidRPr="008A4AB8">
        <w:rPr>
          <w:lang w:val="en-US"/>
        </w:rPr>
        <w:t xml:space="preserve">cooling </w:t>
      </w:r>
      <w:r w:rsidR="000A15E8" w:rsidRPr="008A4AB8">
        <w:rPr>
          <w:lang w:val="en-US"/>
        </w:rPr>
        <w:t>cycles</w:t>
      </w:r>
    </w:p>
    <w:p w14:paraId="34ECA09E" w14:textId="7399D246" w:rsidR="00C81616" w:rsidRPr="00A752DB" w:rsidRDefault="00C81616" w:rsidP="00C90787">
      <w:pPr>
        <w:pStyle w:val="CCorpsdetexte1"/>
        <w:spacing w:before="60" w:after="0" w:line="276" w:lineRule="auto"/>
        <w:rPr>
          <w:b/>
          <w:bCs/>
          <w:lang w:val="en-GB"/>
        </w:rPr>
      </w:pPr>
    </w:p>
    <w:p w14:paraId="77F571EE" w14:textId="420BED02" w:rsidR="00C90787" w:rsidRPr="00A752DB" w:rsidRDefault="00C90787" w:rsidP="00C90787">
      <w:pPr>
        <w:pStyle w:val="CCorpsdetexte1"/>
        <w:spacing w:before="60" w:after="0" w:line="276" w:lineRule="auto"/>
        <w:rPr>
          <w:lang w:val="en-GB"/>
        </w:rPr>
      </w:pPr>
      <w:r w:rsidRPr="00A752DB">
        <w:rPr>
          <w:b/>
          <w:bCs/>
          <w:lang w:val="en-GB"/>
        </w:rPr>
        <w:t xml:space="preserve">Thermodynamic properties of hydrogen show that pressure should be </w:t>
      </w:r>
      <w:r w:rsidR="00B41E8A" w:rsidRPr="00A752DB">
        <w:rPr>
          <w:b/>
          <w:bCs/>
          <w:lang w:val="en-GB"/>
        </w:rPr>
        <w:t>maximized,</w:t>
      </w:r>
      <w:r w:rsidRPr="00A752DB">
        <w:rPr>
          <w:b/>
          <w:bCs/>
          <w:lang w:val="en-GB"/>
        </w:rPr>
        <w:t xml:space="preserve"> and parahydrogen used as cooling refrigerant in the process</w:t>
      </w:r>
      <w:r w:rsidRPr="00A752DB">
        <w:rPr>
          <w:lang w:val="en-GB"/>
        </w:rPr>
        <w:t xml:space="preserve">. Pressure increase leads to optimized thermal properties but as well to higher cost of equipment while parahydrogen comes out to improve hydrogen capacity to absorb heat. Those optimizations have to be balanced to ensure profitable implementations. </w:t>
      </w:r>
    </w:p>
    <w:p w14:paraId="1E20A130" w14:textId="77777777" w:rsidR="00C90787" w:rsidRPr="00A752DB" w:rsidRDefault="00C90787" w:rsidP="00C90787">
      <w:pPr>
        <w:pStyle w:val="CCorpsdetexte1"/>
        <w:spacing w:before="60" w:after="0" w:line="276" w:lineRule="auto"/>
        <w:rPr>
          <w:lang w:val="en-GB"/>
        </w:rPr>
      </w:pPr>
    </w:p>
    <w:p w14:paraId="64D46D4D" w14:textId="27F1B4F2" w:rsidR="00C90787" w:rsidRPr="00A752DB" w:rsidRDefault="00C90787" w:rsidP="00C90787">
      <w:pPr>
        <w:pStyle w:val="CCorpsdetexte1"/>
        <w:spacing w:before="60" w:after="0" w:line="276" w:lineRule="auto"/>
        <w:rPr>
          <w:lang w:val="en-GB"/>
        </w:rPr>
      </w:pPr>
      <w:r w:rsidRPr="00A752DB">
        <w:rPr>
          <w:b/>
          <w:bCs/>
          <w:lang w:val="en-GB"/>
        </w:rPr>
        <w:t xml:space="preserve">Nitrogen open-loop for precooling is replaceable with alternative refrigerant systems such as nitrogen closed-loop (NCL) or hydrocarbons mixed refrigerant (MRC). </w:t>
      </w:r>
      <w:r w:rsidRPr="00A752DB">
        <w:rPr>
          <w:lang w:val="en-GB"/>
        </w:rPr>
        <w:t xml:space="preserve">Current technology consumes 3,0 kWh/kg representing 30% of the specific energy consumption (SEC). NCL or MRC use </w:t>
      </w:r>
      <w:r w:rsidRPr="00A752DB">
        <w:rPr>
          <w:b/>
          <w:bCs/>
          <w:lang w:val="en-GB"/>
        </w:rPr>
        <w:t>divides the SEC up by two</w:t>
      </w:r>
      <w:r w:rsidRPr="00A752DB">
        <w:rPr>
          <w:lang w:val="en-GB"/>
        </w:rPr>
        <w:t xml:space="preserve"> despite they increase slightly capital investment. Free cold generated in </w:t>
      </w:r>
      <w:r w:rsidR="00F82C13" w:rsidRPr="00A752DB">
        <w:rPr>
          <w:lang w:val="en-GB"/>
        </w:rPr>
        <w:t xml:space="preserve">ENGIE </w:t>
      </w:r>
      <w:r w:rsidRPr="00A752DB">
        <w:rPr>
          <w:lang w:val="en-GB"/>
        </w:rPr>
        <w:t xml:space="preserve">LNG-terminals is also considered as an innovative way to </w:t>
      </w:r>
      <w:r w:rsidR="00A572EF" w:rsidRPr="00A752DB">
        <w:rPr>
          <w:lang w:val="en-GB"/>
        </w:rPr>
        <w:t>valorise</w:t>
      </w:r>
      <w:r w:rsidRPr="00A752DB">
        <w:rPr>
          <w:lang w:val="en-GB"/>
        </w:rPr>
        <w:t xml:space="preserve"> LNG cold-coming from regasification process while leading to cheap pre-cooling.</w:t>
      </w:r>
    </w:p>
    <w:p w14:paraId="44720C06" w14:textId="77777777" w:rsidR="00EB319D" w:rsidRPr="00A752DB" w:rsidRDefault="00EB319D" w:rsidP="00C90787">
      <w:pPr>
        <w:pStyle w:val="CCorpsdetexte1"/>
        <w:spacing w:before="60" w:after="0" w:line="276" w:lineRule="auto"/>
        <w:rPr>
          <w:lang w:val="en-GB"/>
        </w:rPr>
      </w:pPr>
    </w:p>
    <w:p w14:paraId="66440EFB" w14:textId="7779539B" w:rsidR="00C90787" w:rsidRPr="00A752DB" w:rsidRDefault="00C90787" w:rsidP="00C90787">
      <w:pPr>
        <w:pStyle w:val="CCorpsdetexte1"/>
        <w:spacing w:before="60" w:after="0" w:line="276" w:lineRule="auto"/>
        <w:rPr>
          <w:lang w:val="en-GB"/>
        </w:rPr>
      </w:pPr>
      <w:r w:rsidRPr="00A752DB">
        <w:rPr>
          <w:b/>
          <w:bCs/>
          <w:lang w:val="en-GB"/>
        </w:rPr>
        <w:t xml:space="preserve">Mixing hydrogen with neon or helium is </w:t>
      </w:r>
      <w:r w:rsidR="004F51A0" w:rsidRPr="00A752DB">
        <w:rPr>
          <w:b/>
          <w:bCs/>
          <w:lang w:val="en-GB"/>
        </w:rPr>
        <w:t xml:space="preserve">a </w:t>
      </w:r>
      <w:r w:rsidRPr="00A752DB">
        <w:rPr>
          <w:b/>
          <w:bCs/>
          <w:lang w:val="en-GB"/>
        </w:rPr>
        <w:t xml:space="preserve">promising way to reduce SEC by 30%. </w:t>
      </w:r>
      <w:r w:rsidRPr="00A752DB">
        <w:rPr>
          <w:lang w:val="en-GB"/>
        </w:rPr>
        <w:t xml:space="preserve">Despite hydrogen shows excellent thermal properties, intermediate cooling refrigerant such as neon or alternative main refrigerant such as helium are considered to be excellent vector to </w:t>
      </w:r>
      <w:r w:rsidRPr="00A752DB">
        <w:rPr>
          <w:b/>
          <w:bCs/>
          <w:lang w:val="en-GB"/>
        </w:rPr>
        <w:t>complement hydrogen poor flow properties.</w:t>
      </w:r>
      <w:r w:rsidRPr="00A752DB">
        <w:rPr>
          <w:lang w:val="en-GB"/>
        </w:rPr>
        <w:t xml:space="preserve"> Due to extremely low temperature, only those gases work and there is a lack for adapted </w:t>
      </w:r>
      <w:r w:rsidR="00C85C74" w:rsidRPr="00A752DB">
        <w:rPr>
          <w:lang w:val="en-GB"/>
        </w:rPr>
        <w:t>modelling</w:t>
      </w:r>
      <w:r w:rsidRPr="00A752DB">
        <w:rPr>
          <w:lang w:val="en-GB"/>
        </w:rPr>
        <w:t xml:space="preserve"> system.</w:t>
      </w:r>
    </w:p>
    <w:p w14:paraId="5BFF93FD" w14:textId="77777777" w:rsidR="00C90787" w:rsidRPr="00A752DB" w:rsidRDefault="00C90787" w:rsidP="00C90787">
      <w:pPr>
        <w:pStyle w:val="CCorpsdetexte1"/>
        <w:spacing w:before="60" w:after="0" w:line="276" w:lineRule="auto"/>
        <w:rPr>
          <w:lang w:val="en-GB"/>
        </w:rPr>
      </w:pPr>
    </w:p>
    <w:p w14:paraId="76DD44D2" w14:textId="236A6F07" w:rsidR="00C90787" w:rsidRPr="00A752DB" w:rsidRDefault="00C90787" w:rsidP="00C90787">
      <w:pPr>
        <w:pStyle w:val="CCorpsdetexte1"/>
        <w:spacing w:before="60" w:after="0" w:line="276" w:lineRule="auto"/>
        <w:rPr>
          <w:lang w:val="en-GB"/>
        </w:rPr>
      </w:pPr>
      <w:r w:rsidRPr="00A752DB">
        <w:rPr>
          <w:b/>
          <w:bCs/>
          <w:lang w:val="en-GB"/>
        </w:rPr>
        <w:t>Technological improvement of catalytic heat exchangers, compressors and turbine expanders lead to increase of their performance</w:t>
      </w:r>
      <w:r w:rsidRPr="00A752DB">
        <w:rPr>
          <w:lang w:val="en-GB"/>
        </w:rPr>
        <w:t xml:space="preserve">. New model of plate-fin heat </w:t>
      </w:r>
      <w:r w:rsidR="00ED1664" w:rsidRPr="00A752DB">
        <w:rPr>
          <w:lang w:val="en-GB"/>
        </w:rPr>
        <w:t>exchangers offering better</w:t>
      </w:r>
      <w:r w:rsidRPr="00A752DB">
        <w:rPr>
          <w:lang w:val="en-GB"/>
        </w:rPr>
        <w:t xml:space="preserve"> efficiency</w:t>
      </w:r>
      <w:r w:rsidR="00EF61B0" w:rsidRPr="00A752DB">
        <w:rPr>
          <w:lang w:val="en-GB"/>
        </w:rPr>
        <w:t xml:space="preserve"> </w:t>
      </w:r>
      <w:r w:rsidRPr="00A752DB">
        <w:rPr>
          <w:lang w:val="en-GB"/>
        </w:rPr>
        <w:t>are in development to reduce exergy destruction occurring in the refrigeration cycle. However kinetic model for catalysis and heat exchangers computing have to be tackled to design them at best.</w:t>
      </w:r>
    </w:p>
    <w:p w14:paraId="21A62C6B" w14:textId="77777777" w:rsidR="00902C33" w:rsidRPr="00A752DB" w:rsidRDefault="00902C33" w:rsidP="00C90787">
      <w:pPr>
        <w:pStyle w:val="CCorpsdetexte1"/>
        <w:spacing w:before="60" w:after="0" w:line="276" w:lineRule="auto"/>
        <w:rPr>
          <w:lang w:val="en-GB"/>
        </w:rPr>
      </w:pPr>
    </w:p>
    <w:p w14:paraId="7F02CFB9" w14:textId="77777777" w:rsidR="00C90787" w:rsidRPr="00A752DB" w:rsidRDefault="00C90787" w:rsidP="00C90787">
      <w:pPr>
        <w:pStyle w:val="CCorpsdetexte1"/>
        <w:spacing w:after="0" w:line="276" w:lineRule="auto"/>
        <w:rPr>
          <w:lang w:val="en-GB"/>
        </w:rPr>
      </w:pPr>
      <w:r w:rsidRPr="00A752DB">
        <w:rPr>
          <w:b/>
          <w:bCs/>
          <w:lang w:val="en-GB"/>
        </w:rPr>
        <w:t>Changing compressor material or shifting to a more efficient type such as turbo-compressor are current options to improve compression efficiency</w:t>
      </w:r>
      <w:r w:rsidRPr="00A752DB">
        <w:rPr>
          <w:lang w:val="en-GB"/>
        </w:rPr>
        <w:t xml:space="preserve">. This is highly required since refrigeration loop’s compressor consumes 60% of the energy supplied to liquefy hydrogen being thus main power consumer, Technical development of advanced high-speed turbo-compressors adapted to hydrogen with titanium may lead to achieve higher pressure ratio, </w:t>
      </w:r>
      <w:r w:rsidRPr="00A752DB">
        <w:rPr>
          <w:b/>
          <w:bCs/>
          <w:lang w:val="en-GB"/>
        </w:rPr>
        <w:t>reducing the number of compression stage</w:t>
      </w:r>
      <w:r w:rsidRPr="00A752DB">
        <w:rPr>
          <w:lang w:val="en-GB"/>
        </w:rPr>
        <w:t xml:space="preserve"> and thus the CAPEX.</w:t>
      </w:r>
    </w:p>
    <w:p w14:paraId="29E7D7A8" w14:textId="77777777" w:rsidR="00806C0A" w:rsidRPr="00A752DB" w:rsidRDefault="00806C0A" w:rsidP="00C90787">
      <w:pPr>
        <w:pStyle w:val="CCorpsdetexte1"/>
        <w:spacing w:after="0" w:line="276" w:lineRule="auto"/>
        <w:rPr>
          <w:lang w:val="en-GB"/>
        </w:rPr>
      </w:pPr>
    </w:p>
    <w:p w14:paraId="3E490DCA" w14:textId="700466BD" w:rsidR="00FF7801" w:rsidRDefault="00C90787" w:rsidP="00C90787">
      <w:pPr>
        <w:pStyle w:val="CCorpsdetexte1"/>
        <w:spacing w:after="0" w:line="276" w:lineRule="auto"/>
        <w:rPr>
          <w:lang w:val="en-GB"/>
        </w:rPr>
      </w:pPr>
      <w:r w:rsidRPr="00A752DB">
        <w:rPr>
          <w:b/>
          <w:bCs/>
          <w:lang w:val="en-GB"/>
        </w:rPr>
        <w:t>Promising ongoing development showed an overview of some possible alternative technologies to overcome current limitation</w:t>
      </w:r>
      <w:r w:rsidRPr="00A752DB">
        <w:rPr>
          <w:lang w:val="en-GB"/>
        </w:rPr>
        <w:t xml:space="preserve"> although long term qualification procedures will be required which will likely allow implementation on a </w:t>
      </w:r>
      <w:r w:rsidR="00B41E8A" w:rsidRPr="00A752DB">
        <w:rPr>
          <w:lang w:val="en-GB"/>
        </w:rPr>
        <w:t>long-term</w:t>
      </w:r>
      <w:r w:rsidRPr="00A752DB">
        <w:rPr>
          <w:lang w:val="en-GB"/>
        </w:rPr>
        <w:t xml:space="preserve"> basis only. </w:t>
      </w:r>
      <w:r w:rsidRPr="00A752DB">
        <w:rPr>
          <w:b/>
          <w:bCs/>
          <w:lang w:val="en-GB"/>
        </w:rPr>
        <w:t>Assisting or replacing mechanical compressor with ejectors</w:t>
      </w:r>
      <w:r w:rsidRPr="00A752DB">
        <w:rPr>
          <w:lang w:val="en-GB"/>
        </w:rPr>
        <w:t xml:space="preserve"> allow both a reduction of SEC and CAPEX by reducing </w:t>
      </w:r>
      <w:r w:rsidRPr="00A752DB">
        <w:rPr>
          <w:lang w:val="en-GB"/>
        </w:rPr>
        <w:lastRenderedPageBreak/>
        <w:t>compressor volumetric inlet. On the same principle</w:t>
      </w:r>
      <w:r w:rsidRPr="00A752DB">
        <w:rPr>
          <w:b/>
          <w:bCs/>
          <w:lang w:val="en-GB"/>
        </w:rPr>
        <w:t>, metal hydride hydrogen compressor</w:t>
      </w:r>
      <w:r w:rsidRPr="00A752DB">
        <w:rPr>
          <w:lang w:val="en-GB"/>
        </w:rPr>
        <w:t xml:space="preserve"> uses physio-chemistry energy to supply high-pressure. Finally, </w:t>
      </w:r>
      <w:r w:rsidRPr="00A752DB">
        <w:rPr>
          <w:b/>
          <w:bCs/>
          <w:lang w:val="en-GB"/>
        </w:rPr>
        <w:t>Stirling reverse machine is the most disruptive alternative</w:t>
      </w:r>
      <w:r w:rsidRPr="00A752DB">
        <w:rPr>
          <w:lang w:val="en-GB"/>
        </w:rPr>
        <w:t xml:space="preserve"> since it eliminates totally the need of compressor. Both last solutions’ drawback </w:t>
      </w:r>
      <w:r w:rsidR="00B41E8A" w:rsidRPr="00A752DB">
        <w:rPr>
          <w:lang w:val="en-GB"/>
        </w:rPr>
        <w:t>is</w:t>
      </w:r>
      <w:r w:rsidRPr="00A752DB">
        <w:rPr>
          <w:lang w:val="en-GB"/>
        </w:rPr>
        <w:t xml:space="preserve"> their small-scale capacity. Further studies are needed to explore the technical and economic aspects of those technologies to confirm their true potential which can be achieved thank to the test bench development.</w:t>
      </w:r>
    </w:p>
    <w:p w14:paraId="497383DC" w14:textId="423E4853" w:rsidR="00A62870" w:rsidRDefault="00A62870" w:rsidP="00C90787">
      <w:pPr>
        <w:pStyle w:val="CCorpsdetexte1"/>
        <w:spacing w:after="0" w:line="276" w:lineRule="auto"/>
        <w:rPr>
          <w:lang w:val="en-GB"/>
        </w:rPr>
      </w:pPr>
    </w:p>
    <w:p w14:paraId="4F1BA2E4" w14:textId="423E4853" w:rsidR="00930979" w:rsidRPr="00C50B48" w:rsidRDefault="00930979" w:rsidP="00930979">
      <w:pPr>
        <w:pStyle w:val="CCorpsdetexte"/>
        <w:rPr>
          <w:lang w:val="en-US"/>
        </w:rPr>
      </w:pPr>
      <w:r w:rsidRPr="00CF6B82">
        <w:rPr>
          <w:rFonts w:cs="Cambria"/>
          <w:lang w:val="en-US"/>
        </w:rPr>
        <w:t xml:space="preserve">The following table </w:t>
      </w:r>
      <w:r>
        <w:rPr>
          <w:rFonts w:cs="Cambria"/>
          <w:lang w:val="en-US"/>
        </w:rPr>
        <w:t xml:space="preserve">is </w:t>
      </w:r>
      <w:r w:rsidRPr="00CF6B82">
        <w:rPr>
          <w:rFonts w:cs="Cambria"/>
          <w:lang w:val="en-US"/>
        </w:rPr>
        <w:t>presenting the different tests and the anticipated impact</w:t>
      </w:r>
      <w:r w:rsidR="002A445A">
        <w:rPr>
          <w:rFonts w:cs="Cambria"/>
          <w:lang w:val="en-US"/>
        </w:rPr>
        <w:t>s</w:t>
      </w:r>
      <w:r w:rsidRPr="00CF6B82">
        <w:rPr>
          <w:rFonts w:cs="Cambria"/>
          <w:lang w:val="en-US"/>
        </w:rPr>
        <w:t xml:space="preserve"> on </w:t>
      </w:r>
      <w:r w:rsidR="002A445A">
        <w:rPr>
          <w:rFonts w:cs="Cambria"/>
          <w:lang w:val="en-US"/>
        </w:rPr>
        <w:t>the test bench design</w:t>
      </w:r>
      <w:r w:rsidRPr="00CF6B82">
        <w:rPr>
          <w:rFonts w:cs="Cambria"/>
          <w:lang w:val="en-US"/>
        </w:rPr>
        <w:t>.</w:t>
      </w:r>
    </w:p>
    <w:p w14:paraId="595C9060" w14:textId="423E4853" w:rsidR="00930979" w:rsidRDefault="00930979" w:rsidP="00C90787">
      <w:pPr>
        <w:pStyle w:val="CCorpsdetexte1"/>
        <w:spacing w:after="0" w:line="276" w:lineRule="auto"/>
        <w:rPr>
          <w:lang w:val="en-GB"/>
        </w:rPr>
      </w:pPr>
    </w:p>
    <w:tbl>
      <w:tblPr>
        <w:tblStyle w:val="GridTable6ColorfulAccent1"/>
        <w:tblW w:w="10060" w:type="dxa"/>
        <w:tblLook w:val="04A0" w:firstRow="1" w:lastRow="0" w:firstColumn="1" w:lastColumn="0" w:noHBand="0" w:noVBand="1"/>
      </w:tblPr>
      <w:tblGrid>
        <w:gridCol w:w="1731"/>
        <w:gridCol w:w="5541"/>
        <w:gridCol w:w="2749"/>
        <w:gridCol w:w="39"/>
      </w:tblGrid>
      <w:tr w:rsidR="00A62870" w:rsidRPr="009D498F" w14:paraId="287B0238" w14:textId="77777777" w:rsidTr="00675A59">
        <w:trPr>
          <w:gridAfter w:val="1"/>
          <w:cnfStyle w:val="100000000000" w:firstRow="1" w:lastRow="0" w:firstColumn="0" w:lastColumn="0" w:oddVBand="0" w:evenVBand="0" w:oddHBand="0" w:evenHBand="0" w:firstRowFirstColumn="0" w:firstRowLastColumn="0" w:lastRowFirstColumn="0" w:lastRowLastColumn="0"/>
          <w:wAfter w:w="39" w:type="dxa"/>
        </w:trPr>
        <w:tc>
          <w:tcPr>
            <w:cnfStyle w:val="001000000000" w:firstRow="0" w:lastRow="0" w:firstColumn="1" w:lastColumn="0" w:oddVBand="0" w:evenVBand="0" w:oddHBand="0" w:evenHBand="0" w:firstRowFirstColumn="0" w:firstRowLastColumn="0" w:lastRowFirstColumn="0" w:lastRowLastColumn="0"/>
            <w:tcW w:w="1731" w:type="dxa"/>
            <w:vAlign w:val="center"/>
          </w:tcPr>
          <w:p w14:paraId="450B4FDB" w14:textId="5F50DDFE" w:rsidR="00A62870" w:rsidRDefault="004B328F" w:rsidP="004A77F0">
            <w:pPr>
              <w:pStyle w:val="CCorpsdetexte1"/>
              <w:jc w:val="left"/>
              <w:rPr>
                <w:rFonts w:cs="Cambria"/>
                <w:lang w:val="en-US"/>
              </w:rPr>
            </w:pPr>
            <w:r>
              <w:rPr>
                <w:rFonts w:cs="Cambria"/>
                <w:lang w:val="en-US"/>
              </w:rPr>
              <w:t>Part of the liquefaction cycle to be tested</w:t>
            </w:r>
          </w:p>
        </w:tc>
        <w:tc>
          <w:tcPr>
            <w:tcW w:w="5541" w:type="dxa"/>
            <w:vAlign w:val="center"/>
          </w:tcPr>
          <w:p w14:paraId="5E036DFB" w14:textId="77777777" w:rsidR="00A62870" w:rsidRDefault="00A62870" w:rsidP="004A77F0">
            <w:pPr>
              <w:pStyle w:val="CCorpsdetexte1"/>
              <w:jc w:val="left"/>
              <w:cnfStyle w:val="100000000000" w:firstRow="1" w:lastRow="0" w:firstColumn="0" w:lastColumn="0" w:oddVBand="0" w:evenVBand="0" w:oddHBand="0" w:evenHBand="0" w:firstRowFirstColumn="0" w:firstRowLastColumn="0" w:lastRowFirstColumn="0" w:lastRowLastColumn="0"/>
              <w:rPr>
                <w:rFonts w:cs="Cambria"/>
                <w:lang w:val="en-US"/>
              </w:rPr>
            </w:pPr>
            <w:r w:rsidRPr="00FC5BB7">
              <w:rPr>
                <w:rFonts w:cs="Cambria"/>
                <w:color w:val="auto"/>
                <w:lang w:val="en-US"/>
              </w:rPr>
              <w:t>Explanation</w:t>
            </w:r>
          </w:p>
        </w:tc>
        <w:tc>
          <w:tcPr>
            <w:tcW w:w="2749" w:type="dxa"/>
            <w:vAlign w:val="center"/>
          </w:tcPr>
          <w:p w14:paraId="449F25D4" w14:textId="74B87318" w:rsidR="00A62870" w:rsidRDefault="00A62870" w:rsidP="004A77F0">
            <w:pPr>
              <w:pStyle w:val="CCorpsdetexte1"/>
              <w:jc w:val="left"/>
              <w:cnfStyle w:val="100000000000" w:firstRow="1" w:lastRow="0" w:firstColumn="0" w:lastColumn="0" w:oddVBand="0" w:evenVBand="0" w:oddHBand="0" w:evenHBand="0" w:firstRowFirstColumn="0" w:firstRowLastColumn="0" w:lastRowFirstColumn="0" w:lastRowLastColumn="0"/>
              <w:rPr>
                <w:rFonts w:cs="Cambria"/>
                <w:lang w:val="en-US"/>
              </w:rPr>
            </w:pPr>
            <w:r w:rsidRPr="00FC5BB7">
              <w:rPr>
                <w:rFonts w:cs="Cambria"/>
                <w:color w:val="auto"/>
                <w:lang w:val="en-US"/>
              </w:rPr>
              <w:t xml:space="preserve">Impact on test bench </w:t>
            </w:r>
            <w:r w:rsidR="00675A59">
              <w:rPr>
                <w:rFonts w:cs="Cambria"/>
                <w:color w:val="auto"/>
                <w:lang w:val="en-US"/>
              </w:rPr>
              <w:t>(0.5 t/d)</w:t>
            </w:r>
            <w:r w:rsidRPr="00FC5BB7">
              <w:rPr>
                <w:rFonts w:cs="Cambria"/>
                <w:color w:val="auto"/>
                <w:lang w:val="en-US"/>
              </w:rPr>
              <w:t xml:space="preserve"> design</w:t>
            </w:r>
          </w:p>
        </w:tc>
      </w:tr>
      <w:tr w:rsidR="00A62870" w:rsidRPr="009D498F" w14:paraId="6AB44055" w14:textId="77777777" w:rsidTr="00675A59">
        <w:trPr>
          <w:gridAfter w:val="1"/>
          <w:cnfStyle w:val="000000100000" w:firstRow="0" w:lastRow="0" w:firstColumn="0" w:lastColumn="0" w:oddVBand="0" w:evenVBand="0" w:oddHBand="1" w:evenHBand="0" w:firstRowFirstColumn="0" w:firstRowLastColumn="0" w:lastRowFirstColumn="0" w:lastRowLastColumn="0"/>
          <w:wAfter w:w="39" w:type="dxa"/>
        </w:trPr>
        <w:tc>
          <w:tcPr>
            <w:cnfStyle w:val="001000000000" w:firstRow="0" w:lastRow="0" w:firstColumn="1" w:lastColumn="0" w:oddVBand="0" w:evenVBand="0" w:oddHBand="0" w:evenHBand="0" w:firstRowFirstColumn="0" w:firstRowLastColumn="0" w:lastRowFirstColumn="0" w:lastRowLastColumn="0"/>
            <w:tcW w:w="1731" w:type="dxa"/>
            <w:vAlign w:val="center"/>
          </w:tcPr>
          <w:p w14:paraId="1210EDC5" w14:textId="77777777" w:rsidR="00A62870" w:rsidRDefault="00A62870" w:rsidP="004A77F0">
            <w:pPr>
              <w:pStyle w:val="CCorpsdetexte1"/>
              <w:jc w:val="left"/>
              <w:rPr>
                <w:rFonts w:cs="Cambria"/>
                <w:lang w:val="en-US"/>
              </w:rPr>
            </w:pPr>
            <w:r w:rsidRPr="00FC5BB7">
              <w:rPr>
                <w:rFonts w:cs="Cambria"/>
                <w:color w:val="auto"/>
                <w:lang w:val="en-US"/>
              </w:rPr>
              <w:t>Precooling fluid</w:t>
            </w:r>
          </w:p>
        </w:tc>
        <w:tc>
          <w:tcPr>
            <w:tcW w:w="5541" w:type="dxa"/>
            <w:vAlign w:val="center"/>
          </w:tcPr>
          <w:p w14:paraId="2E7E66B9" w14:textId="0400149D" w:rsidR="00A62870" w:rsidRDefault="00A62870" w:rsidP="004A77F0">
            <w:pPr>
              <w:pStyle w:val="CCorpsdetexte1"/>
              <w:jc w:val="left"/>
              <w:cnfStyle w:val="000000100000" w:firstRow="0" w:lastRow="0" w:firstColumn="0" w:lastColumn="0" w:oddVBand="0" w:evenVBand="0" w:oddHBand="1" w:evenHBand="0" w:firstRowFirstColumn="0" w:firstRowLastColumn="0" w:lastRowFirstColumn="0" w:lastRowLastColumn="0"/>
              <w:rPr>
                <w:rFonts w:cs="Cambria"/>
                <w:lang w:val="en-US"/>
              </w:rPr>
            </w:pPr>
            <w:r w:rsidRPr="00FC5BB7">
              <w:rPr>
                <w:rFonts w:cs="Cambria"/>
                <w:color w:val="auto"/>
                <w:lang w:val="en-US"/>
              </w:rPr>
              <w:t>As shown previously the bench will be first design using LN</w:t>
            </w:r>
            <w:r w:rsidRPr="00FC5BB7">
              <w:rPr>
                <w:rFonts w:cs="Cambria"/>
                <w:color w:val="auto"/>
                <w:vertAlign w:val="subscript"/>
                <w:lang w:val="en-US"/>
              </w:rPr>
              <w:t>2</w:t>
            </w:r>
            <w:r w:rsidRPr="00FC5BB7">
              <w:rPr>
                <w:rFonts w:cs="Cambria"/>
                <w:color w:val="auto"/>
                <w:lang w:val="en-US"/>
              </w:rPr>
              <w:t xml:space="preserve"> as </w:t>
            </w:r>
            <w:proofErr w:type="spellStart"/>
            <w:r w:rsidRPr="00FC5BB7">
              <w:rPr>
                <w:rFonts w:cs="Cambria"/>
                <w:color w:val="auto"/>
                <w:lang w:val="en-US"/>
              </w:rPr>
              <w:t>precoolant</w:t>
            </w:r>
            <w:proofErr w:type="spellEnd"/>
            <w:r w:rsidRPr="00FC5BB7">
              <w:rPr>
                <w:rFonts w:cs="Cambria"/>
                <w:color w:val="auto"/>
                <w:lang w:val="en-US"/>
              </w:rPr>
              <w:t>. However, the idea of using LNG should be studied.</w:t>
            </w:r>
          </w:p>
        </w:tc>
        <w:tc>
          <w:tcPr>
            <w:tcW w:w="2749" w:type="dxa"/>
            <w:vAlign w:val="center"/>
          </w:tcPr>
          <w:p w14:paraId="42379DF9" w14:textId="3C4A85E1" w:rsidR="00A62870" w:rsidRDefault="00A62870" w:rsidP="004A77F0">
            <w:pPr>
              <w:pStyle w:val="CCorpsdetexte1"/>
              <w:jc w:val="left"/>
              <w:cnfStyle w:val="000000100000" w:firstRow="0" w:lastRow="0" w:firstColumn="0" w:lastColumn="0" w:oddVBand="0" w:evenVBand="0" w:oddHBand="1" w:evenHBand="0" w:firstRowFirstColumn="0" w:firstRowLastColumn="0" w:lastRowFirstColumn="0" w:lastRowLastColumn="0"/>
              <w:rPr>
                <w:rFonts w:cs="Cambria"/>
                <w:lang w:val="en-US"/>
              </w:rPr>
            </w:pPr>
            <w:r w:rsidRPr="00FC5BB7">
              <w:rPr>
                <w:rFonts w:cs="Cambria"/>
                <w:color w:val="auto"/>
                <w:lang w:val="en-US"/>
              </w:rPr>
              <w:t>The use of LNG for precooling require an additional heat exchanger to respect the BOG conditions and to keep a positive temperature at the compressor inlet.</w:t>
            </w:r>
          </w:p>
        </w:tc>
      </w:tr>
      <w:tr w:rsidR="00675A59" w:rsidRPr="009D498F" w14:paraId="3FD05CD8" w14:textId="77777777" w:rsidTr="00675A59">
        <w:trPr>
          <w:gridAfter w:val="1"/>
          <w:wAfter w:w="39" w:type="dxa"/>
        </w:trPr>
        <w:tc>
          <w:tcPr>
            <w:cnfStyle w:val="001000000000" w:firstRow="0" w:lastRow="0" w:firstColumn="1" w:lastColumn="0" w:oddVBand="0" w:evenVBand="0" w:oddHBand="0" w:evenHBand="0" w:firstRowFirstColumn="0" w:firstRowLastColumn="0" w:lastRowFirstColumn="0" w:lastRowLastColumn="0"/>
            <w:tcW w:w="1731" w:type="dxa"/>
            <w:vAlign w:val="center"/>
          </w:tcPr>
          <w:p w14:paraId="22DE3571" w14:textId="46BE71F9" w:rsidR="00675A59" w:rsidRPr="006F42CD" w:rsidRDefault="00675A59" w:rsidP="00675A59">
            <w:pPr>
              <w:pStyle w:val="CCorpsdetexte1"/>
              <w:jc w:val="left"/>
              <w:rPr>
                <w:rFonts w:cs="Cambria"/>
                <w:lang w:val="en-US"/>
              </w:rPr>
            </w:pPr>
            <w:r w:rsidRPr="00FC5BB7">
              <w:rPr>
                <w:rFonts w:cs="Cambria"/>
                <w:color w:val="auto"/>
                <w:lang w:val="en-US"/>
              </w:rPr>
              <w:t>Refrigerant fluid employed</w:t>
            </w:r>
          </w:p>
        </w:tc>
        <w:tc>
          <w:tcPr>
            <w:tcW w:w="5541" w:type="dxa"/>
            <w:vAlign w:val="center"/>
          </w:tcPr>
          <w:p w14:paraId="41B4EBC5" w14:textId="13273A85" w:rsidR="00675A59" w:rsidRPr="006F42CD" w:rsidRDefault="00675A59" w:rsidP="00675A59">
            <w:pPr>
              <w:pStyle w:val="CCorpsdetexte1"/>
              <w:jc w:val="left"/>
              <w:cnfStyle w:val="000000000000" w:firstRow="0" w:lastRow="0" w:firstColumn="0" w:lastColumn="0" w:oddVBand="0" w:evenVBand="0" w:oddHBand="0" w:evenHBand="0" w:firstRowFirstColumn="0" w:firstRowLastColumn="0" w:lastRowFirstColumn="0" w:lastRowLastColumn="0"/>
              <w:rPr>
                <w:rFonts w:cs="Cambria"/>
                <w:lang w:val="en-US"/>
              </w:rPr>
            </w:pPr>
            <w:r w:rsidRPr="00FC5BB7">
              <w:rPr>
                <w:rFonts w:cs="Cambria"/>
                <w:color w:val="auto"/>
                <w:lang w:val="en-US"/>
              </w:rPr>
              <w:t>The close refrigeration loop is currently design using H</w:t>
            </w:r>
            <w:r w:rsidRPr="00FC5BB7">
              <w:rPr>
                <w:rFonts w:cs="Cambria"/>
                <w:color w:val="auto"/>
                <w:vertAlign w:val="subscript"/>
                <w:lang w:val="en-US"/>
              </w:rPr>
              <w:t>2</w:t>
            </w:r>
            <w:r w:rsidRPr="00FC5BB7">
              <w:rPr>
                <w:rFonts w:cs="Cambria"/>
                <w:color w:val="auto"/>
                <w:lang w:val="en-US"/>
              </w:rPr>
              <w:t>. Some conceptual plants are using other fluid, such as mix refrigerant or a neon/helium mixture for instance.</w:t>
            </w:r>
          </w:p>
        </w:tc>
        <w:tc>
          <w:tcPr>
            <w:tcW w:w="2749" w:type="dxa"/>
            <w:vAlign w:val="center"/>
          </w:tcPr>
          <w:p w14:paraId="54C5B57D" w14:textId="62FCCAB8" w:rsidR="00675A59" w:rsidRPr="006F42CD" w:rsidRDefault="00675A59" w:rsidP="00675A59">
            <w:pPr>
              <w:pStyle w:val="CCorpsdetexte1"/>
              <w:jc w:val="left"/>
              <w:cnfStyle w:val="000000000000" w:firstRow="0" w:lastRow="0" w:firstColumn="0" w:lastColumn="0" w:oddVBand="0" w:evenVBand="0" w:oddHBand="0" w:evenHBand="0" w:firstRowFirstColumn="0" w:firstRowLastColumn="0" w:lastRowFirstColumn="0" w:lastRowLastColumn="0"/>
              <w:rPr>
                <w:rFonts w:cs="Cambria"/>
                <w:lang w:val="en-US"/>
              </w:rPr>
            </w:pPr>
            <w:r w:rsidRPr="00FC5BB7">
              <w:rPr>
                <w:rFonts w:cs="Cambria"/>
                <w:color w:val="auto"/>
                <w:lang w:val="en-US"/>
              </w:rPr>
              <w:t>Allow</w:t>
            </w:r>
            <w:r>
              <w:rPr>
                <w:rFonts w:cs="Cambria"/>
                <w:color w:val="auto"/>
                <w:lang w:val="en-US"/>
              </w:rPr>
              <w:t>ing</w:t>
            </w:r>
            <w:r w:rsidRPr="00FC5BB7">
              <w:rPr>
                <w:rFonts w:cs="Cambria"/>
                <w:color w:val="auto"/>
                <w:lang w:val="en-US"/>
              </w:rPr>
              <w:t xml:space="preserve"> the possibility of changing the fluid used in the loop.</w:t>
            </w:r>
          </w:p>
        </w:tc>
      </w:tr>
      <w:tr w:rsidR="00A62870" w:rsidRPr="009D498F" w14:paraId="6EE825F3" w14:textId="77777777" w:rsidTr="00675A59">
        <w:trPr>
          <w:gridAfter w:val="1"/>
          <w:cnfStyle w:val="000000100000" w:firstRow="0" w:lastRow="0" w:firstColumn="0" w:lastColumn="0" w:oddVBand="0" w:evenVBand="0" w:oddHBand="1" w:evenHBand="0" w:firstRowFirstColumn="0" w:firstRowLastColumn="0" w:lastRowFirstColumn="0" w:lastRowLastColumn="0"/>
          <w:wAfter w:w="39" w:type="dxa"/>
        </w:trPr>
        <w:tc>
          <w:tcPr>
            <w:cnfStyle w:val="001000000000" w:firstRow="0" w:lastRow="0" w:firstColumn="1" w:lastColumn="0" w:oddVBand="0" w:evenVBand="0" w:oddHBand="0" w:evenHBand="0" w:firstRowFirstColumn="0" w:firstRowLastColumn="0" w:lastRowFirstColumn="0" w:lastRowLastColumn="0"/>
            <w:tcW w:w="1731" w:type="dxa"/>
            <w:vAlign w:val="center"/>
          </w:tcPr>
          <w:p w14:paraId="2014E5C8" w14:textId="77777777" w:rsidR="00A62870" w:rsidRDefault="00A62870" w:rsidP="004A77F0">
            <w:pPr>
              <w:pStyle w:val="CCorpsdetexte1"/>
              <w:jc w:val="left"/>
              <w:rPr>
                <w:rFonts w:cs="Cambria"/>
                <w:lang w:val="en-US"/>
              </w:rPr>
            </w:pPr>
            <w:r w:rsidRPr="006F42CD">
              <w:rPr>
                <w:rFonts w:cs="Cambria"/>
                <w:color w:val="auto"/>
                <w:lang w:val="en-US"/>
              </w:rPr>
              <w:t xml:space="preserve">Precooling loop </w:t>
            </w:r>
          </w:p>
        </w:tc>
        <w:tc>
          <w:tcPr>
            <w:tcW w:w="5541" w:type="dxa"/>
            <w:vAlign w:val="center"/>
          </w:tcPr>
          <w:p w14:paraId="5CBFE885" w14:textId="7366948A" w:rsidR="00A62870" w:rsidRDefault="00A62870" w:rsidP="004A77F0">
            <w:pPr>
              <w:pStyle w:val="CCorpsdetexte1"/>
              <w:jc w:val="left"/>
              <w:cnfStyle w:val="000000100000" w:firstRow="0" w:lastRow="0" w:firstColumn="0" w:lastColumn="0" w:oddVBand="0" w:evenVBand="0" w:oddHBand="1" w:evenHBand="0" w:firstRowFirstColumn="0" w:firstRowLastColumn="0" w:lastRowFirstColumn="0" w:lastRowLastColumn="0"/>
              <w:rPr>
                <w:rFonts w:cs="Cambria"/>
                <w:lang w:val="en-US"/>
              </w:rPr>
            </w:pPr>
            <w:r w:rsidRPr="006F42CD">
              <w:rPr>
                <w:rFonts w:cs="Cambria"/>
                <w:color w:val="auto"/>
                <w:lang w:val="en-US"/>
              </w:rPr>
              <w:t>More than the fluid used for precooling</w:t>
            </w:r>
            <w:r w:rsidR="00675A59">
              <w:rPr>
                <w:rFonts w:cs="Cambria"/>
                <w:color w:val="auto"/>
                <w:lang w:val="en-US"/>
              </w:rPr>
              <w:t>,</w:t>
            </w:r>
            <w:r w:rsidRPr="006F42CD">
              <w:rPr>
                <w:rFonts w:cs="Cambria"/>
                <w:color w:val="auto"/>
                <w:lang w:val="en-US"/>
              </w:rPr>
              <w:t xml:space="preserve"> the precooling cycle itself can be modify. For instance, using a close loop (LN</w:t>
            </w:r>
            <w:r w:rsidRPr="006F42CD">
              <w:rPr>
                <w:rFonts w:cs="Cambria"/>
                <w:color w:val="auto"/>
                <w:vertAlign w:val="subscript"/>
                <w:lang w:val="en-US"/>
              </w:rPr>
              <w:t>2</w:t>
            </w:r>
            <w:r w:rsidRPr="006F42CD">
              <w:rPr>
                <w:rFonts w:cs="Cambria"/>
                <w:color w:val="auto"/>
                <w:lang w:val="en-US"/>
              </w:rPr>
              <w:t xml:space="preserve"> or LNG), or </w:t>
            </w:r>
            <w:r w:rsidR="00675A59">
              <w:rPr>
                <w:rFonts w:cs="Cambria"/>
                <w:color w:val="auto"/>
                <w:lang w:val="en-US"/>
              </w:rPr>
              <w:t>an open loop</w:t>
            </w:r>
            <w:r w:rsidR="00675A59" w:rsidRPr="006F42CD">
              <w:rPr>
                <w:rFonts w:cs="Cambria"/>
                <w:color w:val="auto"/>
                <w:lang w:val="en-US"/>
              </w:rPr>
              <w:t xml:space="preserve"> </w:t>
            </w:r>
            <w:r w:rsidRPr="006F42CD">
              <w:rPr>
                <w:rFonts w:cs="Cambria"/>
                <w:color w:val="auto"/>
                <w:lang w:val="en-US"/>
              </w:rPr>
              <w:t>cycle using mix refrigerant (neon/helium or hydrocarbons MR)</w:t>
            </w:r>
            <w:r>
              <w:rPr>
                <w:rFonts w:cs="Cambria"/>
                <w:color w:val="auto"/>
                <w:lang w:val="en-US"/>
              </w:rPr>
              <w:t>.</w:t>
            </w:r>
          </w:p>
        </w:tc>
        <w:tc>
          <w:tcPr>
            <w:tcW w:w="2749" w:type="dxa"/>
            <w:vAlign w:val="center"/>
          </w:tcPr>
          <w:p w14:paraId="49481F5E" w14:textId="77777777" w:rsidR="00A62870" w:rsidRDefault="00A62870" w:rsidP="004A77F0">
            <w:pPr>
              <w:pStyle w:val="CCorpsdetexte1"/>
              <w:jc w:val="left"/>
              <w:cnfStyle w:val="000000100000" w:firstRow="0" w:lastRow="0" w:firstColumn="0" w:lastColumn="0" w:oddVBand="0" w:evenVBand="0" w:oddHBand="1" w:evenHBand="0" w:firstRowFirstColumn="0" w:firstRowLastColumn="0" w:lastRowFirstColumn="0" w:lastRowLastColumn="0"/>
              <w:rPr>
                <w:rFonts w:cs="Cambria"/>
                <w:lang w:val="en-US"/>
              </w:rPr>
            </w:pPr>
            <w:r w:rsidRPr="006F42CD">
              <w:rPr>
                <w:rFonts w:cs="Cambria"/>
                <w:color w:val="auto"/>
                <w:lang w:val="en-US"/>
              </w:rPr>
              <w:t xml:space="preserve">The precooling cycle must be modifiable without having to modify too much the overall process. </w:t>
            </w:r>
          </w:p>
        </w:tc>
      </w:tr>
      <w:tr w:rsidR="00A62870" w:rsidRPr="009D498F" w14:paraId="66E91CB7" w14:textId="77777777" w:rsidTr="00675A59">
        <w:trPr>
          <w:gridAfter w:val="1"/>
          <w:wAfter w:w="39" w:type="dxa"/>
        </w:trPr>
        <w:tc>
          <w:tcPr>
            <w:cnfStyle w:val="001000000000" w:firstRow="0" w:lastRow="0" w:firstColumn="1" w:lastColumn="0" w:oddVBand="0" w:evenVBand="0" w:oddHBand="0" w:evenHBand="0" w:firstRowFirstColumn="0" w:firstRowLastColumn="0" w:lastRowFirstColumn="0" w:lastRowLastColumn="0"/>
            <w:tcW w:w="1731" w:type="dxa"/>
            <w:vAlign w:val="center"/>
          </w:tcPr>
          <w:p w14:paraId="3F397B82" w14:textId="77777777" w:rsidR="00A62870" w:rsidRDefault="00A62870" w:rsidP="004A77F0">
            <w:pPr>
              <w:pStyle w:val="CCorpsdetexte1"/>
              <w:jc w:val="left"/>
              <w:rPr>
                <w:rFonts w:cs="Cambria"/>
                <w:lang w:val="en-US"/>
              </w:rPr>
            </w:pPr>
            <w:r w:rsidRPr="00FC5BB7">
              <w:rPr>
                <w:rFonts w:cs="Cambria"/>
                <w:color w:val="auto"/>
                <w:lang w:val="en-US"/>
              </w:rPr>
              <w:t>Compression ratio</w:t>
            </w:r>
          </w:p>
        </w:tc>
        <w:tc>
          <w:tcPr>
            <w:tcW w:w="5541" w:type="dxa"/>
            <w:vAlign w:val="center"/>
          </w:tcPr>
          <w:p w14:paraId="1B43F814" w14:textId="77777777" w:rsidR="00A62870" w:rsidRDefault="00A62870" w:rsidP="004A77F0">
            <w:pPr>
              <w:pStyle w:val="CCorpsdetexte1"/>
              <w:jc w:val="left"/>
              <w:cnfStyle w:val="000000000000" w:firstRow="0" w:lastRow="0" w:firstColumn="0" w:lastColumn="0" w:oddVBand="0" w:evenVBand="0" w:oddHBand="0" w:evenHBand="0" w:firstRowFirstColumn="0" w:firstRowLastColumn="0" w:lastRowFirstColumn="0" w:lastRowLastColumn="0"/>
              <w:rPr>
                <w:rFonts w:cs="Cambria"/>
                <w:lang w:val="en-US"/>
              </w:rPr>
            </w:pPr>
            <w:r w:rsidRPr="00FC5BB7">
              <w:rPr>
                <w:rFonts w:cs="Cambria"/>
                <w:color w:val="auto"/>
                <w:lang w:val="en-US"/>
              </w:rPr>
              <w:t>The clod in the refrigeration loop is bring by the expansion/compression effect. The pressure ratio variation impact could be studied.</w:t>
            </w:r>
          </w:p>
        </w:tc>
        <w:tc>
          <w:tcPr>
            <w:tcW w:w="2749" w:type="dxa"/>
            <w:vAlign w:val="center"/>
          </w:tcPr>
          <w:p w14:paraId="1990E68B" w14:textId="77777777" w:rsidR="00A62870" w:rsidRDefault="00A62870" w:rsidP="004A77F0">
            <w:pPr>
              <w:pStyle w:val="CCorpsdetexte1"/>
              <w:keepNext/>
              <w:jc w:val="left"/>
              <w:cnfStyle w:val="000000000000" w:firstRow="0" w:lastRow="0" w:firstColumn="0" w:lastColumn="0" w:oddVBand="0" w:evenVBand="0" w:oddHBand="0" w:evenHBand="0" w:firstRowFirstColumn="0" w:firstRowLastColumn="0" w:lastRowFirstColumn="0" w:lastRowLastColumn="0"/>
              <w:rPr>
                <w:rFonts w:cs="Cambria"/>
                <w:lang w:val="en-US"/>
              </w:rPr>
            </w:pPr>
            <w:r w:rsidRPr="00FC5BB7">
              <w:rPr>
                <w:rFonts w:cs="Cambria"/>
                <w:color w:val="auto"/>
                <w:lang w:val="en-US"/>
              </w:rPr>
              <w:t>It will require flexible compressors and expanders to be able to process at different pressure. Select equipment that can support different pressure in a given interval.</w:t>
            </w:r>
          </w:p>
        </w:tc>
      </w:tr>
      <w:tr w:rsidR="004C1B7D" w:rsidRPr="009D498F" w14:paraId="142EE805" w14:textId="77777777" w:rsidTr="00675A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1" w:type="dxa"/>
            <w:vAlign w:val="center"/>
          </w:tcPr>
          <w:p w14:paraId="29C2433E" w14:textId="7242F3E0" w:rsidR="004C1B7D" w:rsidRDefault="004C1B7D" w:rsidP="004A77F0">
            <w:pPr>
              <w:pStyle w:val="CCorpsdetexte1"/>
              <w:jc w:val="left"/>
              <w:rPr>
                <w:rFonts w:cs="Cambria"/>
                <w:lang w:val="en-US"/>
              </w:rPr>
            </w:pPr>
            <w:r w:rsidRPr="00FC5BB7">
              <w:rPr>
                <w:rFonts w:cs="Cambria"/>
                <w:color w:val="auto"/>
                <w:lang w:val="en-US"/>
              </w:rPr>
              <w:t xml:space="preserve">Catalyst </w:t>
            </w:r>
            <w:r w:rsidR="00675A59">
              <w:rPr>
                <w:rFonts w:cs="Cambria"/>
                <w:color w:val="auto"/>
                <w:lang w:val="en-US"/>
              </w:rPr>
              <w:t xml:space="preserve">material </w:t>
            </w:r>
            <w:r w:rsidRPr="00FC5BB7">
              <w:rPr>
                <w:rFonts w:cs="Cambria"/>
                <w:color w:val="auto"/>
                <w:lang w:val="en-US"/>
              </w:rPr>
              <w:t>used</w:t>
            </w:r>
          </w:p>
        </w:tc>
        <w:tc>
          <w:tcPr>
            <w:tcW w:w="5541" w:type="dxa"/>
            <w:vAlign w:val="center"/>
          </w:tcPr>
          <w:p w14:paraId="1C9A772B" w14:textId="77777777" w:rsidR="004C1B7D" w:rsidRDefault="004C1B7D" w:rsidP="004A77F0">
            <w:pPr>
              <w:pStyle w:val="CCorpsdetexte1"/>
              <w:jc w:val="left"/>
              <w:cnfStyle w:val="000000100000" w:firstRow="0" w:lastRow="0" w:firstColumn="0" w:lastColumn="0" w:oddVBand="0" w:evenVBand="0" w:oddHBand="1" w:evenHBand="0" w:firstRowFirstColumn="0" w:firstRowLastColumn="0" w:lastRowFirstColumn="0" w:lastRowLastColumn="0"/>
              <w:rPr>
                <w:rFonts w:cs="Cambria"/>
                <w:lang w:val="en-US"/>
              </w:rPr>
            </w:pPr>
            <w:r w:rsidRPr="00FC5BB7">
              <w:rPr>
                <w:rFonts w:cs="Cambria"/>
                <w:color w:val="auto"/>
                <w:lang w:val="en-US"/>
              </w:rPr>
              <w:t>The effect of different catalyst for the ortho-para conversion could be studied.</w:t>
            </w:r>
          </w:p>
        </w:tc>
        <w:tc>
          <w:tcPr>
            <w:tcW w:w="2788" w:type="dxa"/>
            <w:gridSpan w:val="2"/>
            <w:vAlign w:val="center"/>
          </w:tcPr>
          <w:p w14:paraId="6CDA77B2" w14:textId="77777777" w:rsidR="004C1B7D" w:rsidRDefault="004C1B7D" w:rsidP="004A77F0">
            <w:pPr>
              <w:pStyle w:val="CCorpsdetexte1"/>
              <w:jc w:val="left"/>
              <w:cnfStyle w:val="000000100000" w:firstRow="0" w:lastRow="0" w:firstColumn="0" w:lastColumn="0" w:oddVBand="0" w:evenVBand="0" w:oddHBand="1" w:evenHBand="0" w:firstRowFirstColumn="0" w:firstRowLastColumn="0" w:lastRowFirstColumn="0" w:lastRowLastColumn="0"/>
              <w:rPr>
                <w:rFonts w:cs="Cambria"/>
                <w:lang w:val="en-US"/>
              </w:rPr>
            </w:pPr>
            <w:r w:rsidRPr="00FC5BB7">
              <w:rPr>
                <w:rFonts w:cs="Cambria"/>
                <w:color w:val="auto"/>
                <w:lang w:val="en-US"/>
              </w:rPr>
              <w:t>Allow</w:t>
            </w:r>
            <w:r>
              <w:rPr>
                <w:rFonts w:cs="Cambria"/>
                <w:color w:val="auto"/>
                <w:lang w:val="en-US"/>
              </w:rPr>
              <w:t>ing</w:t>
            </w:r>
            <w:r w:rsidRPr="00FC5BB7">
              <w:rPr>
                <w:rFonts w:cs="Cambria"/>
                <w:color w:val="auto"/>
                <w:lang w:val="en-US"/>
              </w:rPr>
              <w:t xml:space="preserve"> the possibility of changing the catalyst in heat exchangers.</w:t>
            </w:r>
          </w:p>
        </w:tc>
      </w:tr>
      <w:tr w:rsidR="00500B92" w:rsidRPr="009D498F" w14:paraId="4EE915C6" w14:textId="77777777" w:rsidTr="00675A59">
        <w:tc>
          <w:tcPr>
            <w:cnfStyle w:val="001000000000" w:firstRow="0" w:lastRow="0" w:firstColumn="1" w:lastColumn="0" w:oddVBand="0" w:evenVBand="0" w:oddHBand="0" w:evenHBand="0" w:firstRowFirstColumn="0" w:firstRowLastColumn="0" w:lastRowFirstColumn="0" w:lastRowLastColumn="0"/>
            <w:tcW w:w="1731" w:type="dxa"/>
            <w:vAlign w:val="center"/>
          </w:tcPr>
          <w:p w14:paraId="1CD0D458" w14:textId="77777777" w:rsidR="00500B92" w:rsidRPr="00524B2E" w:rsidRDefault="00500B92" w:rsidP="004A77F0">
            <w:pPr>
              <w:pStyle w:val="CCorpsdetexte1"/>
              <w:jc w:val="left"/>
              <w:rPr>
                <w:rFonts w:cs="Cambria"/>
                <w:color w:val="auto"/>
                <w:lang w:val="en-US"/>
              </w:rPr>
            </w:pPr>
            <w:r w:rsidRPr="00524B2E">
              <w:rPr>
                <w:rFonts w:cs="Cambria"/>
                <w:color w:val="auto"/>
                <w:lang w:val="en-US"/>
              </w:rPr>
              <w:t>Production capacity</w:t>
            </w:r>
          </w:p>
        </w:tc>
        <w:tc>
          <w:tcPr>
            <w:tcW w:w="5541" w:type="dxa"/>
            <w:vAlign w:val="center"/>
          </w:tcPr>
          <w:p w14:paraId="126EE9EC" w14:textId="5E3860E4" w:rsidR="00500B92" w:rsidRPr="00524B2E" w:rsidRDefault="00500B92" w:rsidP="004A77F0">
            <w:pPr>
              <w:pStyle w:val="CCorpsdetexte1"/>
              <w:jc w:val="left"/>
              <w:cnfStyle w:val="000000000000" w:firstRow="0" w:lastRow="0" w:firstColumn="0" w:lastColumn="0" w:oddVBand="0" w:evenVBand="0" w:oddHBand="0" w:evenHBand="0" w:firstRowFirstColumn="0" w:firstRowLastColumn="0" w:lastRowFirstColumn="0" w:lastRowLastColumn="0"/>
              <w:rPr>
                <w:rFonts w:cs="Cambria"/>
                <w:color w:val="auto"/>
                <w:lang w:val="en-US"/>
              </w:rPr>
            </w:pPr>
            <w:r w:rsidRPr="00524B2E">
              <w:rPr>
                <w:rFonts w:cs="Cambria"/>
                <w:color w:val="auto"/>
                <w:lang w:val="en-US"/>
              </w:rPr>
              <w:t>The bench will be design for a LH</w:t>
            </w:r>
            <w:r w:rsidRPr="00524B2E">
              <w:rPr>
                <w:rFonts w:cs="Cambria"/>
                <w:color w:val="auto"/>
                <w:vertAlign w:val="subscript"/>
                <w:lang w:val="en-US"/>
              </w:rPr>
              <w:t>2</w:t>
            </w:r>
            <w:r w:rsidRPr="00524B2E">
              <w:rPr>
                <w:rFonts w:cs="Cambria"/>
                <w:color w:val="auto"/>
                <w:lang w:val="en-US"/>
              </w:rPr>
              <w:t xml:space="preserve"> production flowrate fixed</w:t>
            </w:r>
            <w:r w:rsidR="00675A59">
              <w:rPr>
                <w:rFonts w:cs="Cambria"/>
                <w:color w:val="auto"/>
                <w:lang w:val="en-US"/>
              </w:rPr>
              <w:t xml:space="preserve"> (0.5 t/d)</w:t>
            </w:r>
            <w:r w:rsidR="00675A59" w:rsidRPr="00524B2E">
              <w:rPr>
                <w:rFonts w:cs="Cambria"/>
                <w:color w:val="auto"/>
                <w:lang w:val="en-US"/>
              </w:rPr>
              <w:t>.</w:t>
            </w:r>
            <w:r w:rsidRPr="00524B2E">
              <w:rPr>
                <w:rFonts w:cs="Cambria"/>
                <w:color w:val="auto"/>
                <w:lang w:val="en-US"/>
              </w:rPr>
              <w:t xml:space="preserve"> It could be interesting to </w:t>
            </w:r>
            <w:r w:rsidR="00675A59">
              <w:rPr>
                <w:rFonts w:cs="Cambria"/>
                <w:color w:val="auto"/>
                <w:lang w:val="en-US"/>
              </w:rPr>
              <w:t xml:space="preserve">have flexibility and </w:t>
            </w:r>
            <w:r w:rsidRPr="00524B2E">
              <w:rPr>
                <w:rFonts w:cs="Cambria"/>
                <w:color w:val="auto"/>
                <w:lang w:val="en-US"/>
              </w:rPr>
              <w:t>be able to produce a little more.</w:t>
            </w:r>
          </w:p>
        </w:tc>
        <w:tc>
          <w:tcPr>
            <w:tcW w:w="2788" w:type="dxa"/>
            <w:gridSpan w:val="2"/>
            <w:vAlign w:val="center"/>
          </w:tcPr>
          <w:p w14:paraId="4410ADD1" w14:textId="77777777" w:rsidR="00500B92" w:rsidRPr="00524B2E" w:rsidRDefault="00500B92" w:rsidP="004A77F0">
            <w:pPr>
              <w:pStyle w:val="CCorpsdetexte1"/>
              <w:jc w:val="left"/>
              <w:cnfStyle w:val="000000000000" w:firstRow="0" w:lastRow="0" w:firstColumn="0" w:lastColumn="0" w:oddVBand="0" w:evenVBand="0" w:oddHBand="0" w:evenHBand="0" w:firstRowFirstColumn="0" w:firstRowLastColumn="0" w:lastRowFirstColumn="0" w:lastRowLastColumn="0"/>
              <w:rPr>
                <w:rFonts w:cs="Cambria"/>
                <w:color w:val="auto"/>
                <w:lang w:val="en-US"/>
              </w:rPr>
            </w:pPr>
            <w:r w:rsidRPr="00524B2E">
              <w:rPr>
                <w:rFonts w:cs="Cambria"/>
                <w:color w:val="auto"/>
                <w:lang w:val="en-US"/>
              </w:rPr>
              <w:t>The bench must be designed to be flexible on flowrate, such as oversize some equipment.</w:t>
            </w:r>
          </w:p>
        </w:tc>
      </w:tr>
    </w:tbl>
    <w:p w14:paraId="13A2DC59" w14:textId="1B78DA87" w:rsidR="00380AF8" w:rsidRDefault="00A62870" w:rsidP="004B328F">
      <w:pPr>
        <w:pStyle w:val="Lgende"/>
        <w:rPr>
          <w:lang w:val="en-US"/>
        </w:rPr>
      </w:pPr>
      <w:r w:rsidRPr="0015670F">
        <w:rPr>
          <w:lang w:val="en-US"/>
        </w:rPr>
        <w:t xml:space="preserve">Table </w:t>
      </w:r>
      <w:r>
        <w:fldChar w:fldCharType="begin"/>
      </w:r>
      <w:r w:rsidRPr="0015670F">
        <w:rPr>
          <w:lang w:val="en-US"/>
        </w:rPr>
        <w:instrText xml:space="preserve"> SEQ Table \* ARABIC </w:instrText>
      </w:r>
      <w:r>
        <w:fldChar w:fldCharType="separate"/>
      </w:r>
      <w:r w:rsidR="005D6973">
        <w:rPr>
          <w:noProof/>
          <w:lang w:val="en-US"/>
        </w:rPr>
        <w:t>10</w:t>
      </w:r>
      <w:r>
        <w:fldChar w:fldCharType="end"/>
      </w:r>
      <w:r w:rsidR="004B328F" w:rsidRPr="00E272DA">
        <w:rPr>
          <w:lang w:val="en-US"/>
        </w:rPr>
        <w:t xml:space="preserve"> - Test</w:t>
      </w:r>
      <w:r w:rsidR="00E272DA">
        <w:rPr>
          <w:lang w:val="en-US"/>
        </w:rPr>
        <w:t>s</w:t>
      </w:r>
      <w:r w:rsidRPr="0015670F">
        <w:rPr>
          <w:lang w:val="en-US"/>
        </w:rPr>
        <w:t xml:space="preserve"> to perform on cooling and precooling systems</w:t>
      </w:r>
    </w:p>
    <w:p w14:paraId="5682AC64" w14:textId="11141BF1" w:rsidR="00675A59" w:rsidRDefault="00675A59" w:rsidP="00675A59">
      <w:pPr>
        <w:rPr>
          <w:lang w:val="en-US"/>
        </w:rPr>
      </w:pPr>
      <w:r>
        <w:rPr>
          <w:lang w:val="en-US"/>
        </w:rPr>
        <w:t xml:space="preserve">The results of these tests will be used to optimize the design of the 10 t/d </w:t>
      </w:r>
      <w:r w:rsidR="00EC75E1">
        <w:rPr>
          <w:lang w:val="en-US"/>
        </w:rPr>
        <w:t>liquefaction process</w:t>
      </w:r>
    </w:p>
    <w:p w14:paraId="4F2471D2" w14:textId="77777777" w:rsidR="00675A59" w:rsidRPr="002C7C1E" w:rsidRDefault="00675A59" w:rsidP="00675A59">
      <w:pPr>
        <w:rPr>
          <w:lang w:val="en-US"/>
        </w:rPr>
      </w:pPr>
    </w:p>
    <w:p w14:paraId="0789B841" w14:textId="77777777" w:rsidR="004B328F" w:rsidRPr="002C7C1E" w:rsidRDefault="004B328F">
      <w:pPr>
        <w:spacing w:after="200"/>
        <w:rPr>
          <w:bCs/>
          <w:i/>
          <w:lang w:val="en-US"/>
        </w:rPr>
      </w:pPr>
      <w:r w:rsidRPr="002C7C1E">
        <w:rPr>
          <w:lang w:val="en-US"/>
        </w:rPr>
        <w:br w:type="page"/>
      </w:r>
    </w:p>
    <w:p w14:paraId="4C604C99" w14:textId="77777777" w:rsidR="004B328F" w:rsidRPr="00485DEA" w:rsidRDefault="004B328F" w:rsidP="004B328F">
      <w:pPr>
        <w:pStyle w:val="CTitre4"/>
        <w:rPr>
          <w:lang w:val="en-US"/>
        </w:rPr>
      </w:pPr>
      <w:r w:rsidRPr="00485DEA">
        <w:rPr>
          <w:lang w:val="en-US"/>
        </w:rPr>
        <w:lastRenderedPageBreak/>
        <w:t>Compressors and expanders systems</w:t>
      </w:r>
    </w:p>
    <w:p w14:paraId="0BEF6FE0" w14:textId="77777777" w:rsidR="00642AEE" w:rsidRPr="00090004" w:rsidRDefault="00642AEE" w:rsidP="003854EB">
      <w:pPr>
        <w:pStyle w:val="CCorpsdetexte"/>
        <w:rPr>
          <w:b/>
          <w:bCs/>
          <w:sz w:val="24"/>
          <w:szCs w:val="24"/>
          <w:u w:val="single"/>
          <w:lang w:val="en-US"/>
        </w:rPr>
      </w:pPr>
    </w:p>
    <w:p w14:paraId="1AFA269E" w14:textId="77777777" w:rsidR="00C90787" w:rsidRPr="00B86E19" w:rsidRDefault="0047336B" w:rsidP="000A3B39">
      <w:pPr>
        <w:spacing w:before="120" w:after="120"/>
        <w:rPr>
          <w:b/>
          <w:lang w:val="en-GB"/>
        </w:rPr>
      </w:pPr>
      <w:r w:rsidRPr="00B86E19">
        <w:rPr>
          <w:b/>
          <w:lang w:val="en-GB"/>
        </w:rPr>
        <w:t>Compressors</w:t>
      </w:r>
    </w:p>
    <w:p w14:paraId="09A837DF" w14:textId="6130351A" w:rsidR="00380AF8" w:rsidRPr="00A752DB" w:rsidRDefault="0047336B" w:rsidP="004A7299">
      <w:pPr>
        <w:pStyle w:val="CCorpsdetexte1"/>
        <w:spacing w:after="0" w:line="276" w:lineRule="auto"/>
        <w:rPr>
          <w:bCs/>
          <w:lang w:val="en-GB"/>
        </w:rPr>
      </w:pPr>
      <w:r w:rsidRPr="00A752DB">
        <w:rPr>
          <w:bCs/>
          <w:lang w:val="en-GB"/>
        </w:rPr>
        <w:t>The main technical challenge</w:t>
      </w:r>
      <w:r w:rsidR="00DA1EDD" w:rsidRPr="00A752DB">
        <w:rPr>
          <w:bCs/>
          <w:lang w:val="en-GB"/>
        </w:rPr>
        <w:t>s</w:t>
      </w:r>
      <w:r w:rsidRPr="00A752DB">
        <w:rPr>
          <w:bCs/>
          <w:lang w:val="en-GB"/>
        </w:rPr>
        <w:t xml:space="preserve"> for the use of turbo compressors in hydrogen liquefiers</w:t>
      </w:r>
      <w:r w:rsidR="004A7299" w:rsidRPr="00A752DB">
        <w:rPr>
          <w:bCs/>
          <w:lang w:val="en-GB"/>
        </w:rPr>
        <w:t xml:space="preserve"> </w:t>
      </w:r>
      <w:r w:rsidR="00DA1EDD" w:rsidRPr="00A752DB">
        <w:rPr>
          <w:bCs/>
          <w:lang w:val="en-GB"/>
        </w:rPr>
        <w:t xml:space="preserve">is the optimized design combining </w:t>
      </w:r>
      <w:r w:rsidRPr="00A752DB">
        <w:rPr>
          <w:bCs/>
          <w:lang w:val="en-GB"/>
        </w:rPr>
        <w:t>the</w:t>
      </w:r>
      <w:r w:rsidR="004A7299" w:rsidRPr="00A752DB">
        <w:rPr>
          <w:bCs/>
          <w:lang w:val="en-GB"/>
        </w:rPr>
        <w:t xml:space="preserve"> low compression pressure ratio</w:t>
      </w:r>
      <w:r w:rsidR="00DA1EDD" w:rsidRPr="00A752DB">
        <w:rPr>
          <w:bCs/>
          <w:lang w:val="en-GB"/>
        </w:rPr>
        <w:t xml:space="preserve"> that is feasible per stage (meaning multiple stages), the bearing and sealing systems for high rotational speeds as long as the high power drivers.</w:t>
      </w:r>
      <w:r w:rsidRPr="00A752DB">
        <w:rPr>
          <w:bCs/>
          <w:lang w:val="en-GB"/>
        </w:rPr>
        <w:t xml:space="preserve"> </w:t>
      </w:r>
      <w:r w:rsidR="00DA1EDD" w:rsidRPr="00A752DB">
        <w:rPr>
          <w:bCs/>
          <w:lang w:val="en-GB"/>
        </w:rPr>
        <w:t>The scale up of the LH2 production thus requires the development and testing of h</w:t>
      </w:r>
      <w:r w:rsidRPr="00A752DB">
        <w:rPr>
          <w:bCs/>
          <w:lang w:val="en-GB"/>
        </w:rPr>
        <w:t xml:space="preserve">ermetically-sealed </w:t>
      </w:r>
      <w:r w:rsidR="00DA1EDD" w:rsidRPr="00A752DB">
        <w:rPr>
          <w:bCs/>
          <w:lang w:val="en-GB"/>
        </w:rPr>
        <w:t xml:space="preserve">high speed centrifugal </w:t>
      </w:r>
      <w:r w:rsidRPr="00A752DB">
        <w:rPr>
          <w:bCs/>
          <w:lang w:val="en-GB"/>
        </w:rPr>
        <w:t xml:space="preserve">compressors </w:t>
      </w:r>
      <w:r w:rsidR="00DA1EDD" w:rsidRPr="00A752DB">
        <w:rPr>
          <w:bCs/>
          <w:lang w:val="en-GB"/>
        </w:rPr>
        <w:t>with magnetic bearings in order to achieve high efficiencies with</w:t>
      </w:r>
      <w:r w:rsidRPr="00A752DB">
        <w:rPr>
          <w:bCs/>
          <w:lang w:val="en-GB"/>
        </w:rPr>
        <w:t xml:space="preserve"> theoretically zero refrigerant losses during the operation</w:t>
      </w:r>
      <w:r w:rsidR="00DA1EDD" w:rsidRPr="00A752DB">
        <w:rPr>
          <w:bCs/>
          <w:lang w:val="en-GB"/>
        </w:rPr>
        <w:t xml:space="preserve"> and no wear</w:t>
      </w:r>
      <w:r w:rsidRPr="00A752DB">
        <w:rPr>
          <w:bCs/>
          <w:lang w:val="en-GB"/>
        </w:rPr>
        <w:t>.</w:t>
      </w:r>
      <w:r w:rsidR="00DA1EDD" w:rsidRPr="00A752DB">
        <w:rPr>
          <w:bCs/>
          <w:lang w:val="en-GB"/>
        </w:rPr>
        <w:t xml:space="preserve"> The synergies of the LH2 cycle coupled with a </w:t>
      </w:r>
      <w:r w:rsidR="004B328F">
        <w:rPr>
          <w:bCs/>
          <w:lang w:val="en-GB"/>
        </w:rPr>
        <w:t>LNG</w:t>
      </w:r>
      <w:r w:rsidR="00DA1EDD" w:rsidRPr="00A752DB">
        <w:rPr>
          <w:bCs/>
          <w:lang w:val="en-GB"/>
        </w:rPr>
        <w:t xml:space="preserve"> heat sink (vaporization unit) can lead to a highly integrated compressor system </w:t>
      </w:r>
      <w:r w:rsidR="004247AF" w:rsidRPr="00A752DB">
        <w:rPr>
          <w:bCs/>
          <w:lang w:val="en-GB"/>
        </w:rPr>
        <w:t>with reduced number of</w:t>
      </w:r>
      <w:r w:rsidR="00DA1EDD" w:rsidRPr="00A752DB">
        <w:rPr>
          <w:bCs/>
          <w:lang w:val="en-GB"/>
        </w:rPr>
        <w:t xml:space="preserve"> stages in which the compressor electrical motor driver is also cooled by the </w:t>
      </w:r>
      <w:r w:rsidR="004B328F">
        <w:rPr>
          <w:bCs/>
          <w:lang w:val="en-GB"/>
        </w:rPr>
        <w:t>LNG</w:t>
      </w:r>
      <w:r w:rsidR="00DA1EDD" w:rsidRPr="00A752DB">
        <w:rPr>
          <w:bCs/>
          <w:lang w:val="en-GB"/>
        </w:rPr>
        <w:t xml:space="preserve">. </w:t>
      </w:r>
    </w:p>
    <w:p w14:paraId="15740988" w14:textId="77777777" w:rsidR="00380AF8" w:rsidRPr="00A752DB" w:rsidRDefault="00380AF8" w:rsidP="004A7299">
      <w:pPr>
        <w:pStyle w:val="CCorpsdetexte1"/>
        <w:spacing w:after="0" w:line="276" w:lineRule="auto"/>
        <w:rPr>
          <w:bCs/>
          <w:lang w:val="en-GB"/>
        </w:rPr>
      </w:pPr>
    </w:p>
    <w:p w14:paraId="1F9E5DA1" w14:textId="77777777" w:rsidR="0047336B" w:rsidRPr="0015670F" w:rsidRDefault="0047336B" w:rsidP="000A3B39">
      <w:pPr>
        <w:spacing w:before="120" w:after="120"/>
        <w:rPr>
          <w:b/>
          <w:lang w:val="en-GB"/>
        </w:rPr>
      </w:pPr>
      <w:r w:rsidRPr="0015670F">
        <w:rPr>
          <w:b/>
          <w:lang w:val="en-GB"/>
        </w:rPr>
        <w:t>Expanders</w:t>
      </w:r>
    </w:p>
    <w:p w14:paraId="197ABE4F" w14:textId="66A3611A" w:rsidR="004A7299" w:rsidRPr="00A752DB" w:rsidRDefault="00DA1EDD" w:rsidP="004A7299">
      <w:pPr>
        <w:pStyle w:val="CCorpsdetexte1"/>
        <w:spacing w:after="0" w:line="276" w:lineRule="auto"/>
        <w:rPr>
          <w:bCs/>
          <w:lang w:val="en-GB"/>
        </w:rPr>
      </w:pPr>
      <w:r w:rsidRPr="00A752DB">
        <w:rPr>
          <w:bCs/>
          <w:lang w:val="en-GB"/>
        </w:rPr>
        <w:t xml:space="preserve">As for the case of the compressor the global cycle efficiency is directly affected by the expander efficiency. </w:t>
      </w:r>
      <w:r w:rsidR="0047336B" w:rsidRPr="00A752DB">
        <w:rPr>
          <w:bCs/>
          <w:lang w:val="en-GB"/>
        </w:rPr>
        <w:t xml:space="preserve">A major challenge in the up-scaling of hydrogen liquefaction processes are the capacity limitations of the current state-of-the-art </w:t>
      </w:r>
      <w:r w:rsidR="004A7299" w:rsidRPr="00A752DB">
        <w:rPr>
          <w:bCs/>
          <w:lang w:val="en-GB"/>
        </w:rPr>
        <w:t xml:space="preserve">expansion </w:t>
      </w:r>
      <w:r w:rsidR="0047336B" w:rsidRPr="00A752DB">
        <w:rPr>
          <w:bCs/>
          <w:lang w:val="en-GB"/>
        </w:rPr>
        <w:t>turbine designs</w:t>
      </w:r>
      <w:r w:rsidR="004A7299" w:rsidRPr="00A752DB">
        <w:rPr>
          <w:bCs/>
          <w:lang w:val="en-GB"/>
        </w:rPr>
        <w:t xml:space="preserve"> as the maximum capacity of existing gas bearing turbines in built hydrogen liquefiers is thus smaller compared to the turbine size that is required for future large-scale hydrogen liquefaction processes</w:t>
      </w:r>
      <w:del w:id="130" w:author="Marc ISABELLE" w:date="2020-06-29T09:19:00Z">
        <w:r w:rsidR="004A7299" w:rsidRPr="00A752DB" w:rsidDel="00422607">
          <w:rPr>
            <w:bCs/>
            <w:lang w:val="en-GB"/>
          </w:rPr>
          <w:delText>.</w:delText>
        </w:r>
      </w:del>
      <w:r w:rsidR="0047336B" w:rsidRPr="00A752DB">
        <w:rPr>
          <w:bCs/>
          <w:lang w:val="en-GB"/>
        </w:rPr>
        <w:t xml:space="preserve">. The currently available capacities of cryogenic turbines are </w:t>
      </w:r>
      <w:r w:rsidR="004A7299" w:rsidRPr="00A752DB">
        <w:rPr>
          <w:bCs/>
          <w:lang w:val="en-GB"/>
        </w:rPr>
        <w:t>limited by</w:t>
      </w:r>
      <w:r w:rsidR="0047336B" w:rsidRPr="00A752DB">
        <w:rPr>
          <w:bCs/>
          <w:lang w:val="en-GB"/>
        </w:rPr>
        <w:t xml:space="preserve"> turbine powers </w:t>
      </w:r>
      <w:r w:rsidR="004A7299" w:rsidRPr="00A752DB">
        <w:rPr>
          <w:bCs/>
          <w:lang w:val="en-GB"/>
        </w:rPr>
        <w:t>levels of approximately ~</w:t>
      </w:r>
      <w:r w:rsidR="0047336B" w:rsidRPr="00A752DB">
        <w:rPr>
          <w:bCs/>
          <w:lang w:val="en-GB"/>
        </w:rPr>
        <w:t xml:space="preserve"> </w:t>
      </w:r>
      <w:r w:rsidR="004A7299" w:rsidRPr="00A752DB">
        <w:rPr>
          <w:bCs/>
          <w:lang w:val="en-GB"/>
        </w:rPr>
        <w:t>50</w:t>
      </w:r>
      <w:r w:rsidR="0047336B" w:rsidRPr="00A752DB">
        <w:rPr>
          <w:bCs/>
          <w:lang w:val="en-GB"/>
        </w:rPr>
        <w:t xml:space="preserve"> kW</w:t>
      </w:r>
      <w:r w:rsidR="004A7299" w:rsidRPr="00A752DB">
        <w:rPr>
          <w:bCs/>
          <w:lang w:val="en-GB"/>
        </w:rPr>
        <w:t xml:space="preserve"> with </w:t>
      </w:r>
      <w:r w:rsidR="0047336B" w:rsidRPr="00A752DB">
        <w:rPr>
          <w:bCs/>
          <w:lang w:val="en-GB"/>
        </w:rPr>
        <w:t>dynamic gas bearing</w:t>
      </w:r>
      <w:r w:rsidR="004A7299" w:rsidRPr="00A752DB">
        <w:rPr>
          <w:bCs/>
          <w:lang w:val="en-GB"/>
        </w:rPr>
        <w:t xml:space="preserve">. </w:t>
      </w:r>
      <w:r w:rsidR="0047336B" w:rsidRPr="00A752DB">
        <w:rPr>
          <w:bCs/>
          <w:lang w:val="en-GB"/>
        </w:rPr>
        <w:t>Larger sized oil bearing turbines or magnetic bearing turbines with a turbine power PTU</w:t>
      </w:r>
      <w:r w:rsidR="004A7299" w:rsidRPr="00A752DB">
        <w:rPr>
          <w:bCs/>
          <w:lang w:val="en-GB"/>
        </w:rPr>
        <w:t xml:space="preserve"> </w:t>
      </w:r>
      <w:r w:rsidR="0047336B" w:rsidRPr="00A752DB">
        <w:rPr>
          <w:bCs/>
          <w:lang w:val="en-GB"/>
        </w:rPr>
        <w:t>ranging from a few kilowatts to several megawatts are employed in other as state</w:t>
      </w:r>
      <w:r w:rsidR="00A0423D" w:rsidRPr="00A752DB">
        <w:rPr>
          <w:bCs/>
          <w:lang w:val="en-GB"/>
        </w:rPr>
        <w:t xml:space="preserve"> </w:t>
      </w:r>
      <w:r w:rsidR="0047336B" w:rsidRPr="00A752DB">
        <w:rPr>
          <w:bCs/>
          <w:lang w:val="en-GB"/>
        </w:rPr>
        <w:t>of-</w:t>
      </w:r>
      <w:r w:rsidR="004A7299" w:rsidRPr="00A752DB">
        <w:rPr>
          <w:bCs/>
          <w:lang w:val="en-GB"/>
        </w:rPr>
        <w:t xml:space="preserve"> </w:t>
      </w:r>
      <w:r w:rsidR="0047336B" w:rsidRPr="00A752DB">
        <w:rPr>
          <w:bCs/>
          <w:lang w:val="en-GB"/>
        </w:rPr>
        <w:t>the-art industrial cryogenic processes, for e</w:t>
      </w:r>
      <w:r w:rsidR="00A0423D" w:rsidRPr="00A752DB">
        <w:rPr>
          <w:bCs/>
          <w:lang w:val="en-GB"/>
        </w:rPr>
        <w:t>xample in air separation units</w:t>
      </w:r>
      <w:r w:rsidR="004A7299" w:rsidRPr="00A752DB">
        <w:rPr>
          <w:bCs/>
          <w:lang w:val="en-GB"/>
        </w:rPr>
        <w:t xml:space="preserve"> at higher temperatures (minimum temperature corresponds to the liquefaction of N2). </w:t>
      </w:r>
      <w:r w:rsidR="0047336B" w:rsidRPr="00A752DB">
        <w:rPr>
          <w:bCs/>
          <w:lang w:val="en-GB"/>
        </w:rPr>
        <w:t xml:space="preserve">However, the current design of these very large </w:t>
      </w:r>
      <w:r w:rsidR="00B41E8A" w:rsidRPr="00A752DB">
        <w:rPr>
          <w:bCs/>
          <w:lang w:val="en-GB"/>
        </w:rPr>
        <w:t>oil-bearing</w:t>
      </w:r>
      <w:r w:rsidR="004A7299" w:rsidRPr="00A752DB">
        <w:rPr>
          <w:bCs/>
          <w:lang w:val="en-GB"/>
        </w:rPr>
        <w:t xml:space="preserve"> </w:t>
      </w:r>
      <w:r w:rsidR="0047336B" w:rsidRPr="00A752DB">
        <w:rPr>
          <w:bCs/>
          <w:lang w:val="en-GB"/>
        </w:rPr>
        <w:t>turbines and magnetic bearing turbines is currently not proven for the use with the</w:t>
      </w:r>
      <w:r w:rsidR="004A7299" w:rsidRPr="00A752DB">
        <w:rPr>
          <w:bCs/>
          <w:lang w:val="en-GB"/>
        </w:rPr>
        <w:t xml:space="preserve"> </w:t>
      </w:r>
      <w:r w:rsidR="0047336B" w:rsidRPr="00A752DB">
        <w:rPr>
          <w:bCs/>
          <w:lang w:val="en-GB"/>
        </w:rPr>
        <w:t xml:space="preserve">cryogenic fluids </w:t>
      </w:r>
      <w:r w:rsidR="004A7299" w:rsidRPr="00A752DB">
        <w:rPr>
          <w:bCs/>
          <w:lang w:val="en-GB"/>
        </w:rPr>
        <w:t xml:space="preserve">such as the hydrogen. </w:t>
      </w:r>
      <w:r w:rsidR="0047336B" w:rsidRPr="00A752DB">
        <w:rPr>
          <w:bCs/>
          <w:lang w:val="en-GB"/>
        </w:rPr>
        <w:t>Further technology development and industrial qualification procedures are needed</w:t>
      </w:r>
      <w:r w:rsidR="004A7299" w:rsidRPr="00A752DB">
        <w:rPr>
          <w:bCs/>
          <w:lang w:val="en-GB"/>
        </w:rPr>
        <w:t xml:space="preserve"> </w:t>
      </w:r>
      <w:r w:rsidR="0047336B" w:rsidRPr="00A752DB">
        <w:rPr>
          <w:bCs/>
          <w:lang w:val="en-GB"/>
        </w:rPr>
        <w:t>before these turbine design modifications can be applied to hydrogen liquefaction</w:t>
      </w:r>
      <w:r w:rsidR="004A7299" w:rsidRPr="00A752DB">
        <w:rPr>
          <w:bCs/>
          <w:lang w:val="en-GB"/>
        </w:rPr>
        <w:t xml:space="preserve"> </w:t>
      </w:r>
      <w:r w:rsidR="0047336B" w:rsidRPr="00A752DB">
        <w:rPr>
          <w:bCs/>
          <w:lang w:val="en-GB"/>
        </w:rPr>
        <w:t xml:space="preserve">processes with low risks. </w:t>
      </w:r>
    </w:p>
    <w:p w14:paraId="14E3A7DB" w14:textId="77777777" w:rsidR="004A7299" w:rsidRPr="00A752DB" w:rsidRDefault="004A7299" w:rsidP="004A7299">
      <w:pPr>
        <w:pStyle w:val="CCorpsdetexte1"/>
        <w:spacing w:after="0" w:line="276" w:lineRule="auto"/>
        <w:rPr>
          <w:bCs/>
          <w:lang w:val="en-GB"/>
        </w:rPr>
      </w:pPr>
    </w:p>
    <w:p w14:paraId="7CAB3726" w14:textId="0270B6EB" w:rsidR="0047336B" w:rsidRDefault="004A7299" w:rsidP="004A7299">
      <w:pPr>
        <w:pStyle w:val="CCorpsdetexte1"/>
        <w:spacing w:after="0" w:line="276" w:lineRule="auto"/>
        <w:rPr>
          <w:bCs/>
          <w:lang w:val="en-GB"/>
        </w:rPr>
      </w:pPr>
      <w:r w:rsidRPr="00A752DB">
        <w:rPr>
          <w:bCs/>
          <w:lang w:val="en-GB"/>
        </w:rPr>
        <w:t xml:space="preserve">Additional performance increase in a broad spectrum ranging from mechanical integration, thermal design of the cold box, simplification of the assembly and integration process and global cycle performance are offered by the using of a </w:t>
      </w:r>
      <w:r w:rsidR="0047336B" w:rsidRPr="00A752DB">
        <w:rPr>
          <w:bCs/>
          <w:lang w:val="en-GB"/>
        </w:rPr>
        <w:t>turbine-generator unit consists of an electric generator which is coupled to the turbine</w:t>
      </w:r>
      <w:r w:rsidRPr="00A752DB">
        <w:rPr>
          <w:bCs/>
          <w:lang w:val="en-GB"/>
        </w:rPr>
        <w:t xml:space="preserve"> </w:t>
      </w:r>
      <w:r w:rsidR="0047336B" w:rsidRPr="00A752DB">
        <w:rPr>
          <w:bCs/>
          <w:lang w:val="en-GB"/>
        </w:rPr>
        <w:t xml:space="preserve">to convert mechanical </w:t>
      </w:r>
      <w:r w:rsidR="00AB3764" w:rsidRPr="00A752DB">
        <w:rPr>
          <w:bCs/>
          <w:lang w:val="en-GB"/>
        </w:rPr>
        <w:t>power</w:t>
      </w:r>
      <w:r w:rsidR="0047336B" w:rsidRPr="00A752DB">
        <w:rPr>
          <w:bCs/>
          <w:lang w:val="en-GB"/>
        </w:rPr>
        <w:t xml:space="preserve"> into electrical </w:t>
      </w:r>
      <w:r w:rsidR="00AB3764" w:rsidRPr="00A752DB">
        <w:rPr>
          <w:bCs/>
          <w:lang w:val="en-GB"/>
        </w:rPr>
        <w:t>power</w:t>
      </w:r>
      <w:r w:rsidR="0047336B" w:rsidRPr="00A752DB">
        <w:rPr>
          <w:bCs/>
          <w:lang w:val="en-GB"/>
        </w:rPr>
        <w:t xml:space="preserve"> to </w:t>
      </w:r>
      <w:r w:rsidR="00AB3764" w:rsidRPr="00A752DB">
        <w:rPr>
          <w:bCs/>
          <w:lang w:val="en-GB"/>
        </w:rPr>
        <w:t>be</w:t>
      </w:r>
      <w:r w:rsidR="0047336B" w:rsidRPr="00A752DB">
        <w:rPr>
          <w:bCs/>
          <w:lang w:val="en-GB"/>
        </w:rPr>
        <w:t xml:space="preserve"> fed </w:t>
      </w:r>
      <w:r w:rsidR="00AB3764" w:rsidRPr="00A752DB">
        <w:rPr>
          <w:bCs/>
          <w:lang w:val="en-GB"/>
        </w:rPr>
        <w:t xml:space="preserve">either back </w:t>
      </w:r>
      <w:r w:rsidR="0047336B" w:rsidRPr="00A752DB">
        <w:rPr>
          <w:bCs/>
          <w:lang w:val="en-GB"/>
        </w:rPr>
        <w:t xml:space="preserve">to the </w:t>
      </w:r>
      <w:r w:rsidR="00AB3764" w:rsidRPr="00A752DB">
        <w:rPr>
          <w:bCs/>
          <w:lang w:val="en-GB"/>
        </w:rPr>
        <w:t>liquefier or to the grid</w:t>
      </w:r>
      <w:r w:rsidR="0047336B" w:rsidRPr="00A752DB">
        <w:rPr>
          <w:bCs/>
          <w:lang w:val="en-GB"/>
        </w:rPr>
        <w:t>. The transfer of the turbine energy recovery technologies to the cryogenic refrigeration</w:t>
      </w:r>
      <w:r w:rsidRPr="00A752DB">
        <w:rPr>
          <w:bCs/>
          <w:lang w:val="en-GB"/>
        </w:rPr>
        <w:t xml:space="preserve"> </w:t>
      </w:r>
      <w:r w:rsidR="0047336B" w:rsidRPr="00A752DB">
        <w:rPr>
          <w:bCs/>
          <w:lang w:val="en-GB"/>
        </w:rPr>
        <w:t>cycle in hydrogen liquefiers is feasible within the medium-term but is technically</w:t>
      </w:r>
      <w:r w:rsidRPr="00A752DB">
        <w:rPr>
          <w:bCs/>
          <w:lang w:val="en-GB"/>
        </w:rPr>
        <w:t xml:space="preserve"> </w:t>
      </w:r>
      <w:r w:rsidR="0047336B" w:rsidRPr="00A752DB">
        <w:rPr>
          <w:bCs/>
          <w:lang w:val="en-GB"/>
        </w:rPr>
        <w:t>challenging</w:t>
      </w:r>
      <w:r w:rsidR="00AB3764" w:rsidRPr="00A752DB">
        <w:rPr>
          <w:bCs/>
          <w:lang w:val="en-GB"/>
        </w:rPr>
        <w:t xml:space="preserve"> particularly with respect to the overall system architecture for high reliabilities and ease of maintenance</w:t>
      </w:r>
      <w:r w:rsidR="0047336B" w:rsidRPr="00A752DB">
        <w:rPr>
          <w:bCs/>
          <w:lang w:val="en-GB"/>
        </w:rPr>
        <w:t xml:space="preserve">. </w:t>
      </w:r>
      <w:r w:rsidRPr="00A752DB">
        <w:rPr>
          <w:bCs/>
          <w:lang w:val="en-GB"/>
        </w:rPr>
        <w:t xml:space="preserve">A large expertise has been acquired in the development of flight-rated </w:t>
      </w:r>
      <w:r w:rsidR="00B41E8A" w:rsidRPr="00A752DB">
        <w:rPr>
          <w:bCs/>
          <w:lang w:val="en-GB"/>
        </w:rPr>
        <w:t>high-speed</w:t>
      </w:r>
      <w:r w:rsidRPr="00A752DB">
        <w:rPr>
          <w:bCs/>
          <w:lang w:val="en-GB"/>
        </w:rPr>
        <w:t xml:space="preserve"> electrical turbomachinery within the Ariane 6 launcher program.</w:t>
      </w:r>
    </w:p>
    <w:p w14:paraId="1AC52860" w14:textId="13FF609C" w:rsidR="00BE6ED2" w:rsidRDefault="00EE7FC8">
      <w:pPr>
        <w:spacing w:after="200"/>
        <w:rPr>
          <w:bCs/>
          <w:lang w:val="en-GB"/>
        </w:rPr>
      </w:pPr>
      <w:r>
        <w:rPr>
          <w:bCs/>
          <w:lang w:val="en-GB"/>
        </w:rPr>
        <w:br w:type="page"/>
      </w:r>
    </w:p>
    <w:p w14:paraId="7DA2A7C8" w14:textId="423E4853" w:rsidR="000D35D5" w:rsidRPr="00C50B48" w:rsidRDefault="000D35D5" w:rsidP="000D35D5">
      <w:pPr>
        <w:pStyle w:val="CCorpsdetexte"/>
        <w:rPr>
          <w:lang w:val="en-US"/>
        </w:rPr>
      </w:pPr>
      <w:r w:rsidRPr="00CF6B82">
        <w:rPr>
          <w:rFonts w:cs="Cambria"/>
          <w:lang w:val="en-US"/>
        </w:rPr>
        <w:lastRenderedPageBreak/>
        <w:t xml:space="preserve">The following table </w:t>
      </w:r>
      <w:r w:rsidR="00E87AB3">
        <w:rPr>
          <w:rFonts w:cs="Cambria"/>
          <w:lang w:val="en-US"/>
        </w:rPr>
        <w:t>is</w:t>
      </w:r>
      <w:r w:rsidRPr="00CF6B82">
        <w:rPr>
          <w:rFonts w:cs="Cambria"/>
          <w:lang w:val="en-US"/>
        </w:rPr>
        <w:t xml:space="preserve"> presenting the different tests and the anticipated impact on the </w:t>
      </w:r>
      <w:r>
        <w:rPr>
          <w:rFonts w:cs="Cambria"/>
          <w:lang w:val="en-US"/>
        </w:rPr>
        <w:t>solution design</w:t>
      </w:r>
      <w:r w:rsidRPr="00CF6B82">
        <w:rPr>
          <w:rFonts w:cs="Cambria"/>
          <w:lang w:val="en-US"/>
        </w:rPr>
        <w:t>.</w:t>
      </w:r>
    </w:p>
    <w:p w14:paraId="4DB0B82B" w14:textId="423E4853" w:rsidR="00BE6ED2" w:rsidRDefault="00BE6ED2" w:rsidP="00BE6ED2">
      <w:pPr>
        <w:pStyle w:val="ITAbsatzohneNr"/>
        <w:jc w:val="both"/>
        <w:rPr>
          <w:b/>
          <w:sz w:val="22"/>
          <w:szCs w:val="22"/>
          <w:lang w:val="en-GB"/>
        </w:rPr>
      </w:pPr>
    </w:p>
    <w:tbl>
      <w:tblPr>
        <w:tblStyle w:val="GridTable6ColorfulAccent1"/>
        <w:tblW w:w="10060" w:type="dxa"/>
        <w:tblLook w:val="04A0" w:firstRow="1" w:lastRow="0" w:firstColumn="1" w:lastColumn="0" w:noHBand="0" w:noVBand="1"/>
      </w:tblPr>
      <w:tblGrid>
        <w:gridCol w:w="2197"/>
        <w:gridCol w:w="4834"/>
        <w:gridCol w:w="31"/>
        <w:gridCol w:w="2998"/>
      </w:tblGrid>
      <w:tr w:rsidR="00BE6ED2" w:rsidRPr="009D498F" w14:paraId="638ACFF2" w14:textId="77777777" w:rsidTr="002C7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7" w:type="dxa"/>
            <w:vAlign w:val="center"/>
          </w:tcPr>
          <w:p w14:paraId="0F962496" w14:textId="465AF583" w:rsidR="00BE6ED2" w:rsidRDefault="00675A59" w:rsidP="00B760EA">
            <w:pPr>
              <w:pStyle w:val="CCorpsdetexte1"/>
              <w:rPr>
                <w:rFonts w:cs="Cambria"/>
                <w:lang w:val="en-US"/>
              </w:rPr>
            </w:pPr>
            <w:r>
              <w:rPr>
                <w:rFonts w:cs="Cambria"/>
                <w:lang w:val="en-US"/>
              </w:rPr>
              <w:t>Part of the liquefaction cycle to be tested</w:t>
            </w:r>
          </w:p>
        </w:tc>
        <w:tc>
          <w:tcPr>
            <w:tcW w:w="4834" w:type="dxa"/>
            <w:vAlign w:val="center"/>
          </w:tcPr>
          <w:p w14:paraId="0E06559A" w14:textId="2A897CBB" w:rsidR="00BE6ED2" w:rsidRDefault="00675A59" w:rsidP="00B760EA">
            <w:pPr>
              <w:pStyle w:val="CCorpsdetexte1"/>
              <w:cnfStyle w:val="100000000000" w:firstRow="1" w:lastRow="0" w:firstColumn="0" w:lastColumn="0" w:oddVBand="0" w:evenVBand="0" w:oddHBand="0" w:evenHBand="0" w:firstRowFirstColumn="0" w:firstRowLastColumn="0" w:lastRowFirstColumn="0" w:lastRowLastColumn="0"/>
              <w:rPr>
                <w:rFonts w:cs="Cambria"/>
                <w:lang w:val="en-US"/>
              </w:rPr>
            </w:pPr>
            <w:r w:rsidRPr="00FC5BB7">
              <w:rPr>
                <w:rFonts w:cs="Cambria"/>
                <w:color w:val="auto"/>
                <w:lang w:val="en-US"/>
              </w:rPr>
              <w:t>Explanation</w:t>
            </w:r>
          </w:p>
        </w:tc>
        <w:tc>
          <w:tcPr>
            <w:tcW w:w="3029" w:type="dxa"/>
            <w:gridSpan w:val="2"/>
            <w:vAlign w:val="center"/>
          </w:tcPr>
          <w:p w14:paraId="240EB6E2" w14:textId="57EDDAA2" w:rsidR="00BE6ED2" w:rsidRDefault="00675A59" w:rsidP="00B760EA">
            <w:pPr>
              <w:pStyle w:val="CCorpsdetexte1"/>
              <w:cnfStyle w:val="100000000000" w:firstRow="1" w:lastRow="0" w:firstColumn="0" w:lastColumn="0" w:oddVBand="0" w:evenVBand="0" w:oddHBand="0" w:evenHBand="0" w:firstRowFirstColumn="0" w:firstRowLastColumn="0" w:lastRowFirstColumn="0" w:lastRowLastColumn="0"/>
              <w:rPr>
                <w:rFonts w:cs="Cambria"/>
                <w:lang w:val="en-US"/>
              </w:rPr>
            </w:pPr>
            <w:r w:rsidRPr="00FC5BB7">
              <w:rPr>
                <w:rFonts w:cs="Cambria"/>
                <w:color w:val="auto"/>
                <w:lang w:val="en-US"/>
              </w:rPr>
              <w:t>Impact on test bench</w:t>
            </w:r>
            <w:r>
              <w:rPr>
                <w:rFonts w:cs="Cambria"/>
                <w:color w:val="auto"/>
                <w:lang w:val="en-US"/>
              </w:rPr>
              <w:t xml:space="preserve"> (0.5 t/d)</w:t>
            </w:r>
            <w:r w:rsidRPr="00FC5BB7">
              <w:rPr>
                <w:rFonts w:cs="Cambria"/>
                <w:color w:val="auto"/>
                <w:lang w:val="en-US"/>
              </w:rPr>
              <w:t xml:space="preserve"> design</w:t>
            </w:r>
          </w:p>
        </w:tc>
      </w:tr>
      <w:tr w:rsidR="00BE6ED2" w:rsidRPr="009D498F" w14:paraId="74DA189A" w14:textId="77777777" w:rsidTr="002C7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7" w:type="dxa"/>
            <w:vAlign w:val="center"/>
          </w:tcPr>
          <w:p w14:paraId="5F585A91" w14:textId="77777777" w:rsidR="00BE6ED2" w:rsidRPr="00524B2E" w:rsidRDefault="00BE6ED2" w:rsidP="00B760EA">
            <w:pPr>
              <w:pStyle w:val="CCorpsdetexte1"/>
              <w:jc w:val="left"/>
              <w:rPr>
                <w:rFonts w:cs="Cambria"/>
                <w:color w:val="auto"/>
                <w:lang w:val="en-US"/>
              </w:rPr>
            </w:pPr>
            <w:r w:rsidRPr="00524B2E">
              <w:rPr>
                <w:rFonts w:cs="Cambria"/>
                <w:color w:val="auto"/>
                <w:lang w:val="en-US"/>
              </w:rPr>
              <w:t>Compression system</w:t>
            </w:r>
          </w:p>
        </w:tc>
        <w:tc>
          <w:tcPr>
            <w:tcW w:w="4865" w:type="dxa"/>
            <w:gridSpan w:val="2"/>
            <w:vAlign w:val="center"/>
          </w:tcPr>
          <w:p w14:paraId="5B975CD8" w14:textId="77777777" w:rsidR="00BE6ED2" w:rsidRPr="00524B2E" w:rsidRDefault="00BE6ED2" w:rsidP="00B760EA">
            <w:pPr>
              <w:pStyle w:val="CCorpsdetexte1"/>
              <w:jc w:val="left"/>
              <w:cnfStyle w:val="000000100000" w:firstRow="0" w:lastRow="0" w:firstColumn="0" w:lastColumn="0" w:oddVBand="0" w:evenVBand="0" w:oddHBand="1" w:evenHBand="0" w:firstRowFirstColumn="0" w:firstRowLastColumn="0" w:lastRowFirstColumn="0" w:lastRowLastColumn="0"/>
              <w:rPr>
                <w:rFonts w:cs="Cambria"/>
                <w:color w:val="auto"/>
                <w:lang w:val="en-US"/>
              </w:rPr>
            </w:pPr>
            <w:r w:rsidRPr="00524B2E">
              <w:rPr>
                <w:rFonts w:cs="Cambria"/>
                <w:color w:val="auto"/>
                <w:lang w:val="en-US"/>
              </w:rPr>
              <w:t xml:space="preserve">Usual hydrogen compressor is currently considered. However, shifting to more efficient type could allow to achieve higher pressure ratio and to reduce the number of stages. </w:t>
            </w:r>
          </w:p>
          <w:p w14:paraId="58D1A116" w14:textId="77777777" w:rsidR="00BE6ED2" w:rsidRPr="00524B2E" w:rsidRDefault="00BE6ED2" w:rsidP="00B760EA">
            <w:pPr>
              <w:pStyle w:val="CCorpsdetexte1"/>
              <w:jc w:val="left"/>
              <w:cnfStyle w:val="000000100000" w:firstRow="0" w:lastRow="0" w:firstColumn="0" w:lastColumn="0" w:oddVBand="0" w:evenVBand="0" w:oddHBand="1" w:evenHBand="0" w:firstRowFirstColumn="0" w:firstRowLastColumn="0" w:lastRowFirstColumn="0" w:lastRowLastColumn="0"/>
              <w:rPr>
                <w:rFonts w:cs="Cambria"/>
                <w:color w:val="auto"/>
                <w:lang w:val="en-US"/>
              </w:rPr>
            </w:pPr>
            <w:r w:rsidRPr="00524B2E">
              <w:rPr>
                <w:rFonts w:cs="Cambria"/>
                <w:color w:val="auto"/>
                <w:lang w:val="en-US"/>
              </w:rPr>
              <w:t xml:space="preserve">Options are for instance using turbo-compressor, assisting or replacing mechanical compressor with ejectors or using metal hybrid hydrogen compressors. </w:t>
            </w:r>
          </w:p>
        </w:tc>
        <w:tc>
          <w:tcPr>
            <w:tcW w:w="2998" w:type="dxa"/>
            <w:vAlign w:val="center"/>
          </w:tcPr>
          <w:p w14:paraId="7D1DA1EE" w14:textId="77777777" w:rsidR="00BE6ED2" w:rsidRPr="00524B2E" w:rsidRDefault="00BE6ED2" w:rsidP="00B760EA">
            <w:pPr>
              <w:pStyle w:val="CCorpsdetexte1"/>
              <w:jc w:val="left"/>
              <w:cnfStyle w:val="000000100000" w:firstRow="0" w:lastRow="0" w:firstColumn="0" w:lastColumn="0" w:oddVBand="0" w:evenVBand="0" w:oddHBand="1" w:evenHBand="0" w:firstRowFirstColumn="0" w:firstRowLastColumn="0" w:lastRowFirstColumn="0" w:lastRowLastColumn="0"/>
              <w:rPr>
                <w:rFonts w:cs="Cambria"/>
                <w:color w:val="auto"/>
                <w:lang w:val="en-US"/>
              </w:rPr>
            </w:pPr>
            <w:r>
              <w:rPr>
                <w:rFonts w:cs="Cambria"/>
                <w:color w:val="auto"/>
                <w:lang w:val="en-US"/>
              </w:rPr>
              <w:t>The first compression system used must be easily replaceable.</w:t>
            </w:r>
          </w:p>
        </w:tc>
      </w:tr>
      <w:tr w:rsidR="00BE6ED2" w:rsidRPr="009D498F" w14:paraId="068C45F9" w14:textId="77777777" w:rsidTr="002C7C1E">
        <w:tc>
          <w:tcPr>
            <w:cnfStyle w:val="001000000000" w:firstRow="0" w:lastRow="0" w:firstColumn="1" w:lastColumn="0" w:oddVBand="0" w:evenVBand="0" w:oddHBand="0" w:evenHBand="0" w:firstRowFirstColumn="0" w:firstRowLastColumn="0" w:lastRowFirstColumn="0" w:lastRowLastColumn="0"/>
            <w:tcW w:w="2197" w:type="dxa"/>
            <w:vAlign w:val="center"/>
          </w:tcPr>
          <w:p w14:paraId="6DEEB092" w14:textId="77777777" w:rsidR="00BE6ED2" w:rsidRPr="00524B2E" w:rsidRDefault="00BE6ED2" w:rsidP="00B760EA">
            <w:pPr>
              <w:pStyle w:val="CCorpsdetexte1"/>
              <w:jc w:val="left"/>
              <w:rPr>
                <w:rFonts w:cs="Cambria"/>
                <w:color w:val="auto"/>
                <w:lang w:val="en-US"/>
              </w:rPr>
            </w:pPr>
            <w:r w:rsidRPr="00524B2E">
              <w:rPr>
                <w:rFonts w:cs="Cambria"/>
                <w:color w:val="auto"/>
                <w:lang w:val="en-US"/>
              </w:rPr>
              <w:t>Eliminated the need of compressors</w:t>
            </w:r>
          </w:p>
        </w:tc>
        <w:tc>
          <w:tcPr>
            <w:tcW w:w="4865" w:type="dxa"/>
            <w:gridSpan w:val="2"/>
            <w:vAlign w:val="center"/>
          </w:tcPr>
          <w:p w14:paraId="78F8CF24" w14:textId="77777777" w:rsidR="00BE6ED2" w:rsidRPr="00524B2E" w:rsidRDefault="00BE6ED2" w:rsidP="00B760EA">
            <w:pPr>
              <w:pStyle w:val="CCorpsdetexte1"/>
              <w:jc w:val="left"/>
              <w:cnfStyle w:val="000000000000" w:firstRow="0" w:lastRow="0" w:firstColumn="0" w:lastColumn="0" w:oddVBand="0" w:evenVBand="0" w:oddHBand="0" w:evenHBand="0" w:firstRowFirstColumn="0" w:firstRowLastColumn="0" w:lastRowFirstColumn="0" w:lastRowLastColumn="0"/>
              <w:rPr>
                <w:rFonts w:cs="Cambria"/>
                <w:color w:val="auto"/>
                <w:lang w:val="en-US"/>
              </w:rPr>
            </w:pPr>
            <w:r w:rsidRPr="00524B2E">
              <w:rPr>
                <w:rFonts w:cs="Cambria"/>
                <w:color w:val="auto"/>
                <w:lang w:val="en-US"/>
              </w:rPr>
              <w:t xml:space="preserve">As compressor represent the major part of equipment cost investment finding an alternative would be economically interesting. </w:t>
            </w:r>
          </w:p>
          <w:p w14:paraId="7C2F8CE3" w14:textId="77777777" w:rsidR="00BE6ED2" w:rsidRPr="00524B2E" w:rsidRDefault="00BE6ED2" w:rsidP="00B760EA">
            <w:pPr>
              <w:pStyle w:val="CCorpsdetexte1"/>
              <w:jc w:val="left"/>
              <w:cnfStyle w:val="000000000000" w:firstRow="0" w:lastRow="0" w:firstColumn="0" w:lastColumn="0" w:oddVBand="0" w:evenVBand="0" w:oddHBand="0" w:evenHBand="0" w:firstRowFirstColumn="0" w:firstRowLastColumn="0" w:lastRowFirstColumn="0" w:lastRowLastColumn="0"/>
              <w:rPr>
                <w:rFonts w:cs="Cambria"/>
                <w:color w:val="auto"/>
                <w:lang w:val="en-US"/>
              </w:rPr>
            </w:pPr>
            <w:r w:rsidRPr="00524B2E">
              <w:rPr>
                <w:rFonts w:cs="Cambria"/>
                <w:color w:val="auto"/>
                <w:lang w:val="en-US"/>
              </w:rPr>
              <w:t xml:space="preserve">The use of Stirling reverse machine could be studied. Further studies on this point are needed to explore technical and economic aspects of the solution. </w:t>
            </w:r>
          </w:p>
        </w:tc>
        <w:tc>
          <w:tcPr>
            <w:tcW w:w="2998" w:type="dxa"/>
            <w:vAlign w:val="center"/>
          </w:tcPr>
          <w:p w14:paraId="473CE78F" w14:textId="77777777" w:rsidR="00BE6ED2" w:rsidRPr="00524B2E" w:rsidRDefault="00BE6ED2" w:rsidP="00B760EA">
            <w:pPr>
              <w:pStyle w:val="CCorpsdetexte1"/>
              <w:jc w:val="left"/>
              <w:cnfStyle w:val="000000000000" w:firstRow="0" w:lastRow="0" w:firstColumn="0" w:lastColumn="0" w:oddVBand="0" w:evenVBand="0" w:oddHBand="0" w:evenHBand="0" w:firstRowFirstColumn="0" w:firstRowLastColumn="0" w:lastRowFirstColumn="0" w:lastRowLastColumn="0"/>
              <w:rPr>
                <w:rFonts w:cs="Cambria"/>
                <w:color w:val="auto"/>
                <w:lang w:val="en-US"/>
              </w:rPr>
            </w:pPr>
            <w:r>
              <w:rPr>
                <w:rFonts w:cs="Cambria"/>
                <w:color w:val="auto"/>
                <w:lang w:val="en-US"/>
              </w:rPr>
              <w:t xml:space="preserve">It would totally modify the precooling part and the refrigeration system of process. </w:t>
            </w:r>
          </w:p>
        </w:tc>
      </w:tr>
      <w:tr w:rsidR="00BE6ED2" w:rsidRPr="009D498F" w14:paraId="30506A13" w14:textId="77777777" w:rsidTr="002C7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7" w:type="dxa"/>
            <w:vAlign w:val="center"/>
          </w:tcPr>
          <w:p w14:paraId="4E651FF2" w14:textId="77777777" w:rsidR="00BE6ED2" w:rsidRPr="00524B2E" w:rsidRDefault="00BE6ED2" w:rsidP="00B760EA">
            <w:pPr>
              <w:pStyle w:val="CCorpsdetexte1"/>
              <w:jc w:val="left"/>
              <w:rPr>
                <w:rFonts w:cs="Cambria"/>
                <w:color w:val="auto"/>
                <w:lang w:val="en-US"/>
              </w:rPr>
            </w:pPr>
            <w:r w:rsidRPr="00524B2E">
              <w:rPr>
                <w:rFonts w:cs="Cambria"/>
                <w:color w:val="auto"/>
                <w:lang w:val="en-US"/>
              </w:rPr>
              <w:t xml:space="preserve">Catalytic heat exchanger technology </w:t>
            </w:r>
          </w:p>
        </w:tc>
        <w:tc>
          <w:tcPr>
            <w:tcW w:w="4865" w:type="dxa"/>
            <w:gridSpan w:val="2"/>
            <w:vAlign w:val="center"/>
          </w:tcPr>
          <w:p w14:paraId="1887737D" w14:textId="77777777" w:rsidR="00BE6ED2" w:rsidRPr="00524B2E" w:rsidRDefault="00BE6ED2" w:rsidP="00B760EA">
            <w:pPr>
              <w:pStyle w:val="CCorpsdetexte1"/>
              <w:jc w:val="left"/>
              <w:cnfStyle w:val="000000100000" w:firstRow="0" w:lastRow="0" w:firstColumn="0" w:lastColumn="0" w:oddVBand="0" w:evenVBand="0" w:oddHBand="1" w:evenHBand="0" w:firstRowFirstColumn="0" w:firstRowLastColumn="0" w:lastRowFirstColumn="0" w:lastRowLastColumn="0"/>
              <w:rPr>
                <w:rFonts w:cs="Cambria"/>
                <w:color w:val="auto"/>
                <w:lang w:val="en-US"/>
              </w:rPr>
            </w:pPr>
            <w:r w:rsidRPr="00524B2E">
              <w:rPr>
                <w:rFonts w:cs="Cambria"/>
                <w:color w:val="auto"/>
                <w:lang w:val="en-US"/>
              </w:rPr>
              <w:t xml:space="preserve">New models of plate-fin heat exchangers offering better efficiency are currently in development. It could be a promising solution to reduce exergy consumption of the process. </w:t>
            </w:r>
          </w:p>
        </w:tc>
        <w:tc>
          <w:tcPr>
            <w:tcW w:w="2998" w:type="dxa"/>
            <w:vAlign w:val="center"/>
          </w:tcPr>
          <w:p w14:paraId="1F663D75" w14:textId="77777777" w:rsidR="00BE6ED2" w:rsidRPr="00524B2E" w:rsidRDefault="00BE6ED2" w:rsidP="00B760EA">
            <w:pPr>
              <w:pStyle w:val="CCorpsdetexte1"/>
              <w:jc w:val="left"/>
              <w:cnfStyle w:val="000000100000" w:firstRow="0" w:lastRow="0" w:firstColumn="0" w:lastColumn="0" w:oddVBand="0" w:evenVBand="0" w:oddHBand="1" w:evenHBand="0" w:firstRowFirstColumn="0" w:firstRowLastColumn="0" w:lastRowFirstColumn="0" w:lastRowLastColumn="0"/>
              <w:rPr>
                <w:rFonts w:cs="Cambria"/>
                <w:color w:val="auto"/>
                <w:lang w:val="en-US"/>
              </w:rPr>
            </w:pPr>
            <w:r>
              <w:rPr>
                <w:rFonts w:cs="Cambria"/>
                <w:color w:val="auto"/>
                <w:lang w:val="en-US"/>
              </w:rPr>
              <w:t xml:space="preserve">The first heat exchangers used must be easily replaceable. </w:t>
            </w:r>
          </w:p>
        </w:tc>
      </w:tr>
      <w:tr w:rsidR="00136B41" w:rsidRPr="009D498F" w14:paraId="4BD9D436" w14:textId="77777777" w:rsidTr="00842282">
        <w:tc>
          <w:tcPr>
            <w:cnfStyle w:val="001000000000" w:firstRow="0" w:lastRow="0" w:firstColumn="1" w:lastColumn="0" w:oddVBand="0" w:evenVBand="0" w:oddHBand="0" w:evenHBand="0" w:firstRowFirstColumn="0" w:firstRowLastColumn="0" w:lastRowFirstColumn="0" w:lastRowLastColumn="0"/>
            <w:tcW w:w="2197" w:type="dxa"/>
            <w:vAlign w:val="center"/>
          </w:tcPr>
          <w:p w14:paraId="2727C765" w14:textId="77777777" w:rsidR="003869E8" w:rsidRPr="00524B2E" w:rsidRDefault="003869E8" w:rsidP="004A77F0">
            <w:pPr>
              <w:pStyle w:val="CCorpsdetexte1"/>
              <w:jc w:val="left"/>
              <w:rPr>
                <w:rFonts w:cs="Cambria"/>
                <w:color w:val="auto"/>
                <w:lang w:val="en-US"/>
              </w:rPr>
            </w:pPr>
            <w:r w:rsidRPr="00524B2E">
              <w:rPr>
                <w:rFonts w:cs="Cambria"/>
                <w:color w:val="auto"/>
                <w:lang w:val="en-US"/>
              </w:rPr>
              <w:t>Pressurized feed</w:t>
            </w:r>
          </w:p>
        </w:tc>
        <w:tc>
          <w:tcPr>
            <w:tcW w:w="4834" w:type="dxa"/>
            <w:vAlign w:val="center"/>
          </w:tcPr>
          <w:p w14:paraId="3C193E3D" w14:textId="77777777" w:rsidR="003869E8" w:rsidRPr="00524B2E" w:rsidRDefault="003869E8" w:rsidP="004A77F0">
            <w:pPr>
              <w:pStyle w:val="CCorpsdetexte1"/>
              <w:jc w:val="left"/>
              <w:cnfStyle w:val="000000000000" w:firstRow="0" w:lastRow="0" w:firstColumn="0" w:lastColumn="0" w:oddVBand="0" w:evenVBand="0" w:oddHBand="0" w:evenHBand="0" w:firstRowFirstColumn="0" w:firstRowLastColumn="0" w:lastRowFirstColumn="0" w:lastRowLastColumn="0"/>
              <w:rPr>
                <w:rFonts w:cs="Cambria"/>
                <w:color w:val="auto"/>
                <w:lang w:val="en-US"/>
              </w:rPr>
            </w:pPr>
            <w:r w:rsidRPr="00524B2E">
              <w:rPr>
                <w:rFonts w:cs="Cambria"/>
                <w:color w:val="auto"/>
                <w:lang w:val="en-US"/>
              </w:rPr>
              <w:t>Pressure increase leads to optimized thermal properties but as well higher cost of equipment. Those optimizations have to be tested and balances for profitable implementations.</w:t>
            </w:r>
          </w:p>
        </w:tc>
        <w:tc>
          <w:tcPr>
            <w:tcW w:w="3029" w:type="dxa"/>
            <w:gridSpan w:val="2"/>
            <w:vAlign w:val="center"/>
          </w:tcPr>
          <w:p w14:paraId="2F758E1E" w14:textId="77777777" w:rsidR="003869E8" w:rsidRPr="00524B2E" w:rsidRDefault="003869E8" w:rsidP="004A77F0">
            <w:pPr>
              <w:pStyle w:val="CCorpsdetexte1"/>
              <w:keepNext/>
              <w:jc w:val="left"/>
              <w:cnfStyle w:val="000000000000" w:firstRow="0" w:lastRow="0" w:firstColumn="0" w:lastColumn="0" w:oddVBand="0" w:evenVBand="0" w:oddHBand="0" w:evenHBand="0" w:firstRowFirstColumn="0" w:firstRowLastColumn="0" w:lastRowFirstColumn="0" w:lastRowLastColumn="0"/>
              <w:rPr>
                <w:rFonts w:cs="Cambria"/>
                <w:color w:val="auto"/>
                <w:lang w:val="en-US"/>
              </w:rPr>
            </w:pPr>
            <w:r>
              <w:rPr>
                <w:rFonts w:cs="Cambria"/>
                <w:color w:val="auto"/>
                <w:lang w:val="en-US"/>
              </w:rPr>
              <w:t>It m</w:t>
            </w:r>
            <w:r w:rsidRPr="00524B2E">
              <w:rPr>
                <w:rFonts w:cs="Cambria"/>
                <w:color w:val="auto"/>
                <w:lang w:val="en-US"/>
              </w:rPr>
              <w:t xml:space="preserve">ust be designed to be flexible on pressure. equipment </w:t>
            </w:r>
            <w:r>
              <w:rPr>
                <w:rFonts w:cs="Cambria"/>
                <w:color w:val="auto"/>
                <w:lang w:val="en-US"/>
              </w:rPr>
              <w:t xml:space="preserve">selection </w:t>
            </w:r>
            <w:r w:rsidRPr="00524B2E">
              <w:rPr>
                <w:rFonts w:cs="Cambria"/>
                <w:color w:val="auto"/>
                <w:lang w:val="en-US"/>
              </w:rPr>
              <w:t>that can support different pressure in a given interval.</w:t>
            </w:r>
          </w:p>
        </w:tc>
      </w:tr>
    </w:tbl>
    <w:p w14:paraId="1BF97AC5" w14:textId="5AE963EC" w:rsidR="00E272DA" w:rsidRDefault="00BE6ED2" w:rsidP="00E272DA">
      <w:pPr>
        <w:pStyle w:val="Lgende"/>
        <w:rPr>
          <w:lang w:val="en-US"/>
        </w:rPr>
      </w:pPr>
      <w:r w:rsidRPr="008F365A" w:rsidDel="003869E8">
        <w:rPr>
          <w:lang w:val="en-US"/>
        </w:rPr>
        <w:t xml:space="preserve">Table </w:t>
      </w:r>
      <w:r w:rsidDel="003869E8">
        <w:fldChar w:fldCharType="begin"/>
      </w:r>
      <w:r w:rsidDel="003869E8">
        <w:fldChar w:fldCharType="separate"/>
      </w:r>
      <w:r w:rsidR="00654D8D" w:rsidRPr="008F365A">
        <w:rPr>
          <w:b/>
          <w:bCs w:val="0"/>
          <w:noProof/>
          <w:lang w:val="en-US"/>
        </w:rPr>
        <w:t>Erreur ! Pas de séquence spécifié.</w:t>
      </w:r>
      <w:r w:rsidDel="003869E8">
        <w:fldChar w:fldCharType="end"/>
      </w:r>
      <w:r w:rsidR="00E272DA" w:rsidRPr="008F365A">
        <w:rPr>
          <w:lang w:val="en-US"/>
        </w:rPr>
        <w:t xml:space="preserve"> </w:t>
      </w:r>
      <w:r w:rsidR="00E272DA" w:rsidRPr="002C7C1E">
        <w:rPr>
          <w:lang w:val="en-US"/>
        </w:rPr>
        <w:t>-</w:t>
      </w:r>
      <w:r w:rsidR="00675A59" w:rsidRPr="00675A59">
        <w:rPr>
          <w:lang w:val="en-US"/>
        </w:rPr>
        <w:t xml:space="preserve"> </w:t>
      </w:r>
      <w:r w:rsidR="00675A59" w:rsidRPr="00E272DA">
        <w:rPr>
          <w:lang w:val="en-US"/>
        </w:rPr>
        <w:t>Test</w:t>
      </w:r>
      <w:r w:rsidR="00675A59">
        <w:rPr>
          <w:lang w:val="en-US"/>
        </w:rPr>
        <w:t>s</w:t>
      </w:r>
      <w:r w:rsidR="00675A59" w:rsidRPr="00E272DA">
        <w:rPr>
          <w:lang w:val="en-US"/>
        </w:rPr>
        <w:t xml:space="preserve"> to perform on </w:t>
      </w:r>
      <w:r w:rsidR="00675A59">
        <w:rPr>
          <w:lang w:val="en-US"/>
        </w:rPr>
        <w:t>compressors and expanders systems</w:t>
      </w:r>
    </w:p>
    <w:p w14:paraId="78219F9D" w14:textId="77777777" w:rsidR="00EC75E1" w:rsidRDefault="00EC75E1" w:rsidP="00EC75E1">
      <w:pPr>
        <w:rPr>
          <w:lang w:val="en-US"/>
        </w:rPr>
      </w:pPr>
    </w:p>
    <w:p w14:paraId="3F5995C3" w14:textId="77777777" w:rsidR="00EC75E1" w:rsidRDefault="00EC75E1" w:rsidP="00EC75E1">
      <w:pPr>
        <w:rPr>
          <w:lang w:val="en-US"/>
        </w:rPr>
      </w:pPr>
      <w:r>
        <w:rPr>
          <w:lang w:val="en-US"/>
        </w:rPr>
        <w:t>The results of these tests will be used to optimize the design of the 10 t/d liquefaction process</w:t>
      </w:r>
    </w:p>
    <w:p w14:paraId="288CDF27" w14:textId="77777777" w:rsidR="00EC75E1" w:rsidRDefault="00EC75E1" w:rsidP="00EC75E1">
      <w:pPr>
        <w:rPr>
          <w:lang w:val="en-US"/>
        </w:rPr>
      </w:pPr>
    </w:p>
    <w:p w14:paraId="1781FE09" w14:textId="77777777" w:rsidR="00C16A3C" w:rsidRDefault="00C16A3C" w:rsidP="00EC75E1">
      <w:pPr>
        <w:rPr>
          <w:lang w:val="en-US"/>
        </w:rPr>
      </w:pPr>
    </w:p>
    <w:p w14:paraId="77A77844" w14:textId="31BB6D22" w:rsidR="00C16A3C" w:rsidRPr="002C7C1E" w:rsidRDefault="00C16A3C" w:rsidP="002C7C1E">
      <w:pPr>
        <w:rPr>
          <w:lang w:val="en-US"/>
        </w:rPr>
      </w:pPr>
      <w:r>
        <w:rPr>
          <w:lang w:val="en-US"/>
        </w:rPr>
        <w:t>At</w:t>
      </w:r>
      <w:r w:rsidR="00FB31B7">
        <w:rPr>
          <w:lang w:val="en-US"/>
        </w:rPr>
        <w:t xml:space="preserve"> the </w:t>
      </w:r>
      <w:r w:rsidR="00EE7FC8">
        <w:rPr>
          <w:lang w:val="en-US"/>
        </w:rPr>
        <w:t>e</w:t>
      </w:r>
      <w:r w:rsidR="007810A8">
        <w:rPr>
          <w:lang w:val="en-US"/>
        </w:rPr>
        <w:t>nd of the R</w:t>
      </w:r>
      <w:r w:rsidR="00F75E72">
        <w:rPr>
          <w:lang w:val="en-US"/>
        </w:rPr>
        <w:t>&amp;D phase, the 10 t/d demonstrator will be ready to be transferred to the industrial partner site</w:t>
      </w:r>
    </w:p>
    <w:p w14:paraId="4F6FAEA8" w14:textId="6BFB1FA2" w:rsidR="00800179" w:rsidRDefault="00800179">
      <w:pPr>
        <w:spacing w:after="200"/>
        <w:rPr>
          <w:lang w:val="en-GB"/>
        </w:rPr>
      </w:pPr>
      <w:r>
        <w:rPr>
          <w:lang w:val="en-GB"/>
        </w:rPr>
        <w:br w:type="page"/>
      </w:r>
    </w:p>
    <w:p w14:paraId="579197F5" w14:textId="2672F581" w:rsidR="0047336B" w:rsidRPr="00B86E19" w:rsidRDefault="0047336B" w:rsidP="0047336B">
      <w:pPr>
        <w:pStyle w:val="ITAbsatzohneNr"/>
        <w:rPr>
          <w:lang w:val="en-GB"/>
        </w:rPr>
      </w:pPr>
    </w:p>
    <w:p w14:paraId="7D951EA0" w14:textId="3DCF3509" w:rsidR="007243CD" w:rsidRPr="00D4455A" w:rsidRDefault="06E52784" w:rsidP="007243CD">
      <w:pPr>
        <w:pStyle w:val="ITberschrift11"/>
        <w:rPr>
          <w:lang w:val="en-GB"/>
        </w:rPr>
      </w:pPr>
      <w:bookmarkStart w:id="131" w:name="_Toc43806412"/>
      <w:bookmarkStart w:id="132" w:name="_Toc43806413"/>
      <w:bookmarkStart w:id="133" w:name="_Toc43806414"/>
      <w:bookmarkStart w:id="134" w:name="_Toc43806415"/>
      <w:bookmarkStart w:id="135" w:name="_Toc43806416"/>
      <w:bookmarkStart w:id="136" w:name="_Toc43806417"/>
      <w:bookmarkStart w:id="137" w:name="_Toc43806418"/>
      <w:bookmarkStart w:id="138" w:name="_Toc43806419"/>
      <w:bookmarkStart w:id="139" w:name="_Toc43806420"/>
      <w:bookmarkStart w:id="140" w:name="_Toc43806421"/>
      <w:bookmarkStart w:id="141" w:name="_Toc43806422"/>
      <w:bookmarkStart w:id="142" w:name="_Toc43806423"/>
      <w:bookmarkStart w:id="143" w:name="_Toc43806424"/>
      <w:bookmarkStart w:id="144" w:name="_Toc43806425"/>
      <w:bookmarkStart w:id="145" w:name="_Toc43806426"/>
      <w:bookmarkStart w:id="146" w:name="_Toc43806427"/>
      <w:bookmarkStart w:id="147" w:name="_Toc43806428"/>
      <w:bookmarkStart w:id="148" w:name="_Toc43806429"/>
      <w:bookmarkStart w:id="149" w:name="_Toc43806430"/>
      <w:bookmarkStart w:id="150" w:name="_Toc43806431"/>
      <w:bookmarkStart w:id="151" w:name="_Toc43806432"/>
      <w:bookmarkStart w:id="152" w:name="_Toc43806433"/>
      <w:bookmarkStart w:id="153" w:name="_Toc43806434"/>
      <w:bookmarkStart w:id="154" w:name="_Toc43806435"/>
      <w:bookmarkStart w:id="155" w:name="_Toc43806436"/>
      <w:bookmarkStart w:id="156" w:name="_Toc43806437"/>
      <w:bookmarkStart w:id="157" w:name="_Toc43806438"/>
      <w:bookmarkStart w:id="158" w:name="_Toc43806439"/>
      <w:bookmarkStart w:id="159" w:name="_Toc43806440"/>
      <w:bookmarkStart w:id="160" w:name="_Toc43806441"/>
      <w:bookmarkStart w:id="161" w:name="_Toc43806442"/>
      <w:bookmarkStart w:id="162" w:name="_Toc43806443"/>
      <w:bookmarkStart w:id="163" w:name="_Toc43806444"/>
      <w:bookmarkStart w:id="164" w:name="_Toc43806445"/>
      <w:bookmarkStart w:id="165" w:name="_Toc43806446"/>
      <w:bookmarkStart w:id="166" w:name="_Toc43806447"/>
      <w:bookmarkStart w:id="167" w:name="_Toc43806448"/>
      <w:bookmarkStart w:id="168" w:name="_Toc43806449"/>
      <w:bookmarkStart w:id="169" w:name="_Toc43806450"/>
      <w:bookmarkStart w:id="170" w:name="_Toc43806451"/>
      <w:bookmarkStart w:id="171" w:name="_Toc43806452"/>
      <w:bookmarkStart w:id="172" w:name="_Toc43806453"/>
      <w:bookmarkStart w:id="173" w:name="_Toc43806454"/>
      <w:bookmarkStart w:id="174" w:name="_Toc43806456"/>
      <w:bookmarkStart w:id="175" w:name="_Toc44068394"/>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r w:rsidRPr="04BD87DC">
        <w:rPr>
          <w:lang w:val="en-GB"/>
        </w:rPr>
        <w:t>First Industrial Deployment (FID)</w:t>
      </w:r>
      <w:bookmarkEnd w:id="175"/>
    </w:p>
    <w:p w14:paraId="48B369D5" w14:textId="32B64373" w:rsidR="0007665B" w:rsidRPr="00C7296B" w:rsidRDefault="007243CD" w:rsidP="00627197">
      <w:pPr>
        <w:pStyle w:val="ITberschrift111"/>
        <w:rPr>
          <w:lang w:val="en-GB"/>
        </w:rPr>
      </w:pPr>
      <w:bookmarkStart w:id="176" w:name="_Toc44068395"/>
      <w:r w:rsidRPr="004E7282">
        <w:rPr>
          <w:lang w:val="en-GB"/>
        </w:rPr>
        <w:t>Purpose of the FID phase</w:t>
      </w:r>
      <w:bookmarkEnd w:id="176"/>
    </w:p>
    <w:p w14:paraId="3B08FF94" w14:textId="7CFF69B9" w:rsidR="0010464B" w:rsidRDefault="0007665B" w:rsidP="00627197">
      <w:pPr>
        <w:pStyle w:val="CCorpsdetexte"/>
        <w:rPr>
          <w:iCs/>
          <w:lang w:val="en-GB"/>
        </w:rPr>
      </w:pPr>
      <w:del w:id="177" w:author="Marc ISABELLE" w:date="2020-06-29T09:19:00Z">
        <w:r w:rsidDel="00422607">
          <w:rPr>
            <w:iCs/>
            <w:lang w:val="en-GB"/>
          </w:rPr>
          <w:delText xml:space="preserve">We </w:delText>
        </w:r>
      </w:del>
      <w:ins w:id="178" w:author="Marc ISABELLE" w:date="2020-06-29T09:19:00Z">
        <w:r w:rsidR="00422607">
          <w:rPr>
            <w:iCs/>
            <w:lang w:val="en-GB"/>
          </w:rPr>
          <w:t xml:space="preserve">Engie </w:t>
        </w:r>
      </w:ins>
      <w:r w:rsidR="00C7296B">
        <w:rPr>
          <w:iCs/>
          <w:lang w:val="en-GB"/>
        </w:rPr>
        <w:t xml:space="preserve">will </w:t>
      </w:r>
      <w:r w:rsidR="52C303A7" w:rsidRPr="4775DA75">
        <w:rPr>
          <w:lang w:val="en-GB"/>
        </w:rPr>
        <w:t>buil</w:t>
      </w:r>
      <w:r w:rsidR="159B2077" w:rsidRPr="4775DA75">
        <w:rPr>
          <w:lang w:val="en-GB"/>
        </w:rPr>
        <w:t>d</w:t>
      </w:r>
      <w:r>
        <w:rPr>
          <w:iCs/>
          <w:lang w:val="en-GB"/>
        </w:rPr>
        <w:t xml:space="preserve"> and install a first </w:t>
      </w:r>
      <w:r w:rsidR="0010464B">
        <w:rPr>
          <w:iCs/>
          <w:lang w:val="en-GB"/>
        </w:rPr>
        <w:t>integrated project includ</w:t>
      </w:r>
      <w:r w:rsidR="00EC1307">
        <w:rPr>
          <w:iCs/>
          <w:lang w:val="en-GB"/>
        </w:rPr>
        <w:t>ing</w:t>
      </w:r>
      <w:r w:rsidR="0010464B">
        <w:rPr>
          <w:iCs/>
          <w:lang w:val="en-GB"/>
        </w:rPr>
        <w:t xml:space="preserve"> </w:t>
      </w:r>
      <w:r w:rsidR="00DB324B">
        <w:rPr>
          <w:iCs/>
          <w:lang w:val="en-GB"/>
        </w:rPr>
        <w:t xml:space="preserve">the production of </w:t>
      </w:r>
      <w:r w:rsidR="1C03CDB7" w:rsidRPr="3754B971">
        <w:rPr>
          <w:lang w:val="en-GB"/>
        </w:rPr>
        <w:t xml:space="preserve">renewable </w:t>
      </w:r>
      <w:r w:rsidR="52C303A7" w:rsidRPr="3754B971">
        <w:rPr>
          <w:lang w:val="en-GB"/>
        </w:rPr>
        <w:t>LH2</w:t>
      </w:r>
      <w:r>
        <w:rPr>
          <w:iCs/>
          <w:lang w:val="en-GB"/>
        </w:rPr>
        <w:t xml:space="preserve"> </w:t>
      </w:r>
      <w:r w:rsidR="00DB324B">
        <w:rPr>
          <w:iCs/>
          <w:lang w:val="en-GB"/>
        </w:rPr>
        <w:t>and bunkering infrastructure</w:t>
      </w:r>
      <w:r w:rsidR="00EC1307">
        <w:rPr>
          <w:iCs/>
          <w:lang w:val="en-GB"/>
        </w:rPr>
        <w:t>s</w:t>
      </w:r>
      <w:r w:rsidR="00DB324B">
        <w:rPr>
          <w:iCs/>
          <w:lang w:val="en-GB"/>
        </w:rPr>
        <w:t xml:space="preserve"> </w:t>
      </w:r>
      <w:r>
        <w:rPr>
          <w:iCs/>
          <w:lang w:val="en-GB"/>
        </w:rPr>
        <w:t>in a port to supply a first ship of CMA CGM.</w:t>
      </w:r>
    </w:p>
    <w:p w14:paraId="4D683731" w14:textId="1C3BFA00" w:rsidR="00627197" w:rsidRDefault="00652646" w:rsidP="00627197">
      <w:pPr>
        <w:pStyle w:val="CCorpsdetexte"/>
        <w:rPr>
          <w:lang w:val="en-US"/>
        </w:rPr>
      </w:pPr>
      <w:r w:rsidDel="00DB5050">
        <w:rPr>
          <w:lang w:val="en-US"/>
        </w:rPr>
        <w:t>The o</w:t>
      </w:r>
      <w:r w:rsidR="00627197" w:rsidRPr="0015670F" w:rsidDel="00DB5050">
        <w:rPr>
          <w:lang w:val="en-US"/>
        </w:rPr>
        <w:t xml:space="preserve">bjective is </w:t>
      </w:r>
      <w:r w:rsidR="009443A8">
        <w:rPr>
          <w:lang w:val="en-US"/>
        </w:rPr>
        <w:t xml:space="preserve">to </w:t>
      </w:r>
      <w:r w:rsidR="00EF49BB" w:rsidDel="00DB5050">
        <w:rPr>
          <w:lang w:val="en-US"/>
        </w:rPr>
        <w:t xml:space="preserve">validate the performance of the liquefaction process on an industrial scale by increasing the production flow rate and to </w:t>
      </w:r>
      <w:r w:rsidR="009443A8">
        <w:rPr>
          <w:lang w:val="en-US"/>
        </w:rPr>
        <w:t>integrate</w:t>
      </w:r>
      <w:r w:rsidR="00C573C1">
        <w:rPr>
          <w:lang w:val="en-US"/>
        </w:rPr>
        <w:t xml:space="preserve"> the process</w:t>
      </w:r>
      <w:r w:rsidR="00EF49BB" w:rsidDel="00DB5050">
        <w:rPr>
          <w:lang w:val="en-US"/>
        </w:rPr>
        <w:t xml:space="preserve"> with </w:t>
      </w:r>
      <w:r w:rsidR="05CE3BA0" w:rsidRPr="3754B971">
        <w:rPr>
          <w:lang w:val="en-US"/>
        </w:rPr>
        <w:t>renewable</w:t>
      </w:r>
      <w:r w:rsidR="00906253">
        <w:rPr>
          <w:lang w:val="en-US"/>
        </w:rPr>
        <w:t xml:space="preserve"> hydrogen prod</w:t>
      </w:r>
      <w:r w:rsidR="0018514B">
        <w:rPr>
          <w:lang w:val="en-US"/>
        </w:rPr>
        <w:t xml:space="preserve">uction </w:t>
      </w:r>
      <w:r w:rsidR="246A0847" w:rsidRPr="3754B971">
        <w:rPr>
          <w:lang w:val="en-US"/>
        </w:rPr>
        <w:t xml:space="preserve">(or already coproduced hydrogen in circular economy) </w:t>
      </w:r>
      <w:r w:rsidR="0018514B">
        <w:rPr>
          <w:lang w:val="en-US"/>
        </w:rPr>
        <w:t>and bunkering infrastructure.</w:t>
      </w:r>
      <w:r w:rsidR="00EF49BB" w:rsidDel="00DB5050">
        <w:rPr>
          <w:lang w:val="en-US"/>
        </w:rPr>
        <w:t xml:space="preserve"> </w:t>
      </w:r>
    </w:p>
    <w:p w14:paraId="159BE038" w14:textId="7C3A3767" w:rsidR="000254B7" w:rsidRDefault="000F3C23">
      <w:pPr>
        <w:spacing w:after="200"/>
        <w:rPr>
          <w:b/>
          <w:sz w:val="22"/>
          <w:lang w:val="en-GB"/>
        </w:rPr>
      </w:pPr>
      <w:r>
        <w:rPr>
          <w:b/>
          <w:noProof/>
          <w:sz w:val="22"/>
          <w:lang w:val="fr-FR" w:eastAsia="fr-FR"/>
        </w:rPr>
        <mc:AlternateContent>
          <mc:Choice Requires="wpg">
            <w:drawing>
              <wp:anchor distT="0" distB="0" distL="114300" distR="114300" simplePos="0" relativeHeight="251658276" behindDoc="0" locked="0" layoutInCell="1" allowOverlap="1" wp14:anchorId="6856DD5A" wp14:editId="57A778EC">
                <wp:simplePos x="0" y="0"/>
                <wp:positionH relativeFrom="column">
                  <wp:posOffset>90805</wp:posOffset>
                </wp:positionH>
                <wp:positionV relativeFrom="paragraph">
                  <wp:posOffset>261620</wp:posOffset>
                </wp:positionV>
                <wp:extent cx="5760720" cy="1464310"/>
                <wp:effectExtent l="0" t="0" r="0" b="2540"/>
                <wp:wrapNone/>
                <wp:docPr id="36" name="Groupe 36"/>
                <wp:cNvGraphicFramePr/>
                <a:graphic xmlns:a="http://schemas.openxmlformats.org/drawingml/2006/main">
                  <a:graphicData uri="http://schemas.microsoft.com/office/word/2010/wordprocessingGroup">
                    <wpg:wgp>
                      <wpg:cNvGrpSpPr/>
                      <wpg:grpSpPr>
                        <a:xfrm>
                          <a:off x="0" y="0"/>
                          <a:ext cx="5760720" cy="1464310"/>
                          <a:chOff x="0" y="0"/>
                          <a:chExt cx="5760720" cy="1464310"/>
                        </a:xfrm>
                      </wpg:grpSpPr>
                      <wpg:grpSp>
                        <wpg:cNvPr id="28" name="Groupe 28"/>
                        <wpg:cNvGrpSpPr/>
                        <wpg:grpSpPr>
                          <a:xfrm>
                            <a:off x="0" y="0"/>
                            <a:ext cx="5760720" cy="1464310"/>
                            <a:chOff x="0" y="0"/>
                            <a:chExt cx="5760720" cy="1464310"/>
                          </a:xfrm>
                        </wpg:grpSpPr>
                        <wpg:grpSp>
                          <wpg:cNvPr id="24" name="Groupe 24"/>
                          <wpg:cNvGrpSpPr/>
                          <wpg:grpSpPr>
                            <a:xfrm>
                              <a:off x="0" y="0"/>
                              <a:ext cx="5760720" cy="1464310"/>
                              <a:chOff x="0" y="0"/>
                              <a:chExt cx="5760720" cy="1464310"/>
                            </a:xfrm>
                          </wpg:grpSpPr>
                          <pic:pic xmlns:pic="http://schemas.openxmlformats.org/drawingml/2006/picture">
                            <pic:nvPicPr>
                              <pic:cNvPr id="744059916" name="Image 744059916"/>
                              <pic:cNvPicPr>
                                <a:picLocks noChangeAspect="1"/>
                              </pic:cNvPicPr>
                            </pic:nvPicPr>
                            <pic:blipFill rotWithShape="1">
                              <a:blip r:embed="rId34">
                                <a:extLst>
                                  <a:ext uri="{28A0092B-C50C-407E-A947-70E740481C1C}">
                                    <a14:useLocalDpi xmlns:a14="http://schemas.microsoft.com/office/drawing/2010/main" val="0"/>
                                  </a:ext>
                                </a:extLst>
                              </a:blip>
                              <a:srcRect t="20647"/>
                              <a:stretch/>
                            </pic:blipFill>
                            <pic:spPr bwMode="auto">
                              <a:xfrm>
                                <a:off x="0" y="0"/>
                                <a:ext cx="5760720" cy="1464310"/>
                              </a:xfrm>
                              <a:prstGeom prst="rect">
                                <a:avLst/>
                              </a:prstGeom>
                              <a:ln>
                                <a:noFill/>
                              </a:ln>
                              <a:extLst>
                                <a:ext uri="{53640926-AAD7-44D8-BBD7-CCE9431645EC}">
                                  <a14:shadowObscured xmlns:a14="http://schemas.microsoft.com/office/drawing/2010/main"/>
                                </a:ext>
                              </a:extLst>
                            </pic:spPr>
                          </pic:pic>
                          <wps:wsp>
                            <wps:cNvPr id="23" name="Rectangle 23"/>
                            <wps:cNvSpPr/>
                            <wps:spPr>
                              <a:xfrm>
                                <a:off x="1066800" y="638175"/>
                                <a:ext cx="1466850" cy="2381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Zone de texte 26"/>
                          <wps:cNvSpPr txBox="1"/>
                          <wps:spPr>
                            <a:xfrm>
                              <a:off x="2409825" y="9525"/>
                              <a:ext cx="962025" cy="304800"/>
                            </a:xfrm>
                            <a:prstGeom prst="rect">
                              <a:avLst/>
                            </a:prstGeom>
                            <a:solidFill>
                              <a:schemeClr val="lt1"/>
                            </a:solidFill>
                            <a:ln w="6350">
                              <a:solidFill>
                                <a:schemeClr val="bg1"/>
                              </a:solidFill>
                            </a:ln>
                          </wps:spPr>
                          <wps:txbx>
                            <w:txbxContent>
                              <w:p w14:paraId="7A74E6E7" w14:textId="4D1094A6" w:rsidR="00FC5A5C" w:rsidRPr="000254B7" w:rsidRDefault="00FC5A5C">
                                <w:pPr>
                                  <w:rPr>
                                    <w:b/>
                                    <w:bCs/>
                                    <w:sz w:val="14"/>
                                    <w:szCs w:val="14"/>
                                    <w:lang w:val="fr-FR"/>
                                  </w:rPr>
                                </w:pPr>
                                <w:proofErr w:type="spellStart"/>
                                <w:r w:rsidRPr="000254B7">
                                  <w:rPr>
                                    <w:b/>
                                    <w:bCs/>
                                    <w:sz w:val="14"/>
                                    <w:szCs w:val="14"/>
                                    <w:lang w:val="fr-FR"/>
                                  </w:rPr>
                                  <w:t>Liquefaction</w:t>
                                </w:r>
                                <w:proofErr w:type="spellEnd"/>
                                <w:r w:rsidRPr="000254B7">
                                  <w:rPr>
                                    <w:b/>
                                    <w:bCs/>
                                    <w:sz w:val="14"/>
                                    <w:szCs w:val="14"/>
                                    <w:lang w:val="fr-FR"/>
                                  </w:rPr>
                                  <w:t xml:space="preserve"> plant 10 </w:t>
                                </w:r>
                                <w:proofErr w:type="spellStart"/>
                                <w:r w:rsidRPr="000254B7">
                                  <w:rPr>
                                    <w:b/>
                                    <w:bCs/>
                                    <w:sz w:val="14"/>
                                    <w:szCs w:val="14"/>
                                    <w:lang w:val="fr-FR"/>
                                  </w:rPr>
                                  <w:t>tpd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27"/>
                          <wps:cNvSpPr/>
                          <wps:spPr>
                            <a:xfrm>
                              <a:off x="3371850" y="0"/>
                              <a:ext cx="495300" cy="114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Zone de texte 34"/>
                        <wps:cNvSpPr txBox="1"/>
                        <wps:spPr>
                          <a:xfrm>
                            <a:off x="4733925" y="114300"/>
                            <a:ext cx="561975" cy="200025"/>
                          </a:xfrm>
                          <a:prstGeom prst="rect">
                            <a:avLst/>
                          </a:prstGeom>
                          <a:solidFill>
                            <a:schemeClr val="lt1"/>
                          </a:solidFill>
                          <a:ln w="6350">
                            <a:solidFill>
                              <a:schemeClr val="bg1"/>
                            </a:solidFill>
                          </a:ln>
                        </wps:spPr>
                        <wps:txbx>
                          <w:txbxContent>
                            <w:p w14:paraId="388A9DEF" w14:textId="595C3473" w:rsidR="00FC5A5C" w:rsidRPr="000F3C23" w:rsidRDefault="00FC5A5C">
                              <w:pPr>
                                <w:rPr>
                                  <w:b/>
                                  <w:bCs/>
                                  <w:sz w:val="14"/>
                                  <w:szCs w:val="14"/>
                                  <w:lang w:val="fr-FR"/>
                                </w:rPr>
                              </w:pPr>
                              <w:r w:rsidRPr="000F3C23">
                                <w:rPr>
                                  <w:b/>
                                  <w:bCs/>
                                  <w:sz w:val="14"/>
                                  <w:szCs w:val="14"/>
                                  <w:lang w:val="fr-FR"/>
                                </w:rPr>
                                <w:t>10 MW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Connecteur droit avec flèche 35"/>
                        <wps:cNvCnPr/>
                        <wps:spPr>
                          <a:xfrm>
                            <a:off x="1066800" y="790575"/>
                            <a:ext cx="1466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856DD5A" id="Groupe 36" o:spid="_x0000_s1029" style="position:absolute;margin-left:7.15pt;margin-top:20.6pt;width:453.6pt;height:115.3pt;z-index:251658276" coordsize="57607,14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">
                <v:group id="Groupe 28" o:spid="_x0000_s1030" style="position:absolute;width:57607;height:14643" coordsize="57607,1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">
                  <v:group id="Groupe 24" o:spid="_x0000_s1031" style="position:absolute;width:57607;height:14643" coordsize="57607,1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">
                    <v:shape id="Image 744059916" o:spid="_x0000_s1032" type="#_x0000_t75" style="position:absolute;width:57607;height:14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">
                      <v:imagedata r:id="rId37" o:title="" croptop="13531f"/>
                    </v:shape>
                    <v:rect id="Rectangle 23" o:spid="_x0000_s1033" style="position:absolute;left:10668;top:6381;width:14668;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" fillcolor="white [3212]" strokecolor="white [3212]" strokeweight="2pt"/>
                  </v:group>
                  <v:shape id="Zone de texte 26" o:spid="_x0000_s1034" type="#_x0000_t202" style="position:absolute;left:24098;top:95;width:9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" fillcolor="white [3201]" strokecolor="white [3212]" strokeweight=".5pt">
                    <v:textbox>
                      <w:txbxContent>
                        <w:p w14:paraId="7A74E6E7" w14:textId="4D1094A6" w:rsidR="00FC5A5C" w:rsidRPr="000254B7" w:rsidRDefault="00FC5A5C">
                          <w:pPr>
                            <w:rPr>
                              <w:b/>
                              <w:bCs/>
                              <w:sz w:val="14"/>
                              <w:szCs w:val="14"/>
                              <w:lang w:val="fr-FR"/>
                            </w:rPr>
                          </w:pPr>
                          <w:proofErr w:type="spellStart"/>
                          <w:r w:rsidRPr="000254B7">
                            <w:rPr>
                              <w:b/>
                              <w:bCs/>
                              <w:sz w:val="14"/>
                              <w:szCs w:val="14"/>
                              <w:lang w:val="fr-FR"/>
                            </w:rPr>
                            <w:t>Liquefaction</w:t>
                          </w:r>
                          <w:proofErr w:type="spellEnd"/>
                          <w:r w:rsidRPr="000254B7">
                            <w:rPr>
                              <w:b/>
                              <w:bCs/>
                              <w:sz w:val="14"/>
                              <w:szCs w:val="14"/>
                              <w:lang w:val="fr-FR"/>
                            </w:rPr>
                            <w:t xml:space="preserve"> plant 10 </w:t>
                          </w:r>
                          <w:proofErr w:type="spellStart"/>
                          <w:r w:rsidRPr="000254B7">
                            <w:rPr>
                              <w:b/>
                              <w:bCs/>
                              <w:sz w:val="14"/>
                              <w:szCs w:val="14"/>
                              <w:lang w:val="fr-FR"/>
                            </w:rPr>
                            <w:t>tpd</w:t>
                          </w:r>
                          <w:proofErr w:type="spellEnd"/>
                        </w:p>
                      </w:txbxContent>
                    </v:textbox>
                  </v:shape>
                  <v:rect id="Rectangle 27" o:spid="_x0000_s1035" style="position:absolute;left:33718;width:495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" fillcolor="white [3212]" strokecolor="white [3212]" strokeweight="2pt"/>
                </v:group>
                <v:shape id="Zone de texte 34" o:spid="_x0000_s1036" type="#_x0000_t202" style="position:absolute;left:47339;top:1143;width:5620;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" fillcolor="white [3201]" strokecolor="white [3212]" strokeweight=".5pt">
                  <v:textbox>
                    <w:txbxContent>
                      <w:p w14:paraId="388A9DEF" w14:textId="595C3473" w:rsidR="00FC5A5C" w:rsidRPr="000F3C23" w:rsidRDefault="00FC5A5C">
                        <w:pPr>
                          <w:rPr>
                            <w:b/>
                            <w:bCs/>
                            <w:sz w:val="14"/>
                            <w:szCs w:val="14"/>
                            <w:lang w:val="fr-FR"/>
                          </w:rPr>
                        </w:pPr>
                        <w:r w:rsidRPr="000F3C23">
                          <w:rPr>
                            <w:b/>
                            <w:bCs/>
                            <w:sz w:val="14"/>
                            <w:szCs w:val="14"/>
                            <w:lang w:val="fr-FR"/>
                          </w:rPr>
                          <w:t>10 MW</w:t>
                        </w:r>
                      </w:p>
                    </w:txbxContent>
                  </v:textbox>
                </v:shape>
                <v:shapetype id="_x0000_t32" coordsize="21600,21600" o:spt="32" o:oned="t" path="m,l21600,21600e" filled="f">
                  <v:path arrowok="t" fillok="f" o:connecttype="none"/>
                  <o:lock v:ext="edit" shapetype="t"/>
                </v:shapetype>
                <v:shape id="Connecteur droit avec flèche 35" o:spid="_x0000_s1037" type="#_x0000_t32" style="position:absolute;left:10668;top:7905;width:146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" strokecolor="#4579b8 [3044]">
                  <v:stroke endarrow="block"/>
                </v:shape>
              </v:group>
            </w:pict>
          </mc:Fallback>
        </mc:AlternateContent>
      </w:r>
    </w:p>
    <w:p w14:paraId="3FE87A9D" w14:textId="7E46378F" w:rsidR="000254B7" w:rsidRDefault="000254B7">
      <w:pPr>
        <w:spacing w:after="200"/>
        <w:rPr>
          <w:b/>
          <w:sz w:val="22"/>
          <w:lang w:val="en-GB"/>
        </w:rPr>
      </w:pPr>
    </w:p>
    <w:p w14:paraId="6AE602D3" w14:textId="48452D60" w:rsidR="00643B20" w:rsidRDefault="00643B20">
      <w:pPr>
        <w:spacing w:after="200"/>
        <w:rPr>
          <w:b/>
          <w:sz w:val="22"/>
          <w:lang w:val="en-GB"/>
        </w:rPr>
      </w:pPr>
    </w:p>
    <w:p w14:paraId="7131DCF5" w14:textId="2C82BA10" w:rsidR="000254B7" w:rsidRDefault="000254B7">
      <w:pPr>
        <w:spacing w:after="200"/>
        <w:rPr>
          <w:b/>
          <w:sz w:val="22"/>
          <w:lang w:val="en-GB"/>
        </w:rPr>
      </w:pPr>
    </w:p>
    <w:p w14:paraId="0FE7D068" w14:textId="3B40D6BD" w:rsidR="000254B7" w:rsidRDefault="000254B7">
      <w:pPr>
        <w:spacing w:after="200"/>
        <w:rPr>
          <w:b/>
          <w:sz w:val="22"/>
          <w:lang w:val="en-GB"/>
        </w:rPr>
      </w:pPr>
    </w:p>
    <w:p w14:paraId="7C1B6CD1" w14:textId="6B9F81CD" w:rsidR="00E1375E" w:rsidRDefault="00E1375E">
      <w:pPr>
        <w:spacing w:after="200"/>
        <w:rPr>
          <w:b/>
          <w:sz w:val="22"/>
          <w:lang w:val="en-GB"/>
        </w:rPr>
      </w:pPr>
    </w:p>
    <w:p w14:paraId="52845AC5" w14:textId="6D87E274" w:rsidR="00E1375E" w:rsidRDefault="000254B7" w:rsidP="000254B7">
      <w:pPr>
        <w:pStyle w:val="Lgende"/>
        <w:jc w:val="center"/>
        <w:rPr>
          <w:ins w:id="179" w:author="Marc ISABELLE" w:date="2020-06-29T09:20:00Z"/>
        </w:rPr>
      </w:pPr>
      <w:r>
        <w:t xml:space="preserve">Figure </w:t>
      </w:r>
      <w:r>
        <w:fldChar w:fldCharType="begin"/>
      </w:r>
      <w:r>
        <w:instrText>SEQ Figure \* ARABIC</w:instrText>
      </w:r>
      <w:r>
        <w:fldChar w:fldCharType="separate"/>
      </w:r>
      <w:r>
        <w:rPr>
          <w:noProof/>
        </w:rPr>
        <w:t>19</w:t>
      </w:r>
      <w:r>
        <w:fldChar w:fldCharType="end"/>
      </w:r>
      <w:r>
        <w:t xml:space="preserve"> - FID </w:t>
      </w:r>
      <w:proofErr w:type="spellStart"/>
      <w:r>
        <w:t>supply</w:t>
      </w:r>
      <w:proofErr w:type="spellEnd"/>
      <w:r>
        <w:t xml:space="preserve"> </w:t>
      </w:r>
      <w:proofErr w:type="spellStart"/>
      <w:r>
        <w:t>chain</w:t>
      </w:r>
      <w:proofErr w:type="spellEnd"/>
      <w:r>
        <w:t xml:space="preserve"> </w:t>
      </w:r>
      <w:proofErr w:type="spellStart"/>
      <w:r>
        <w:t>scheme</w:t>
      </w:r>
      <w:proofErr w:type="spellEnd"/>
    </w:p>
    <w:p w14:paraId="11076CE9" w14:textId="1A47A379" w:rsidR="00422607" w:rsidRPr="00422607" w:rsidRDefault="00422607">
      <w:pPr>
        <w:rPr>
          <w:rPrChange w:id="180" w:author="Marc ISABELLE" w:date="2020-06-29T09:20:00Z">
            <w:rPr>
              <w:b/>
              <w:sz w:val="22"/>
              <w:lang w:val="en-GB"/>
            </w:rPr>
          </w:rPrChange>
        </w:rPr>
        <w:pPrChange w:id="181" w:author="Marc ISABELLE" w:date="2020-06-29T09:20:00Z">
          <w:pPr>
            <w:pStyle w:val="Lgende"/>
            <w:jc w:val="center"/>
          </w:pPr>
        </w:pPrChange>
      </w:pPr>
      <w:ins w:id="182" w:author="Marc ISABELLE" w:date="2020-06-29T09:20:00Z">
        <w:r>
          <w:t xml:space="preserve">Thus, </w:t>
        </w:r>
        <w:proofErr w:type="spellStart"/>
        <w:r>
          <w:t>the</w:t>
        </w:r>
        <w:proofErr w:type="spellEnd"/>
        <w:r>
          <w:t xml:space="preserve"> FID in </w:t>
        </w:r>
        <w:proofErr w:type="spellStart"/>
        <w:r>
          <w:t>Elhyse</w:t>
        </w:r>
        <w:proofErr w:type="spellEnd"/>
        <w:r>
          <w:t xml:space="preserve"> will </w:t>
        </w:r>
        <w:proofErr w:type="spellStart"/>
        <w:r>
          <w:t>consist</w:t>
        </w:r>
        <w:proofErr w:type="spellEnd"/>
        <w:r>
          <w:t xml:space="preserve"> in </w:t>
        </w:r>
      </w:ins>
      <w:proofErr w:type="spellStart"/>
      <w:ins w:id="183" w:author="Marc ISABELLE" w:date="2020-06-29T09:21:00Z">
        <w:r>
          <w:t>deploying</w:t>
        </w:r>
        <w:proofErr w:type="spellEnd"/>
        <w:r>
          <w:t xml:space="preserve"> </w:t>
        </w:r>
      </w:ins>
      <w:proofErr w:type="spellStart"/>
      <w:ins w:id="184" w:author="Marc ISABELLE" w:date="2020-06-29T09:20:00Z">
        <w:r w:rsidRPr="00422607">
          <w:t>the</w:t>
        </w:r>
        <w:proofErr w:type="spellEnd"/>
        <w:r w:rsidRPr="00422607">
          <w:t xml:space="preserve"> first-in-kind </w:t>
        </w:r>
        <w:proofErr w:type="spellStart"/>
        <w:r w:rsidRPr="00422607">
          <w:t>equipment</w:t>
        </w:r>
        <w:proofErr w:type="spellEnd"/>
        <w:r w:rsidRPr="00422607">
          <w:t xml:space="preserve"> </w:t>
        </w:r>
        <w:proofErr w:type="spellStart"/>
        <w:r w:rsidRPr="00422607">
          <w:t>and</w:t>
        </w:r>
        <w:proofErr w:type="spellEnd"/>
        <w:r w:rsidRPr="00422607">
          <w:t xml:space="preserve"> </w:t>
        </w:r>
        <w:proofErr w:type="spellStart"/>
        <w:r w:rsidRPr="00422607">
          <w:t>facilities</w:t>
        </w:r>
        <w:proofErr w:type="spellEnd"/>
        <w:r w:rsidRPr="00422607">
          <w:t xml:space="preserve"> </w:t>
        </w:r>
        <w:proofErr w:type="spellStart"/>
        <w:r w:rsidRPr="00422607">
          <w:t>which</w:t>
        </w:r>
        <w:proofErr w:type="spellEnd"/>
        <w:r w:rsidRPr="00422607">
          <w:t xml:space="preserve"> </w:t>
        </w:r>
        <w:proofErr w:type="spellStart"/>
        <w:r w:rsidRPr="00422607">
          <w:t>cover</w:t>
        </w:r>
        <w:proofErr w:type="spellEnd"/>
        <w:r w:rsidRPr="00422607">
          <w:t xml:space="preserve"> </w:t>
        </w:r>
        <w:proofErr w:type="spellStart"/>
        <w:r w:rsidRPr="00422607">
          <w:t>the</w:t>
        </w:r>
        <w:proofErr w:type="spellEnd"/>
        <w:r w:rsidRPr="00422607">
          <w:t xml:space="preserve"> </w:t>
        </w:r>
        <w:proofErr w:type="spellStart"/>
        <w:r w:rsidRPr="00422607">
          <w:t>steps</w:t>
        </w:r>
        <w:proofErr w:type="spellEnd"/>
        <w:r w:rsidRPr="00422607">
          <w:t xml:space="preserve"> subsequent </w:t>
        </w:r>
        <w:proofErr w:type="spellStart"/>
        <w:r w:rsidRPr="00422607">
          <w:t>to</w:t>
        </w:r>
        <w:proofErr w:type="spellEnd"/>
        <w:r w:rsidRPr="00422607">
          <w:t xml:space="preserve"> </w:t>
        </w:r>
        <w:proofErr w:type="spellStart"/>
        <w:r w:rsidRPr="00422607">
          <w:t>the</w:t>
        </w:r>
        <w:proofErr w:type="spellEnd"/>
        <w:r w:rsidRPr="00422607">
          <w:t xml:space="preserve"> </w:t>
        </w:r>
        <w:proofErr w:type="spellStart"/>
        <w:r w:rsidRPr="00422607">
          <w:t>pilot</w:t>
        </w:r>
        <w:proofErr w:type="spellEnd"/>
        <w:r w:rsidRPr="00422607">
          <w:t xml:space="preserve"> </w:t>
        </w:r>
        <w:proofErr w:type="spellStart"/>
        <w:r w:rsidRPr="00422607">
          <w:t>line</w:t>
        </w:r>
        <w:proofErr w:type="spellEnd"/>
        <w:r w:rsidRPr="00422607">
          <w:t xml:space="preserve"> </w:t>
        </w:r>
        <w:proofErr w:type="spellStart"/>
        <w:r w:rsidRPr="00422607">
          <w:t>including</w:t>
        </w:r>
        <w:proofErr w:type="spellEnd"/>
        <w:r w:rsidRPr="00422607">
          <w:t xml:space="preserve"> </w:t>
        </w:r>
        <w:proofErr w:type="spellStart"/>
        <w:r w:rsidRPr="00422607">
          <w:t>the</w:t>
        </w:r>
        <w:proofErr w:type="spellEnd"/>
        <w:r w:rsidRPr="00422607">
          <w:t xml:space="preserve"> </w:t>
        </w:r>
        <w:proofErr w:type="spellStart"/>
        <w:r w:rsidRPr="00422607">
          <w:t>testing</w:t>
        </w:r>
        <w:proofErr w:type="spellEnd"/>
        <w:r w:rsidRPr="00422607">
          <w:t xml:space="preserve"> </w:t>
        </w:r>
        <w:proofErr w:type="spellStart"/>
        <w:r w:rsidRPr="00422607">
          <w:t>phase</w:t>
        </w:r>
      </w:ins>
      <w:proofErr w:type="spellEnd"/>
      <w:ins w:id="185" w:author="Marc ISABELLE" w:date="2020-06-29T09:21:00Z">
        <w:r>
          <w:t>.</w:t>
        </w:r>
      </w:ins>
    </w:p>
    <w:p w14:paraId="55FCC3E8" w14:textId="256523A3" w:rsidR="007243CD" w:rsidRDefault="007243CD" w:rsidP="007243CD">
      <w:pPr>
        <w:pStyle w:val="ITberschrift111"/>
        <w:rPr>
          <w:lang w:val="en-GB"/>
        </w:rPr>
      </w:pPr>
      <w:bookmarkStart w:id="186" w:name="_Toc43806459"/>
      <w:bookmarkStart w:id="187" w:name="_Toc43806460"/>
      <w:bookmarkStart w:id="188" w:name="_Toc43806461"/>
      <w:bookmarkStart w:id="189" w:name="_Toc43806462"/>
      <w:bookmarkStart w:id="190" w:name="_Toc43806463"/>
      <w:bookmarkStart w:id="191" w:name="_Toc43806464"/>
      <w:bookmarkStart w:id="192" w:name="_Toc43806465"/>
      <w:bookmarkStart w:id="193" w:name="_Toc43806466"/>
      <w:bookmarkStart w:id="194" w:name="_Toc43806467"/>
      <w:bookmarkStart w:id="195" w:name="_Toc43806468"/>
      <w:bookmarkStart w:id="196" w:name="_Toc43806469"/>
      <w:bookmarkStart w:id="197" w:name="_Toc43806470"/>
      <w:bookmarkStart w:id="198" w:name="_Toc43806471"/>
      <w:bookmarkStart w:id="199" w:name="_Toc43806472"/>
      <w:bookmarkStart w:id="200" w:name="_Toc43806473"/>
      <w:bookmarkStart w:id="201" w:name="_Toc43806474"/>
      <w:bookmarkStart w:id="202" w:name="_Toc43806475"/>
      <w:bookmarkStart w:id="203" w:name="_Toc43806476"/>
      <w:bookmarkStart w:id="204" w:name="_Toc43806477"/>
      <w:bookmarkStart w:id="205" w:name="_Toc43806478"/>
      <w:bookmarkStart w:id="206" w:name="_Toc43806479"/>
      <w:bookmarkStart w:id="207" w:name="_Toc43806480"/>
      <w:bookmarkStart w:id="208" w:name="_Toc43806481"/>
      <w:bookmarkStart w:id="209" w:name="_Toc43806482"/>
      <w:bookmarkStart w:id="210" w:name="_Toc43806483"/>
      <w:bookmarkStart w:id="211" w:name="_Toc43806484"/>
      <w:bookmarkStart w:id="212" w:name="_Toc43806485"/>
      <w:bookmarkStart w:id="213" w:name="_Toc43806486"/>
      <w:bookmarkStart w:id="214" w:name="_Toc43806487"/>
      <w:bookmarkStart w:id="215" w:name="_Toc43806488"/>
      <w:bookmarkStart w:id="216" w:name="_Toc43806489"/>
      <w:bookmarkStart w:id="217" w:name="_Toc43806490"/>
      <w:bookmarkStart w:id="218" w:name="_Toc43806491"/>
      <w:bookmarkStart w:id="219" w:name="_Toc43806492"/>
      <w:bookmarkStart w:id="220" w:name="_Toc43806493"/>
      <w:bookmarkStart w:id="221" w:name="_Toc43806494"/>
      <w:bookmarkStart w:id="222" w:name="_Toc43806495"/>
      <w:bookmarkStart w:id="223" w:name="_Toc43806496"/>
      <w:bookmarkStart w:id="224" w:name="_Toc43806497"/>
      <w:bookmarkStart w:id="225" w:name="_Toc43806498"/>
      <w:bookmarkStart w:id="226" w:name="_Toc43806499"/>
      <w:bookmarkStart w:id="227" w:name="_Toc43806500"/>
      <w:bookmarkStart w:id="228" w:name="_Toc43806501"/>
      <w:bookmarkStart w:id="229" w:name="_Toc43806502"/>
      <w:bookmarkStart w:id="230" w:name="_Toc43806503"/>
      <w:bookmarkStart w:id="231" w:name="_Toc44068396"/>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r w:rsidRPr="00EE0F83">
        <w:rPr>
          <w:lang w:val="en-GB"/>
        </w:rPr>
        <w:t>Technical challenges in the FID phase</w:t>
      </w:r>
      <w:bookmarkEnd w:id="231"/>
    </w:p>
    <w:p w14:paraId="33DCE4D3" w14:textId="3A451DB5" w:rsidR="003D1B32" w:rsidRDefault="007D76E9" w:rsidP="005F2464">
      <w:pPr>
        <w:pStyle w:val="ITAbsatzohneNr"/>
        <w:rPr>
          <w:iCs/>
          <w:lang w:val="en-GB"/>
        </w:rPr>
      </w:pPr>
      <w:r>
        <w:rPr>
          <w:iCs/>
          <w:lang w:val="en-GB"/>
        </w:rPr>
        <w:t xml:space="preserve">At this step, it is essential to </w:t>
      </w:r>
      <w:r w:rsidR="4CA20435" w:rsidRPr="5B764DBF">
        <w:rPr>
          <w:lang w:val="en-GB"/>
        </w:rPr>
        <w:t>test</w:t>
      </w:r>
      <w:r w:rsidRPr="4ADCFD8E">
        <w:rPr>
          <w:lang w:val="en-GB"/>
        </w:rPr>
        <w:t xml:space="preserve"> at scale the </w:t>
      </w:r>
      <w:r w:rsidRPr="31E8E0E4">
        <w:rPr>
          <w:lang w:val="en-GB"/>
        </w:rPr>
        <w:t xml:space="preserve">process </w:t>
      </w:r>
      <w:r w:rsidRPr="2EEFBAE9">
        <w:rPr>
          <w:lang w:val="en-GB"/>
        </w:rPr>
        <w:t>validated</w:t>
      </w:r>
      <w:r w:rsidRPr="31E8E0E4">
        <w:rPr>
          <w:lang w:val="en-GB"/>
        </w:rPr>
        <w:t xml:space="preserve"> on the pilot </w:t>
      </w:r>
      <w:r w:rsidR="003D1B32">
        <w:rPr>
          <w:lang w:val="en-GB"/>
        </w:rPr>
        <w:t xml:space="preserve">and validate the </w:t>
      </w:r>
      <w:r w:rsidR="003D1B32">
        <w:rPr>
          <w:iCs/>
          <w:lang w:val="en-GB"/>
        </w:rPr>
        <w:t>integration of the LH2 production to global LH2 supply chain.</w:t>
      </w:r>
    </w:p>
    <w:p w14:paraId="270733C6" w14:textId="16482A32" w:rsidR="00D761E2" w:rsidRDefault="00290FF6" w:rsidP="005F2464">
      <w:pPr>
        <w:pStyle w:val="ITAbsatzohneNr"/>
        <w:rPr>
          <w:iCs/>
          <w:lang w:val="en-GB"/>
        </w:rPr>
      </w:pPr>
      <w:r>
        <w:rPr>
          <w:iCs/>
          <w:lang w:val="en-GB"/>
        </w:rPr>
        <w:t>To successfully</w:t>
      </w:r>
      <w:r w:rsidR="003D1B32">
        <w:rPr>
          <w:iCs/>
          <w:lang w:val="en-GB"/>
        </w:rPr>
        <w:t xml:space="preserve"> </w:t>
      </w:r>
      <w:r w:rsidR="003D1B32" w:rsidRPr="2EEFBAE9">
        <w:rPr>
          <w:lang w:val="en-GB"/>
        </w:rPr>
        <w:t>prepare</w:t>
      </w:r>
      <w:r w:rsidR="003D1B32">
        <w:rPr>
          <w:iCs/>
          <w:lang w:val="en-GB"/>
        </w:rPr>
        <w:t xml:space="preserve"> the development of the market and the massification</w:t>
      </w:r>
      <w:r w:rsidR="000B79D4">
        <w:rPr>
          <w:iCs/>
          <w:lang w:val="en-GB"/>
        </w:rPr>
        <w:t xml:space="preserve">, different technical challenges have to be solved: </w:t>
      </w:r>
    </w:p>
    <w:p w14:paraId="36DDE229" w14:textId="77777777" w:rsidR="000B79D4" w:rsidRDefault="000B79D4" w:rsidP="005F2464">
      <w:pPr>
        <w:pStyle w:val="ITAbsatzohneNr"/>
        <w:rPr>
          <w:lang w:val="en-GB"/>
        </w:rPr>
      </w:pPr>
    </w:p>
    <w:p w14:paraId="17E75989" w14:textId="7844C9EC" w:rsidR="00AB1AB8" w:rsidRPr="00AB1AB8" w:rsidRDefault="005D0FDC" w:rsidP="00AB1AB8">
      <w:pPr>
        <w:pStyle w:val="ITAbsatzohneNr"/>
        <w:numPr>
          <w:ilvl w:val="0"/>
          <w:numId w:val="95"/>
        </w:numPr>
        <w:spacing w:after="60"/>
        <w:jc w:val="both"/>
        <w:rPr>
          <w:b/>
          <w:bCs/>
          <w:lang w:val="en-GB"/>
        </w:rPr>
      </w:pPr>
      <w:r>
        <w:rPr>
          <w:b/>
          <w:bCs/>
          <w:lang w:val="en-GB"/>
        </w:rPr>
        <w:t>LH2 production plan</w:t>
      </w:r>
    </w:p>
    <w:p w14:paraId="57D4B8E6" w14:textId="77B74D02" w:rsidR="005D0FDC" w:rsidRPr="002C7C1E" w:rsidRDefault="00BB7BCD" w:rsidP="00AB1AB8">
      <w:pPr>
        <w:ind w:left="708"/>
        <w:jc w:val="both"/>
        <w:rPr>
          <w:lang w:val="en-US"/>
        </w:rPr>
      </w:pPr>
      <w:r w:rsidRPr="002C7C1E">
        <w:rPr>
          <w:lang w:val="en-US"/>
        </w:rPr>
        <w:t xml:space="preserve">The aim will be the performance validation at full scale </w:t>
      </w:r>
      <w:r w:rsidR="009C2CFE" w:rsidRPr="002C7C1E">
        <w:rPr>
          <w:lang w:val="en-US"/>
        </w:rPr>
        <w:t>and during different operational conditions (ramp-up …)</w:t>
      </w:r>
      <w:r w:rsidR="00632ACB">
        <w:rPr>
          <w:lang w:val="en-US"/>
        </w:rPr>
        <w:t>. F</w:t>
      </w:r>
      <w:r w:rsidR="00632ACB" w:rsidRPr="008C4A76">
        <w:rPr>
          <w:rFonts w:eastAsia="Cambria" w:cs="Cambria"/>
          <w:lang w:val="en-US"/>
        </w:rPr>
        <w:t>rom 2025 to 2030 the total capacity of production will progressively ramp</w:t>
      </w:r>
      <w:r w:rsidR="00632ACB">
        <w:rPr>
          <w:rFonts w:eastAsia="Cambria" w:cs="Cambria"/>
          <w:lang w:val="en-US"/>
        </w:rPr>
        <w:t xml:space="preserve"> up to reach the 10 t/d. Indeed we can assume that during FID phase, operational issues will </w:t>
      </w:r>
      <w:r w:rsidR="506A97EC" w:rsidRPr="57C1414C">
        <w:rPr>
          <w:rFonts w:eastAsia="Cambria" w:cs="Cambria"/>
          <w:lang w:val="en-US"/>
        </w:rPr>
        <w:t>occur</w:t>
      </w:r>
      <w:r w:rsidR="00632ACB">
        <w:rPr>
          <w:rFonts w:eastAsia="Cambria" w:cs="Cambria"/>
          <w:lang w:val="en-US"/>
        </w:rPr>
        <w:t xml:space="preserve"> and some developments and </w:t>
      </w:r>
      <w:r w:rsidR="3C3503A2" w:rsidRPr="57C1414C">
        <w:rPr>
          <w:rFonts w:eastAsia="Cambria" w:cs="Cambria"/>
          <w:lang w:val="en-US"/>
        </w:rPr>
        <w:t>adjustment</w:t>
      </w:r>
      <w:r w:rsidR="78044C22" w:rsidRPr="57C1414C">
        <w:rPr>
          <w:rFonts w:eastAsia="Cambria" w:cs="Cambria"/>
          <w:lang w:val="en-US"/>
        </w:rPr>
        <w:t>s</w:t>
      </w:r>
      <w:r w:rsidR="00632ACB">
        <w:rPr>
          <w:rFonts w:eastAsia="Cambria" w:cs="Cambria"/>
          <w:lang w:val="en-US"/>
        </w:rPr>
        <w:t xml:space="preserve"> of the chain will be </w:t>
      </w:r>
      <w:r w:rsidR="03BEA848" w:rsidRPr="57C1414C">
        <w:rPr>
          <w:rFonts w:eastAsia="Cambria" w:cs="Cambria"/>
          <w:lang w:val="en-US"/>
        </w:rPr>
        <w:t>required.</w:t>
      </w:r>
    </w:p>
    <w:p w14:paraId="61A5A01F" w14:textId="77777777" w:rsidR="005D0FDC" w:rsidRDefault="005D0FDC" w:rsidP="002C7C1E">
      <w:pPr>
        <w:pStyle w:val="ITAbsatzohneNr"/>
        <w:spacing w:after="60"/>
        <w:ind w:left="720"/>
        <w:jc w:val="both"/>
        <w:rPr>
          <w:b/>
          <w:bCs/>
          <w:lang w:val="en-GB"/>
        </w:rPr>
      </w:pPr>
    </w:p>
    <w:p w14:paraId="13480184" w14:textId="2162AD78" w:rsidR="000B79D4" w:rsidRPr="00090004" w:rsidRDefault="000B79D4" w:rsidP="000B79D4">
      <w:pPr>
        <w:pStyle w:val="ITAbsatzohneNr"/>
        <w:numPr>
          <w:ilvl w:val="0"/>
          <w:numId w:val="95"/>
        </w:numPr>
        <w:spacing w:after="60"/>
        <w:jc w:val="both"/>
        <w:rPr>
          <w:b/>
          <w:bCs/>
          <w:lang w:val="en-GB"/>
        </w:rPr>
      </w:pPr>
      <w:r w:rsidRPr="00090004">
        <w:rPr>
          <w:b/>
          <w:bCs/>
          <w:lang w:val="en-GB"/>
        </w:rPr>
        <w:t>The storage system</w:t>
      </w:r>
    </w:p>
    <w:p w14:paraId="4C6EDAD3" w14:textId="4368EDF0" w:rsidR="000B79D4" w:rsidRPr="000B79D4" w:rsidRDefault="000B79D4" w:rsidP="002F0CD5">
      <w:pPr>
        <w:pStyle w:val="Paragraphedeliste"/>
        <w:jc w:val="both"/>
        <w:rPr>
          <w:lang w:val="en-US"/>
        </w:rPr>
      </w:pPr>
      <w:r w:rsidRPr="000B79D4">
        <w:rPr>
          <w:lang w:val="en-US"/>
        </w:rPr>
        <w:t>The full containment tank system will certainly be the first of a kind for liquid hydrogen and material used, insulation, boil off management while also facing adjustments/corrective actions for daily operations. All feedback regarding this tank design will be used for the next generation of storage during massification phase.</w:t>
      </w:r>
    </w:p>
    <w:p w14:paraId="244C11EF" w14:textId="2F91A4EC" w:rsidR="00AC2646" w:rsidRPr="00AC2646" w:rsidRDefault="000B79D4" w:rsidP="006760D8">
      <w:pPr>
        <w:pStyle w:val="Paragraphedeliste"/>
        <w:jc w:val="both"/>
        <w:rPr>
          <w:lang w:val="en-US"/>
        </w:rPr>
      </w:pPr>
      <w:r w:rsidRPr="000B79D4">
        <w:rPr>
          <w:lang w:val="en-US"/>
        </w:rPr>
        <w:t>A cold system will be designed first to re-liquefied boil-off hydrogen from tank storage which will vary according to pressure and temperature conditions of the tank, and whose capacity might also be adjusted to precooling system (loading arm, ship manifold, pipeline,..) needs according to loading operation feedback.</w:t>
      </w:r>
    </w:p>
    <w:p w14:paraId="5F6C9601" w14:textId="77777777" w:rsidR="006760D8" w:rsidRPr="006760D8" w:rsidRDefault="006760D8" w:rsidP="006760D8">
      <w:pPr>
        <w:pStyle w:val="Paragraphedeliste"/>
        <w:jc w:val="both"/>
        <w:rPr>
          <w:lang w:val="en-US"/>
        </w:rPr>
      </w:pPr>
    </w:p>
    <w:p w14:paraId="266A1701" w14:textId="4C896BA2" w:rsidR="00BE1092" w:rsidRPr="00310118" w:rsidRDefault="00BE1092" w:rsidP="002F0CD5">
      <w:pPr>
        <w:pStyle w:val="ITAbsatzohneNr"/>
        <w:numPr>
          <w:ilvl w:val="0"/>
          <w:numId w:val="95"/>
        </w:numPr>
        <w:jc w:val="both"/>
        <w:rPr>
          <w:b/>
          <w:sz w:val="22"/>
          <w:szCs w:val="22"/>
          <w:lang w:val="en-GB"/>
        </w:rPr>
      </w:pPr>
      <w:r w:rsidRPr="52957386">
        <w:rPr>
          <w:b/>
          <w:sz w:val="22"/>
          <w:szCs w:val="22"/>
          <w:lang w:val="en-GB"/>
        </w:rPr>
        <w:t>LH2 bunkering station</w:t>
      </w:r>
    </w:p>
    <w:p w14:paraId="4F015386" w14:textId="2F558EC1" w:rsidR="00BE1092" w:rsidRDefault="00BE1092" w:rsidP="002C7C1E">
      <w:pPr>
        <w:pStyle w:val="ITAbsatzohneNr"/>
        <w:spacing w:after="60"/>
        <w:ind w:left="708"/>
        <w:jc w:val="both"/>
        <w:rPr>
          <w:lang w:val="en-GB"/>
        </w:rPr>
      </w:pPr>
      <w:r w:rsidRPr="52957386">
        <w:rPr>
          <w:rFonts w:cs="Arial"/>
          <w:color w:val="222222"/>
          <w:lang w:val="en-US"/>
        </w:rPr>
        <w:lastRenderedPageBreak/>
        <w:t>No existing LH2 bunkering are existing</w:t>
      </w:r>
      <w:r w:rsidR="00306F6A">
        <w:rPr>
          <w:rFonts w:cs="Arial"/>
          <w:color w:val="222222"/>
          <w:lang w:val="en-US"/>
        </w:rPr>
        <w:t xml:space="preserve"> out </w:t>
      </w:r>
      <w:r w:rsidRPr="52957386">
        <w:rPr>
          <w:rFonts w:cs="Arial"/>
          <w:color w:val="222222"/>
          <w:lang w:val="en-US"/>
        </w:rPr>
        <w:t>of the shelf.</w:t>
      </w:r>
      <w:r w:rsidRPr="00913013">
        <w:rPr>
          <w:lang w:val="en-GB"/>
        </w:rPr>
        <w:t xml:space="preserve"> </w:t>
      </w:r>
      <w:r>
        <w:rPr>
          <w:lang w:val="en-GB"/>
        </w:rPr>
        <w:t>Some elements will be derived from existing loading system for LNG, but insulation requirement will far more stringent and will imply specific development.</w:t>
      </w:r>
    </w:p>
    <w:p w14:paraId="00EE08D3" w14:textId="7E354421" w:rsidR="00BE1092" w:rsidRPr="002F0CD5" w:rsidRDefault="454B7484" w:rsidP="002C7C1E">
      <w:pPr>
        <w:pStyle w:val="ITAbsatzohneNr"/>
        <w:ind w:left="708"/>
        <w:jc w:val="both"/>
        <w:rPr>
          <w:rFonts w:cs="Arial"/>
          <w:color w:val="222222"/>
          <w:lang w:val="en-US"/>
        </w:rPr>
      </w:pPr>
      <w:r w:rsidRPr="6C80CBF4">
        <w:rPr>
          <w:rFonts w:cs="Arial"/>
          <w:color w:val="222222"/>
          <w:lang w:val="en-US"/>
        </w:rPr>
        <w:t>E</w:t>
      </w:r>
      <w:r w:rsidR="68477564" w:rsidRPr="6C80CBF4">
        <w:rPr>
          <w:rFonts w:cs="Arial"/>
          <w:color w:val="222222"/>
          <w:lang w:val="en-US"/>
        </w:rPr>
        <w:t>quipment</w:t>
      </w:r>
      <w:r w:rsidR="00BE1092" w:rsidRPr="52957386">
        <w:rPr>
          <w:rFonts w:cs="Arial"/>
          <w:color w:val="222222"/>
          <w:lang w:val="en-US"/>
        </w:rPr>
        <w:t xml:space="preserve"> and system </w:t>
      </w:r>
      <w:r w:rsidR="5B68EFDF" w:rsidRPr="6C80CBF4">
        <w:rPr>
          <w:rFonts w:cs="Arial"/>
          <w:color w:val="222222"/>
          <w:lang w:val="en-US"/>
        </w:rPr>
        <w:t>are</w:t>
      </w:r>
      <w:r w:rsidR="68477564" w:rsidRPr="6C80CBF4">
        <w:rPr>
          <w:rFonts w:cs="Arial"/>
          <w:color w:val="222222"/>
          <w:lang w:val="en-US"/>
        </w:rPr>
        <w:t xml:space="preserve"> </w:t>
      </w:r>
      <w:r w:rsidR="5B68EFDF" w:rsidRPr="6C80CBF4">
        <w:rPr>
          <w:rFonts w:cs="Arial"/>
          <w:color w:val="222222"/>
          <w:lang w:val="en-US"/>
        </w:rPr>
        <w:t xml:space="preserve">likely to </w:t>
      </w:r>
      <w:r w:rsidR="00BE1092" w:rsidRPr="52957386">
        <w:rPr>
          <w:rFonts w:cs="Arial"/>
          <w:color w:val="222222"/>
          <w:lang w:val="en-US"/>
        </w:rPr>
        <w:t xml:space="preserve">face </w:t>
      </w:r>
      <w:r w:rsidR="68477564" w:rsidRPr="6C80CBF4">
        <w:rPr>
          <w:rFonts w:cs="Arial"/>
          <w:color w:val="222222"/>
          <w:lang w:val="en-US"/>
        </w:rPr>
        <w:t>problem</w:t>
      </w:r>
      <w:r w:rsidR="7C340C0F" w:rsidRPr="6C80CBF4">
        <w:rPr>
          <w:rFonts w:cs="Arial"/>
          <w:color w:val="222222"/>
          <w:lang w:val="en-US"/>
        </w:rPr>
        <w:t>s</w:t>
      </w:r>
      <w:r w:rsidR="00BE1092" w:rsidRPr="52957386">
        <w:rPr>
          <w:rFonts w:cs="Arial"/>
          <w:color w:val="222222"/>
          <w:lang w:val="en-US"/>
        </w:rPr>
        <w:t xml:space="preserve"> in operational mode, with for some of them further efforts </w:t>
      </w:r>
      <w:r w:rsidR="638C8344" w:rsidRPr="6C80CBF4">
        <w:rPr>
          <w:rFonts w:cs="Arial"/>
          <w:color w:val="222222"/>
          <w:lang w:val="en-US"/>
        </w:rPr>
        <w:t xml:space="preserve">required </w:t>
      </w:r>
      <w:r w:rsidR="00BE1092" w:rsidRPr="52957386">
        <w:rPr>
          <w:rFonts w:cs="Arial"/>
          <w:color w:val="222222"/>
          <w:lang w:val="en-US"/>
        </w:rPr>
        <w:t xml:space="preserve">in R&amp;D to </w:t>
      </w:r>
      <w:r w:rsidR="68477564" w:rsidRPr="6C80CBF4">
        <w:rPr>
          <w:rFonts w:cs="Arial"/>
          <w:color w:val="222222"/>
          <w:lang w:val="en-US"/>
        </w:rPr>
        <w:t>solve</w:t>
      </w:r>
      <w:r w:rsidR="72D12195" w:rsidRPr="6C80CBF4">
        <w:rPr>
          <w:rFonts w:cs="Arial"/>
          <w:color w:val="222222"/>
          <w:lang w:val="en-US"/>
        </w:rPr>
        <w:t xml:space="preserve"> them</w:t>
      </w:r>
      <w:r w:rsidR="00BE1092" w:rsidRPr="52957386">
        <w:rPr>
          <w:rFonts w:cs="Arial"/>
          <w:color w:val="222222"/>
          <w:lang w:val="en-US"/>
        </w:rPr>
        <w:t>.</w:t>
      </w:r>
    </w:p>
    <w:p w14:paraId="46D526DF" w14:textId="4C896BA2" w:rsidR="00BE1092" w:rsidRDefault="00BE1092" w:rsidP="00BE1092">
      <w:pPr>
        <w:rPr>
          <w:lang w:val="en-US"/>
        </w:rPr>
      </w:pPr>
    </w:p>
    <w:p w14:paraId="7A4116E5" w14:textId="4C896BA2" w:rsidR="00BE1092" w:rsidRPr="002F0CD5" w:rsidRDefault="00BE1092" w:rsidP="002F0CD5">
      <w:pPr>
        <w:pStyle w:val="Paragraphedeliste"/>
        <w:numPr>
          <w:ilvl w:val="0"/>
          <w:numId w:val="95"/>
        </w:numPr>
        <w:rPr>
          <w:b/>
          <w:bCs/>
          <w:lang w:val="en-US"/>
        </w:rPr>
      </w:pPr>
      <w:r w:rsidRPr="002F0CD5">
        <w:rPr>
          <w:b/>
          <w:bCs/>
          <w:lang w:val="en-US"/>
        </w:rPr>
        <w:t>Loading system</w:t>
      </w:r>
    </w:p>
    <w:p w14:paraId="2E184B59" w14:textId="25CD8829" w:rsidR="0013553D" w:rsidRPr="0013553D" w:rsidRDefault="00BE1092" w:rsidP="0013553D">
      <w:pPr>
        <w:pStyle w:val="Paragraphedeliste"/>
        <w:jc w:val="both"/>
        <w:rPr>
          <w:lang w:val="en-GB"/>
        </w:rPr>
      </w:pPr>
      <w:r w:rsidRPr="00B251C3">
        <w:rPr>
          <w:lang w:val="en-GB"/>
        </w:rPr>
        <w:t>For a good articulation of the loading system, specific swivel joint with high insulation system that will be developed for LH2 will be tested in real condition. Possible mechanical limitation adjustment and thermal remedies will require additional R&amp;D to improve it.</w:t>
      </w:r>
      <w:r w:rsidR="001178A1">
        <w:rPr>
          <w:lang w:val="en-GB"/>
        </w:rPr>
        <w:t xml:space="preserve"> The development will be </w:t>
      </w:r>
      <w:r w:rsidR="1E2A6030" w:rsidRPr="6C80CBF4">
        <w:rPr>
          <w:lang w:val="en-GB"/>
        </w:rPr>
        <w:t>base</w:t>
      </w:r>
      <w:r w:rsidR="68CC42E6" w:rsidRPr="6C80CBF4">
        <w:rPr>
          <w:lang w:val="en-GB"/>
        </w:rPr>
        <w:t>d</w:t>
      </w:r>
      <w:r w:rsidR="001178A1">
        <w:rPr>
          <w:lang w:val="en-GB"/>
        </w:rPr>
        <w:t xml:space="preserve"> on LNG loading arms already existing in the industry </w:t>
      </w:r>
    </w:p>
    <w:p w14:paraId="003A2CEC" w14:textId="67126EE6" w:rsidR="001178A1" w:rsidRDefault="001178A1" w:rsidP="001178A1">
      <w:pPr>
        <w:spacing w:after="160" w:line="259" w:lineRule="auto"/>
        <w:jc w:val="center"/>
        <w:rPr>
          <w:lang w:val="en-GB"/>
        </w:rPr>
      </w:pPr>
      <w:r>
        <w:rPr>
          <w:noProof/>
          <w:lang w:val="fr-FR" w:eastAsia="fr-FR"/>
        </w:rPr>
        <w:drawing>
          <wp:inline distT="0" distB="0" distL="0" distR="0" wp14:anchorId="12C39C16" wp14:editId="7547B368">
            <wp:extent cx="1933575" cy="2047875"/>
            <wp:effectExtent l="0" t="0" r="9525" b="9525"/>
            <wp:docPr id="2126541172" name="Image 74405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44059912"/>
                    <pic:cNvPicPr/>
                  </pic:nvPicPr>
                  <pic:blipFill>
                    <a:blip r:embed="rId38">
                      <a:extLst>
                        <a:ext uri="{28A0092B-C50C-407E-A947-70E740481C1C}">
                          <a14:useLocalDpi xmlns:a14="http://schemas.microsoft.com/office/drawing/2010/main" val="0"/>
                        </a:ext>
                      </a:extLst>
                    </a:blip>
                    <a:stretch>
                      <a:fillRect/>
                    </a:stretch>
                  </pic:blipFill>
                  <pic:spPr>
                    <a:xfrm>
                      <a:off x="0" y="0"/>
                      <a:ext cx="1933575" cy="2047875"/>
                    </a:xfrm>
                    <a:prstGeom prst="rect">
                      <a:avLst/>
                    </a:prstGeom>
                  </pic:spPr>
                </pic:pic>
              </a:graphicData>
            </a:graphic>
          </wp:inline>
        </w:drawing>
      </w:r>
    </w:p>
    <w:p w14:paraId="52DA10CE" w14:textId="469EDDAC" w:rsidR="001178A1" w:rsidRPr="00090004" w:rsidRDefault="001178A1" w:rsidP="001178A1">
      <w:pPr>
        <w:pStyle w:val="Lgende"/>
        <w:jc w:val="center"/>
        <w:rPr>
          <w:i w:val="0"/>
          <w:iCs/>
          <w:lang w:val="en-GB"/>
        </w:rPr>
      </w:pPr>
      <w:r w:rsidRPr="001178A1">
        <w:rPr>
          <w:lang w:val="en-US"/>
        </w:rPr>
        <w:t xml:space="preserve">Figure </w:t>
      </w:r>
      <w:r>
        <w:fldChar w:fldCharType="begin"/>
      </w:r>
      <w:r w:rsidRPr="001178A1">
        <w:rPr>
          <w:lang w:val="en-US"/>
        </w:rPr>
        <w:instrText xml:space="preserve"> SEQ Figure \* ARABIC </w:instrText>
      </w:r>
      <w:r>
        <w:fldChar w:fldCharType="separate"/>
      </w:r>
      <w:r w:rsidR="00715E60">
        <w:rPr>
          <w:noProof/>
          <w:lang w:val="en-US"/>
        </w:rPr>
        <w:t>20</w:t>
      </w:r>
      <w:r>
        <w:fldChar w:fldCharType="end"/>
      </w:r>
      <w:r w:rsidRPr="001178A1">
        <w:rPr>
          <w:lang w:val="en-US"/>
        </w:rPr>
        <w:t xml:space="preserve"> </w:t>
      </w:r>
      <w:r>
        <w:rPr>
          <w:lang w:val="en-US"/>
        </w:rPr>
        <w:t xml:space="preserve">- </w:t>
      </w:r>
      <w:r>
        <w:rPr>
          <w:i w:val="0"/>
          <w:iCs/>
          <w:lang w:val="en-GB"/>
        </w:rPr>
        <w:t>Example of LNG loading arms</w:t>
      </w:r>
    </w:p>
    <w:p w14:paraId="066588B5" w14:textId="67126EE6" w:rsidR="001178A1" w:rsidRPr="00B251C3" w:rsidRDefault="001178A1" w:rsidP="002F0CD5">
      <w:pPr>
        <w:pStyle w:val="Paragraphedeliste"/>
        <w:jc w:val="both"/>
        <w:rPr>
          <w:lang w:val="en-GB"/>
        </w:rPr>
      </w:pPr>
    </w:p>
    <w:p w14:paraId="750F6E6B" w14:textId="4C896BA2" w:rsidR="00BE1092" w:rsidRDefault="00BE1092" w:rsidP="002F0CD5">
      <w:pPr>
        <w:pStyle w:val="ITAbsatzohneNr"/>
        <w:ind w:left="720"/>
        <w:jc w:val="both"/>
        <w:rPr>
          <w:lang w:val="en-US"/>
        </w:rPr>
      </w:pPr>
      <w:r>
        <w:rPr>
          <w:lang w:val="en-US"/>
        </w:rPr>
        <w:t>Pipeline connection between storage and loading system will be vacuum thermally isolated and specially developed.</w:t>
      </w:r>
    </w:p>
    <w:p w14:paraId="6C0BFDF2" w14:textId="1DCDE028" w:rsidR="00BE1092" w:rsidRDefault="00BE1092" w:rsidP="00B251C3">
      <w:pPr>
        <w:pStyle w:val="Paragraphedeliste"/>
        <w:jc w:val="both"/>
        <w:rPr>
          <w:lang w:val="en-US"/>
        </w:rPr>
      </w:pPr>
      <w:r w:rsidRPr="00B251C3">
        <w:rPr>
          <w:lang w:val="en-US"/>
        </w:rPr>
        <w:t xml:space="preserve">All the possible heat transfers with transfer pump, pipes, equipment, loading arm and ship manifold will be minimized in order to limit the boil off gas as low as 10% of the cargo. </w:t>
      </w:r>
    </w:p>
    <w:p w14:paraId="5C6F084E" w14:textId="77777777" w:rsidR="00B251C3" w:rsidRPr="00B251C3" w:rsidRDefault="00B251C3" w:rsidP="002F0CD5">
      <w:pPr>
        <w:pStyle w:val="Paragraphedeliste"/>
        <w:jc w:val="both"/>
        <w:rPr>
          <w:lang w:val="en-US"/>
        </w:rPr>
      </w:pPr>
    </w:p>
    <w:p w14:paraId="231A2F84" w14:textId="009584BD" w:rsidR="00BE1092" w:rsidRPr="00CC6229" w:rsidRDefault="00BE1092" w:rsidP="002F0CD5">
      <w:pPr>
        <w:ind w:left="708"/>
        <w:jc w:val="both"/>
        <w:rPr>
          <w:lang w:val="en-US"/>
        </w:rPr>
      </w:pPr>
      <w:r>
        <w:rPr>
          <w:lang w:val="en-US"/>
        </w:rPr>
        <w:t xml:space="preserve">High speed immerged LH2 pump will be designed in order to handle the loading of the </w:t>
      </w:r>
      <w:r w:rsidR="006B3A03">
        <w:rPr>
          <w:lang w:val="en-US"/>
        </w:rPr>
        <w:t>1</w:t>
      </w:r>
      <w:r>
        <w:rPr>
          <w:lang w:val="en-US"/>
        </w:rPr>
        <w:t>50t in 1</w:t>
      </w:r>
      <w:r w:rsidR="00213033">
        <w:rPr>
          <w:lang w:val="en-US"/>
        </w:rPr>
        <w:t xml:space="preserve">-2 </w:t>
      </w:r>
      <w:r>
        <w:rPr>
          <w:lang w:val="en-US"/>
        </w:rPr>
        <w:t xml:space="preserve">hour time. </w:t>
      </w:r>
    </w:p>
    <w:p w14:paraId="3E9DA582" w14:textId="0172C95E" w:rsidR="00BE1092" w:rsidRDefault="00BE1092" w:rsidP="002F0CD5">
      <w:pPr>
        <w:pStyle w:val="ITAbsatzohneNr"/>
        <w:ind w:left="708"/>
        <w:jc w:val="both"/>
        <w:rPr>
          <w:lang w:val="en-GB"/>
        </w:rPr>
      </w:pPr>
      <w:r w:rsidRPr="00EA00A5">
        <w:rPr>
          <w:lang w:val="en-GB"/>
        </w:rPr>
        <w:t>Loading</w:t>
      </w:r>
      <w:r>
        <w:rPr>
          <w:lang w:val="en-GB"/>
        </w:rPr>
        <w:t xml:space="preserve"> management, will be tested on the storage tank before installation on board and then in real condition with the tank on board and the loading system. These real conditions will lead to optimize the system sprinklers in case of no vapor generation or sizing of the return vapor arm in case of vapor generation. The number of loading arm and number of storage tanks on board might be reconsidered to increase loading rate. Thermal losses could appear on the loading arm and will trigger new or improvement of the insulation system. All these elements will lead to modification on the system and the loading protocol.</w:t>
      </w:r>
    </w:p>
    <w:p w14:paraId="40E33BCD" w14:textId="4C896BA2" w:rsidR="00BE1092" w:rsidRDefault="00BE1092" w:rsidP="00BE1092">
      <w:pPr>
        <w:pStyle w:val="ITAbsatzohneNr"/>
        <w:jc w:val="both"/>
        <w:rPr>
          <w:lang w:val="en-GB"/>
        </w:rPr>
      </w:pPr>
    </w:p>
    <w:p w14:paraId="2B017234" w14:textId="50C5A2B1" w:rsidR="00AC2646" w:rsidRPr="00AC2646" w:rsidRDefault="00BE1092" w:rsidP="006760D8">
      <w:pPr>
        <w:ind w:left="708"/>
        <w:jc w:val="both"/>
        <w:rPr>
          <w:lang w:val="en-US"/>
        </w:rPr>
      </w:pPr>
      <w:r>
        <w:rPr>
          <w:lang w:val="en-US"/>
        </w:rPr>
        <w:t>The automatized loading system coupled with e</w:t>
      </w:r>
      <w:r w:rsidRPr="000D1AA2">
        <w:rPr>
          <w:lang w:val="en-US"/>
        </w:rPr>
        <w:t xml:space="preserve">mergency </w:t>
      </w:r>
      <w:r>
        <w:rPr>
          <w:lang w:val="en-US"/>
        </w:rPr>
        <w:t>r</w:t>
      </w:r>
      <w:r w:rsidRPr="000D1AA2">
        <w:rPr>
          <w:lang w:val="en-US"/>
        </w:rPr>
        <w:t xml:space="preserve">elease </w:t>
      </w:r>
      <w:r>
        <w:rPr>
          <w:lang w:val="en-US"/>
        </w:rPr>
        <w:t>s</w:t>
      </w:r>
      <w:r w:rsidRPr="000D1AA2">
        <w:rPr>
          <w:lang w:val="en-US"/>
        </w:rPr>
        <w:t>ystems</w:t>
      </w:r>
      <w:r>
        <w:rPr>
          <w:lang w:val="en-US"/>
        </w:rPr>
        <w:t xml:space="preserve"> will certainly require adjustments of electronic system</w:t>
      </w:r>
      <w:r w:rsidRPr="000D1AA2">
        <w:rPr>
          <w:lang w:val="en-US"/>
        </w:rPr>
        <w:t xml:space="preserve"> </w:t>
      </w:r>
      <w:r>
        <w:rPr>
          <w:lang w:val="en-US"/>
        </w:rPr>
        <w:t>in real conditions. Insulation might be modified according to operating conditions in order to minimize thermal losses.</w:t>
      </w:r>
    </w:p>
    <w:p w14:paraId="02BF64BF" w14:textId="77777777" w:rsidR="006760D8" w:rsidRDefault="006760D8" w:rsidP="006760D8">
      <w:pPr>
        <w:ind w:left="708"/>
        <w:jc w:val="both"/>
        <w:rPr>
          <w:lang w:val="en-US"/>
        </w:rPr>
      </w:pPr>
    </w:p>
    <w:p w14:paraId="28DCC5D8" w14:textId="77777777" w:rsidR="006760D8" w:rsidRPr="006760D8" w:rsidRDefault="006760D8" w:rsidP="006760D8">
      <w:pPr>
        <w:pStyle w:val="ITAbsatzohneNr"/>
        <w:numPr>
          <w:ilvl w:val="0"/>
          <w:numId w:val="95"/>
        </w:numPr>
        <w:jc w:val="both"/>
        <w:rPr>
          <w:b/>
          <w:sz w:val="22"/>
          <w:szCs w:val="22"/>
          <w:lang w:val="en-GB"/>
        </w:rPr>
      </w:pPr>
      <w:r w:rsidRPr="006760D8">
        <w:rPr>
          <w:b/>
          <w:sz w:val="22"/>
          <w:szCs w:val="22"/>
          <w:lang w:val="en-GB"/>
        </w:rPr>
        <w:t>Industrial facilities for LH2 supply chain equipment production</w:t>
      </w:r>
    </w:p>
    <w:p w14:paraId="389EC03E" w14:textId="0A1DAB34" w:rsidR="006760D8" w:rsidRPr="00AE4237" w:rsidRDefault="006760D8" w:rsidP="006760D8">
      <w:pPr>
        <w:pStyle w:val="ITAbsatzohneNr"/>
        <w:ind w:left="708"/>
        <w:jc w:val="both"/>
        <w:rPr>
          <w:lang w:val="en-GB"/>
        </w:rPr>
      </w:pPr>
      <w:r>
        <w:rPr>
          <w:lang w:val="en-GB"/>
        </w:rPr>
        <w:t>Also, as one of t</w:t>
      </w:r>
      <w:r w:rsidRPr="00AE4237">
        <w:rPr>
          <w:lang w:val="en-GB"/>
        </w:rPr>
        <w:t xml:space="preserve">he main </w:t>
      </w:r>
      <w:r w:rsidR="7DB178C4" w:rsidRPr="1B229797">
        <w:rPr>
          <w:lang w:val="en-GB"/>
        </w:rPr>
        <w:t>goals</w:t>
      </w:r>
      <w:r w:rsidRPr="00AE4237">
        <w:rPr>
          <w:lang w:val="en-GB"/>
        </w:rPr>
        <w:t xml:space="preserve"> of the project is to create a new industrial sector based on new technologies developed during the R&amp;D&amp;I phase and not to duplicate an existing one. Thus, mai</w:t>
      </w:r>
      <w:r w:rsidRPr="00D4455A">
        <w:rPr>
          <w:lang w:val="en-GB"/>
        </w:rPr>
        <w:t>n of the p</w:t>
      </w:r>
      <w:r w:rsidRPr="00EE0F83">
        <w:rPr>
          <w:lang w:val="en-GB"/>
        </w:rPr>
        <w:t xml:space="preserve">rocesses </w:t>
      </w:r>
      <w:r w:rsidRPr="00235C67">
        <w:rPr>
          <w:lang w:val="en-GB"/>
        </w:rPr>
        <w:t xml:space="preserve">to be used for Manufacture, Assemble, Integrate, and Test the corresponding products are not yet qualified (for sure), selected nor identified (for some of them). </w:t>
      </w:r>
    </w:p>
    <w:p w14:paraId="3D41DD05" w14:textId="77777777" w:rsidR="006760D8" w:rsidRPr="001C6E47" w:rsidRDefault="006760D8" w:rsidP="006760D8">
      <w:pPr>
        <w:pStyle w:val="ITAbsatzohneNr"/>
        <w:ind w:left="708"/>
        <w:jc w:val="both"/>
        <w:rPr>
          <w:lang w:val="en-GB"/>
        </w:rPr>
      </w:pPr>
      <w:r w:rsidRPr="00EE0F83">
        <w:rPr>
          <w:lang w:val="en-GB"/>
        </w:rPr>
        <w:lastRenderedPageBreak/>
        <w:t>In consequence, a programme of Development &amp; Innovation and Qualificati</w:t>
      </w:r>
      <w:r w:rsidRPr="00310118">
        <w:rPr>
          <w:lang w:val="en-GB"/>
        </w:rPr>
        <w:t>on of the industrial processes must be defined in parallel of the R&amp;D&amp;I IPCEI’s phase and implemented during the FID IPCEI’s phase, in particular to integrate the product’s QCDRS objectives and Factory 4.0 model.</w:t>
      </w:r>
    </w:p>
    <w:p w14:paraId="22C8E222" w14:textId="77777777" w:rsidR="006760D8" w:rsidRPr="006760D8" w:rsidRDefault="006760D8" w:rsidP="006760D8">
      <w:pPr>
        <w:pStyle w:val="ITAbsatzohneNr"/>
        <w:ind w:left="708"/>
        <w:jc w:val="both"/>
        <w:rPr>
          <w:lang w:val="en-GB"/>
        </w:rPr>
      </w:pPr>
    </w:p>
    <w:p w14:paraId="0F97F99D" w14:textId="77777777" w:rsidR="006760D8" w:rsidRPr="001C6E47" w:rsidRDefault="006760D8" w:rsidP="006760D8">
      <w:pPr>
        <w:pStyle w:val="ITAbsatzohneNr"/>
        <w:ind w:left="708"/>
        <w:jc w:val="both"/>
        <w:rPr>
          <w:lang w:val="en-GB"/>
        </w:rPr>
      </w:pPr>
      <w:r w:rsidRPr="04BD87DC">
        <w:rPr>
          <w:lang w:val="en-GB"/>
        </w:rPr>
        <w:t>The FID phase will end when QCDRS objectives associated to Full Operational Capacity (FOC) are reached. These objectives are associated to the FOC necessary to produce the full batch of system and equipment corresponding to the LH2 production plants, LH2 bunkering stations and LH2 vessels to be implemented during the FID phase.</w:t>
      </w:r>
      <w:commentRangeStart w:id="232"/>
      <w:commentRangeEnd w:id="232"/>
      <w:r w:rsidRPr="006760D8">
        <w:rPr>
          <w:lang w:val="en-GB"/>
        </w:rPr>
        <w:commentReference w:id="232"/>
      </w:r>
    </w:p>
    <w:p w14:paraId="03CDE496" w14:textId="4C896BA2" w:rsidR="00BE1092" w:rsidRPr="004E7282" w:rsidRDefault="00BE1092" w:rsidP="00BE1092">
      <w:pPr>
        <w:pStyle w:val="ITAbsatzohneNr"/>
        <w:jc w:val="both"/>
        <w:rPr>
          <w:lang w:val="en-GB"/>
        </w:rPr>
      </w:pPr>
    </w:p>
    <w:p w14:paraId="0CC70EC9" w14:textId="4C896BA2" w:rsidR="00BE1092" w:rsidRPr="00235C67" w:rsidRDefault="00BE1092" w:rsidP="007643DC">
      <w:pPr>
        <w:pStyle w:val="ITAbsatzohneNr"/>
        <w:numPr>
          <w:ilvl w:val="0"/>
          <w:numId w:val="95"/>
        </w:numPr>
        <w:jc w:val="both"/>
        <w:rPr>
          <w:b/>
          <w:sz w:val="22"/>
          <w:szCs w:val="22"/>
          <w:lang w:val="en-GB"/>
        </w:rPr>
      </w:pPr>
      <w:r w:rsidRPr="52957386">
        <w:rPr>
          <w:b/>
          <w:sz w:val="22"/>
          <w:szCs w:val="22"/>
          <w:lang w:val="en-GB"/>
        </w:rPr>
        <w:t>LH2 Vessel</w:t>
      </w:r>
    </w:p>
    <w:p w14:paraId="4B8EE2A7" w14:textId="4C896BA2" w:rsidR="00BE1092" w:rsidRPr="00235C67" w:rsidRDefault="00BE1092" w:rsidP="00BE1092">
      <w:pPr>
        <w:pStyle w:val="ITAbsatzohneNr"/>
        <w:jc w:val="both"/>
        <w:rPr>
          <w:lang w:val="en-GB"/>
        </w:rPr>
      </w:pPr>
    </w:p>
    <w:p w14:paraId="59037DD6" w14:textId="71E1FEA4" w:rsidR="00C264C5" w:rsidRPr="002C7C4B" w:rsidRDefault="00C264C5" w:rsidP="00A42D1F">
      <w:pPr>
        <w:ind w:left="708"/>
        <w:jc w:val="both"/>
        <w:rPr>
          <w:rFonts w:cs="Cambria"/>
          <w:lang w:val="en-US"/>
        </w:rPr>
      </w:pPr>
      <w:r w:rsidRPr="002C7C4B">
        <w:rPr>
          <w:rFonts w:cs="Cambria"/>
          <w:lang w:val="en-US"/>
        </w:rPr>
        <w:t>Most of upcoming or delivered initiatives are for much smaller vessels than chartered by containerized shipping liner. However, hydrogen technology became more and more efficient and feasible for this specific use and more projects start with different perspective.</w:t>
      </w:r>
      <w:r>
        <w:rPr>
          <w:rFonts w:cs="Cambria"/>
          <w:lang w:val="en-US"/>
        </w:rPr>
        <w:t xml:space="preserve"> The LH2 vessels reference mentioned below will </w:t>
      </w:r>
      <w:r w:rsidR="00E67A8B">
        <w:rPr>
          <w:rFonts w:cs="Cambria"/>
          <w:lang w:val="en-US"/>
        </w:rPr>
        <w:t>help to design and operate the LH2 vessel</w:t>
      </w:r>
    </w:p>
    <w:p w14:paraId="75FF57BA" w14:textId="77777777" w:rsidR="001F526A" w:rsidRPr="002C7C4B" w:rsidRDefault="001F526A" w:rsidP="001F526A">
      <w:pPr>
        <w:jc w:val="both"/>
        <w:rPr>
          <w:rFonts w:cs="Cambria"/>
          <w:lang w:val="en-US"/>
        </w:rPr>
      </w:pPr>
    </w:p>
    <w:p w14:paraId="5FD5645E" w14:textId="77777777" w:rsidR="001F526A" w:rsidRPr="002C7C4B" w:rsidRDefault="001F526A" w:rsidP="001F526A">
      <w:pPr>
        <w:jc w:val="both"/>
        <w:rPr>
          <w:rFonts w:cs="Cambria"/>
          <w:lang w:val="en-US"/>
        </w:rPr>
      </w:pPr>
    </w:p>
    <w:p w14:paraId="18785646" w14:textId="77777777" w:rsidR="001F526A" w:rsidRPr="002C7C4B" w:rsidRDefault="001F526A" w:rsidP="001F526A">
      <w:pPr>
        <w:pStyle w:val="Paragraphedeliste"/>
        <w:numPr>
          <w:ilvl w:val="0"/>
          <w:numId w:val="23"/>
        </w:numPr>
        <w:spacing w:after="160" w:line="259" w:lineRule="auto"/>
        <w:jc w:val="both"/>
        <w:rPr>
          <w:rFonts w:cs="Cambria"/>
          <w:b/>
          <w:lang w:val="en-US"/>
        </w:rPr>
      </w:pPr>
      <w:commentRangeStart w:id="233"/>
      <w:r w:rsidRPr="00AE7AB6">
        <w:rPr>
          <w:rFonts w:cs="Cambria"/>
          <w:b/>
          <w:lang w:val="en-US"/>
        </w:rPr>
        <w:t>Vessels with compressed hydrogen</w:t>
      </w:r>
      <w:commentRangeEnd w:id="233"/>
      <w:r w:rsidR="00422607">
        <w:rPr>
          <w:rStyle w:val="Marquedecommentaire"/>
          <w:lang w:val="en-GB"/>
        </w:rPr>
        <w:commentReference w:id="233"/>
      </w:r>
    </w:p>
    <w:p w14:paraId="5B927306" w14:textId="77777777" w:rsidR="00C264C5" w:rsidRPr="00AE7AB6" w:rsidRDefault="00C264C5" w:rsidP="00C264C5">
      <w:pPr>
        <w:pStyle w:val="Paragraphedeliste"/>
        <w:spacing w:after="160" w:line="259" w:lineRule="auto"/>
        <w:ind w:left="1287"/>
        <w:rPr>
          <w:rFonts w:cs="Cambria"/>
          <w:b/>
          <w:bCs/>
          <w:lang w:val="en-US"/>
        </w:rPr>
      </w:pPr>
      <w:r w:rsidRPr="00AE7AB6">
        <w:rPr>
          <w:rFonts w:cs="Cambria"/>
          <w:noProof/>
          <w:lang w:val="fr-FR" w:eastAsia="fr-FR"/>
        </w:rPr>
        <w:drawing>
          <wp:anchor distT="0" distB="0" distL="114300" distR="114300" simplePos="0" relativeHeight="251658252" behindDoc="1" locked="0" layoutInCell="1" allowOverlap="1" wp14:anchorId="4B44CC2C" wp14:editId="29599E02">
            <wp:simplePos x="0" y="0"/>
            <wp:positionH relativeFrom="column">
              <wp:posOffset>4391025</wp:posOffset>
            </wp:positionH>
            <wp:positionV relativeFrom="paragraph">
              <wp:posOffset>254635</wp:posOffset>
            </wp:positionV>
            <wp:extent cx="1941195" cy="1295400"/>
            <wp:effectExtent l="0" t="0" r="1905" b="0"/>
            <wp:wrapTight wrapText="bothSides">
              <wp:wrapPolygon edited="0">
                <wp:start x="0" y="0"/>
                <wp:lineTo x="0" y="21282"/>
                <wp:lineTo x="21409" y="21282"/>
                <wp:lineTo x="21409" y="0"/>
                <wp:lineTo x="0" y="0"/>
              </wp:wrapPolygon>
            </wp:wrapTight>
            <wp:docPr id="11459893" name="Image 11459893" descr="Une image contenant extérieur, bateau, assis, quai&#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b="9783"/>
                    <a:stretch/>
                  </pic:blipFill>
                  <pic:spPr bwMode="auto">
                    <a:xfrm>
                      <a:off x="0" y="0"/>
                      <a:ext cx="194119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53A4D8" w14:textId="77777777" w:rsidR="00C264C5" w:rsidRPr="002C7C4B" w:rsidRDefault="00C264C5" w:rsidP="00C264C5">
      <w:pPr>
        <w:rPr>
          <w:rFonts w:cs="Cambria"/>
          <w:lang w:val="en-US"/>
        </w:rPr>
      </w:pPr>
    </w:p>
    <w:p w14:paraId="4FE7A904" w14:textId="77777777" w:rsidR="001F526A" w:rsidRPr="002C7C4B" w:rsidRDefault="00C264C5" w:rsidP="001F526A">
      <w:pPr>
        <w:spacing w:after="200"/>
        <w:rPr>
          <w:rFonts w:cs="Cambria"/>
          <w:lang w:val="en-US"/>
        </w:rPr>
      </w:pPr>
      <w:r w:rsidRPr="002C7C4B">
        <w:rPr>
          <w:rFonts w:cs="Cambria"/>
          <w:noProof/>
          <w:lang w:val="fr-FR" w:eastAsia="fr-FR"/>
        </w:rPr>
        <mc:AlternateContent>
          <mc:Choice Requires="wps">
            <w:drawing>
              <wp:anchor distT="0" distB="0" distL="114300" distR="114300" simplePos="0" relativeHeight="251658253" behindDoc="1" locked="0" layoutInCell="1" allowOverlap="1" wp14:anchorId="6E0F8D63" wp14:editId="65B006EC">
                <wp:simplePos x="0" y="0"/>
                <wp:positionH relativeFrom="column">
                  <wp:posOffset>4387215</wp:posOffset>
                </wp:positionH>
                <wp:positionV relativeFrom="paragraph">
                  <wp:posOffset>932815</wp:posOffset>
                </wp:positionV>
                <wp:extent cx="2015490" cy="294005"/>
                <wp:effectExtent l="0" t="0" r="3810" b="0"/>
                <wp:wrapTight wrapText="bothSides">
                  <wp:wrapPolygon edited="0">
                    <wp:start x="0" y="0"/>
                    <wp:lineTo x="0" y="19594"/>
                    <wp:lineTo x="21437" y="19594"/>
                    <wp:lineTo x="21437" y="0"/>
                    <wp:lineTo x="0" y="0"/>
                  </wp:wrapPolygon>
                </wp:wrapTight>
                <wp:docPr id="5" name="Zone de texte 5"/>
                <wp:cNvGraphicFramePr/>
                <a:graphic xmlns:a="http://schemas.openxmlformats.org/drawingml/2006/main">
                  <a:graphicData uri="http://schemas.microsoft.com/office/word/2010/wordprocessingShape">
                    <wps:wsp>
                      <wps:cNvSpPr txBox="1"/>
                      <wps:spPr>
                        <a:xfrm>
                          <a:off x="0" y="0"/>
                          <a:ext cx="2015490" cy="294005"/>
                        </a:xfrm>
                        <a:prstGeom prst="rect">
                          <a:avLst/>
                        </a:prstGeom>
                        <a:solidFill>
                          <a:prstClr val="white"/>
                        </a:solidFill>
                        <a:ln>
                          <a:noFill/>
                        </a:ln>
                      </wps:spPr>
                      <wps:txbx>
                        <w:txbxContent>
                          <w:p w14:paraId="7039CEE5" w14:textId="057B1AB3" w:rsidR="00FC5A5C" w:rsidRPr="007C3722" w:rsidRDefault="00FC5A5C" w:rsidP="00C264C5">
                            <w:pPr>
                              <w:pStyle w:val="Lgende"/>
                            </w:pPr>
                            <w:r>
                              <w:t xml:space="preserve">Figure </w:t>
                            </w:r>
                            <w:r>
                              <w:fldChar w:fldCharType="begin"/>
                            </w:r>
                            <w:r>
                              <w:instrText>SEQ Abbildung \* ARABIC</w:instrText>
                            </w:r>
                            <w:r>
                              <w:fldChar w:fldCharType="separate"/>
                            </w:r>
                            <w:r>
                              <w:rPr>
                                <w:noProof/>
                              </w:rPr>
                              <w:t>1</w:t>
                            </w:r>
                            <w:r>
                              <w:fldChar w:fldCharType="end"/>
                            </w:r>
                            <w:r>
                              <w:rPr>
                                <w:noProof/>
                              </w:rPr>
                              <w:t>4</w:t>
                            </w:r>
                            <w:r>
                              <w:t xml:space="preserve">: </w:t>
                            </w:r>
                            <w:r w:rsidRPr="008F00AF">
                              <w:t xml:space="preserve">Jules Vernes 2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0F8D63" id="Zone de texte 5" o:spid="_x0000_s1038" type="#_x0000_t202" style="position:absolute;margin-left:345.45pt;margin-top:73.45pt;width:158.7pt;height:23.15pt;z-index:-2516582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" stroked="f">
                <v:textbox inset="0,0,0,0">
                  <w:txbxContent>
                    <w:p w14:paraId="7039CEE5" w14:textId="057B1AB3" w:rsidR="00FC5A5C" w:rsidRPr="007C3722" w:rsidRDefault="00FC5A5C" w:rsidP="00C264C5">
                      <w:pPr>
                        <w:pStyle w:val="Lgende"/>
                      </w:pPr>
                      <w:r>
                        <w:t xml:space="preserve">Figure </w:t>
                      </w:r>
                      <w:r>
                        <w:fldChar w:fldCharType="begin"/>
                      </w:r>
                      <w:r>
                        <w:instrText>SEQ Abbildung \* ARABIC</w:instrText>
                      </w:r>
                      <w:r>
                        <w:fldChar w:fldCharType="separate"/>
                      </w:r>
                      <w:r>
                        <w:rPr>
                          <w:noProof/>
                        </w:rPr>
                        <w:t>1</w:t>
                      </w:r>
                      <w:r>
                        <w:fldChar w:fldCharType="end"/>
                      </w:r>
                      <w:r>
                        <w:rPr>
                          <w:noProof/>
                        </w:rPr>
                        <w:t>4</w:t>
                      </w:r>
                      <w:r>
                        <w:t xml:space="preserve">: </w:t>
                      </w:r>
                      <w:r w:rsidRPr="008F00AF">
                        <w:t xml:space="preserve">Jules Vernes 2 </w:t>
                      </w:r>
                    </w:p>
                  </w:txbxContent>
                </v:textbox>
                <w10:wrap type="tight"/>
              </v:shape>
            </w:pict>
          </mc:Fallback>
        </mc:AlternateContent>
      </w:r>
      <w:r w:rsidR="001F526A" w:rsidRPr="002C7C4B">
        <w:rPr>
          <w:rFonts w:cs="Cambria"/>
          <w:b/>
          <w:lang w:val="en-US"/>
        </w:rPr>
        <w:t xml:space="preserve">The Jules </w:t>
      </w:r>
      <w:proofErr w:type="spellStart"/>
      <w:r w:rsidR="001F526A" w:rsidRPr="002C7C4B">
        <w:rPr>
          <w:rFonts w:cs="Cambria"/>
          <w:b/>
          <w:lang w:val="en-US"/>
        </w:rPr>
        <w:t>Vernes</w:t>
      </w:r>
      <w:proofErr w:type="spellEnd"/>
      <w:r w:rsidR="001F526A" w:rsidRPr="002C7C4B">
        <w:rPr>
          <w:rFonts w:cs="Cambria"/>
          <w:b/>
          <w:lang w:val="en-US"/>
        </w:rPr>
        <w:t xml:space="preserve"> 2,</w:t>
      </w:r>
      <w:r w:rsidR="001F526A" w:rsidRPr="002C7C4B">
        <w:rPr>
          <w:rFonts w:cs="Cambria"/>
          <w:lang w:val="en-US"/>
        </w:rPr>
        <w:t xml:space="preserve"> since mid-2018 is the first French river shuttle, </w:t>
      </w:r>
      <w:r w:rsidR="001F526A" w:rsidRPr="002C7C4B">
        <w:rPr>
          <w:rFonts w:cs="Cambria"/>
          <w:color w:val="3D3D3D"/>
          <w:shd w:val="clear" w:color="auto" w:fill="FFFFFF"/>
          <w:lang w:val="en-US"/>
        </w:rPr>
        <w:t xml:space="preserve">this 13m </w:t>
      </w:r>
      <w:r w:rsidR="001F526A" w:rsidRPr="002C7C4B">
        <w:rPr>
          <w:rFonts w:cs="Cambria"/>
          <w:lang w:val="en-US"/>
        </w:rPr>
        <w:t>overall Length</w:t>
      </w:r>
      <w:r w:rsidR="001F526A" w:rsidRPr="002C7C4B">
        <w:rPr>
          <w:rFonts w:cs="Cambria"/>
          <w:color w:val="3D3D3D"/>
          <w:shd w:val="clear" w:color="auto" w:fill="FFFFFF"/>
          <w:lang w:val="en-US"/>
        </w:rPr>
        <w:t xml:space="preserve"> </w:t>
      </w:r>
      <w:proofErr w:type="spellStart"/>
      <w:r w:rsidR="001F526A" w:rsidRPr="002C7C4B">
        <w:rPr>
          <w:rFonts w:cs="Cambria"/>
          <w:color w:val="3D3D3D"/>
          <w:shd w:val="clear" w:color="auto" w:fill="FFFFFF"/>
          <w:lang w:val="en-US"/>
        </w:rPr>
        <w:t>Navibus</w:t>
      </w:r>
      <w:proofErr w:type="spellEnd"/>
      <w:r w:rsidR="001F526A" w:rsidRPr="002C7C4B">
        <w:rPr>
          <w:rFonts w:cs="Cambria"/>
          <w:color w:val="3D3D3D"/>
          <w:shd w:val="clear" w:color="auto" w:fill="FFFFFF"/>
          <w:lang w:val="en-US"/>
        </w:rPr>
        <w:t xml:space="preserve"> is equipped with two H2 tank array, 430 bar compressed gas, two fuel cells, which convert hydrogen into electricity stored on board, with </w:t>
      </w:r>
      <w:r w:rsidR="001F526A" w:rsidRPr="002C7C4B">
        <w:rPr>
          <w:rFonts w:cs="Cambria"/>
          <w:color w:val="333333"/>
          <w:lang w:val="en-US"/>
        </w:rPr>
        <w:t>2 x 5 kW AC</w:t>
      </w:r>
      <w:r w:rsidR="001F526A" w:rsidRPr="002C7C4B">
        <w:rPr>
          <w:rFonts w:cs="Cambria"/>
          <w:color w:val="3D3D3D"/>
          <w:shd w:val="clear" w:color="auto" w:fill="FFFFFF"/>
          <w:lang w:val="en-US"/>
        </w:rPr>
        <w:t xml:space="preserve"> supplied by hydrogen station</w:t>
      </w:r>
      <w:r w:rsidR="001F526A" w:rsidRPr="002C7C4B">
        <w:rPr>
          <w:rFonts w:cs="Cambria"/>
          <w:lang w:val="en-US"/>
        </w:rPr>
        <w:t xml:space="preserve"> equipped with 12X450 bar compressed gas</w:t>
      </w:r>
    </w:p>
    <w:p w14:paraId="054BE14A" w14:textId="77777777" w:rsidR="001F526A" w:rsidRPr="002C7C4B" w:rsidRDefault="001F526A" w:rsidP="001F526A">
      <w:pPr>
        <w:spacing w:after="160" w:line="259" w:lineRule="auto"/>
        <w:rPr>
          <w:rFonts w:cs="Cambria"/>
          <w:b/>
          <w:bCs/>
          <w:lang w:val="en-US"/>
        </w:rPr>
      </w:pPr>
    </w:p>
    <w:p w14:paraId="4B0E7766" w14:textId="77777777" w:rsidR="00C264C5" w:rsidRPr="002C7C4B" w:rsidRDefault="00C264C5" w:rsidP="00C264C5">
      <w:pPr>
        <w:spacing w:after="160" w:line="259" w:lineRule="auto"/>
        <w:rPr>
          <w:rFonts w:cs="Cambria"/>
          <w:b/>
          <w:bCs/>
          <w:lang w:val="en-US"/>
        </w:rPr>
      </w:pPr>
      <w:r w:rsidRPr="002C7C4B">
        <w:rPr>
          <w:rFonts w:cs="Cambria"/>
          <w:noProof/>
          <w:lang w:val="fr-FR" w:eastAsia="fr-FR"/>
        </w:rPr>
        <w:drawing>
          <wp:anchor distT="0" distB="0" distL="114300" distR="114300" simplePos="0" relativeHeight="251658249" behindDoc="0" locked="0" layoutInCell="1" allowOverlap="1" wp14:anchorId="2D068498" wp14:editId="6E199488">
            <wp:simplePos x="0" y="0"/>
            <wp:positionH relativeFrom="column">
              <wp:posOffset>4395746</wp:posOffset>
            </wp:positionH>
            <wp:positionV relativeFrom="paragraph">
              <wp:posOffset>171340</wp:posOffset>
            </wp:positionV>
            <wp:extent cx="1931035" cy="1280160"/>
            <wp:effectExtent l="0" t="0" r="0" b="0"/>
            <wp:wrapThrough wrapText="bothSides">
              <wp:wrapPolygon edited="0">
                <wp:start x="0" y="0"/>
                <wp:lineTo x="0" y="21214"/>
                <wp:lineTo x="21309" y="21214"/>
                <wp:lineTo x="21309" y="0"/>
                <wp:lineTo x="0" y="0"/>
              </wp:wrapPolygon>
            </wp:wrapThrough>
            <wp:docPr id="11459894" name="Image 114598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age"/>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7391" t="5527" r="8894" b="5543"/>
                    <a:stretch/>
                  </pic:blipFill>
                  <pic:spPr bwMode="auto">
                    <a:xfrm>
                      <a:off x="0" y="0"/>
                      <a:ext cx="1931035" cy="1280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0761A5" w14:textId="77777777" w:rsidR="001F526A" w:rsidRPr="002C7C4B" w:rsidRDefault="00C264C5" w:rsidP="001F526A">
      <w:pPr>
        <w:spacing w:after="160" w:line="259" w:lineRule="auto"/>
        <w:rPr>
          <w:rFonts w:cs="Cambria"/>
          <w:lang w:val="en-US"/>
        </w:rPr>
      </w:pPr>
      <w:r w:rsidRPr="002C7C4B">
        <w:rPr>
          <w:rFonts w:cs="Cambria"/>
          <w:noProof/>
          <w:lang w:val="fr-FR" w:eastAsia="fr-FR"/>
        </w:rPr>
        <mc:AlternateContent>
          <mc:Choice Requires="wps">
            <w:drawing>
              <wp:anchor distT="0" distB="0" distL="114300" distR="114300" simplePos="0" relativeHeight="251658254" behindDoc="0" locked="0" layoutInCell="1" allowOverlap="1" wp14:anchorId="66641306" wp14:editId="283AC37E">
                <wp:simplePos x="0" y="0"/>
                <wp:positionH relativeFrom="column">
                  <wp:posOffset>4395470</wp:posOffset>
                </wp:positionH>
                <wp:positionV relativeFrom="paragraph">
                  <wp:posOffset>1004570</wp:posOffset>
                </wp:positionV>
                <wp:extent cx="1958340" cy="294005"/>
                <wp:effectExtent l="0" t="0" r="3810" b="0"/>
                <wp:wrapThrough wrapText="bothSides">
                  <wp:wrapPolygon edited="0">
                    <wp:start x="0" y="0"/>
                    <wp:lineTo x="0" y="19594"/>
                    <wp:lineTo x="21432" y="19594"/>
                    <wp:lineTo x="21432" y="0"/>
                    <wp:lineTo x="0" y="0"/>
                  </wp:wrapPolygon>
                </wp:wrapThrough>
                <wp:docPr id="8" name="Zone de texte 8"/>
                <wp:cNvGraphicFramePr/>
                <a:graphic xmlns:a="http://schemas.openxmlformats.org/drawingml/2006/main">
                  <a:graphicData uri="http://schemas.microsoft.com/office/word/2010/wordprocessingShape">
                    <wps:wsp>
                      <wps:cNvSpPr txBox="1"/>
                      <wps:spPr>
                        <a:xfrm>
                          <a:off x="0" y="0"/>
                          <a:ext cx="1958340" cy="294005"/>
                        </a:xfrm>
                        <a:prstGeom prst="rect">
                          <a:avLst/>
                        </a:prstGeom>
                        <a:solidFill>
                          <a:prstClr val="white"/>
                        </a:solidFill>
                        <a:ln>
                          <a:noFill/>
                        </a:ln>
                      </wps:spPr>
                      <wps:txbx>
                        <w:txbxContent>
                          <w:p w14:paraId="7AF99FD2" w14:textId="77777777" w:rsidR="00FC5A5C" w:rsidRPr="00EE3472" w:rsidRDefault="00FC5A5C" w:rsidP="00C264C5">
                            <w:pPr>
                              <w:pStyle w:val="Lgende"/>
                              <w:rPr>
                                <w:noProof/>
                              </w:rPr>
                            </w:pPr>
                            <w:proofErr w:type="spellStart"/>
                            <w:r w:rsidRPr="00821045">
                              <w:t>Figure</w:t>
                            </w:r>
                            <w:proofErr w:type="spellEnd"/>
                            <w:r>
                              <w:t xml:space="preserve"> 15</w:t>
                            </w:r>
                            <w:r w:rsidRPr="00821045">
                              <w:t>:</w:t>
                            </w:r>
                            <w:r w:rsidRPr="00611AF0">
                              <w:t xml:space="preserve"> </w:t>
                            </w:r>
                            <w:proofErr w:type="spellStart"/>
                            <w:r w:rsidRPr="00611AF0">
                              <w:t>Water</w:t>
                            </w:r>
                            <w:proofErr w:type="spellEnd"/>
                            <w:r w:rsidRPr="00611AF0">
                              <w:t>-Go-Round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641306" id="Zone de texte 8" o:spid="_x0000_s1039" type="#_x0000_t202" style="position:absolute;margin-left:346.1pt;margin-top:79.1pt;width:154.2pt;height:23.1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" stroked="f">
                <v:textbox inset="0,0,0,0">
                  <w:txbxContent>
                    <w:p w14:paraId="7AF99FD2" w14:textId="77777777" w:rsidR="00FC5A5C" w:rsidRPr="00EE3472" w:rsidRDefault="00FC5A5C" w:rsidP="00C264C5">
                      <w:pPr>
                        <w:pStyle w:val="Lgende"/>
                        <w:rPr>
                          <w:noProof/>
                        </w:rPr>
                      </w:pPr>
                      <w:proofErr w:type="spellStart"/>
                      <w:r w:rsidRPr="00821045">
                        <w:t>Figure</w:t>
                      </w:r>
                      <w:proofErr w:type="spellEnd"/>
                      <w:r>
                        <w:t xml:space="preserve"> 15</w:t>
                      </w:r>
                      <w:r w:rsidRPr="00821045">
                        <w:t>:</w:t>
                      </w:r>
                      <w:r w:rsidRPr="00611AF0">
                        <w:t xml:space="preserve"> </w:t>
                      </w:r>
                      <w:proofErr w:type="spellStart"/>
                      <w:r w:rsidRPr="00611AF0">
                        <w:t>Water</w:t>
                      </w:r>
                      <w:proofErr w:type="spellEnd"/>
                      <w:r w:rsidRPr="00611AF0">
                        <w:t>-Go-Round</w:t>
                      </w:r>
                    </w:p>
                  </w:txbxContent>
                </v:textbox>
                <w10:wrap type="through"/>
              </v:shape>
            </w:pict>
          </mc:Fallback>
        </mc:AlternateContent>
      </w:r>
      <w:r w:rsidR="001F526A" w:rsidRPr="002C7C4B">
        <w:rPr>
          <w:rFonts w:cs="Cambria"/>
          <w:b/>
          <w:lang w:val="en-US"/>
        </w:rPr>
        <w:t>Water-Go-Round</w:t>
      </w:r>
      <w:r w:rsidR="001F526A" w:rsidRPr="002C7C4B">
        <w:rPr>
          <w:rFonts w:cs="Cambria"/>
          <w:lang w:val="en-US"/>
        </w:rPr>
        <w:t xml:space="preserve"> launched in mid-2019 will be the first fuel cell vessel in the US and the first commercial fuel cell ferry. Built by GGZEM and its partners, this vessel will be equipped with H2 tank array 264 kg, 250 bar compressed gas, up to 2 full days operation, 2x 300 kW (400 hp) shaft motors (1 in each demi-hull), 100 kWh batteries in hulls provide boost power to achieve 22 knots. The vessels should be 21m overall Length. </w:t>
      </w:r>
    </w:p>
    <w:p w14:paraId="0739A567" w14:textId="77777777" w:rsidR="001F526A" w:rsidRPr="002C7C4B" w:rsidRDefault="001F526A" w:rsidP="001F526A">
      <w:pPr>
        <w:spacing w:after="200"/>
        <w:rPr>
          <w:rFonts w:cs="Cambria"/>
          <w:b/>
          <w:lang w:val="en-US"/>
        </w:rPr>
      </w:pPr>
    </w:p>
    <w:p w14:paraId="498B0535" w14:textId="77777777" w:rsidR="001F526A" w:rsidRPr="002C7C4B" w:rsidRDefault="001F526A" w:rsidP="001F526A">
      <w:pPr>
        <w:spacing w:after="200"/>
        <w:rPr>
          <w:rFonts w:cs="Cambria"/>
          <w:b/>
          <w:lang w:val="en-US"/>
        </w:rPr>
      </w:pPr>
    </w:p>
    <w:p w14:paraId="7553A335" w14:textId="77777777" w:rsidR="001F526A" w:rsidRPr="002C7C4B" w:rsidRDefault="00C264C5" w:rsidP="001F526A">
      <w:pPr>
        <w:spacing w:after="200"/>
        <w:rPr>
          <w:rFonts w:cs="Cambria"/>
          <w:lang w:val="en-US"/>
        </w:rPr>
      </w:pPr>
      <w:r w:rsidRPr="002C7C4B">
        <w:rPr>
          <w:rFonts w:cs="Cambria"/>
          <w:noProof/>
          <w:lang w:val="fr-FR" w:eastAsia="fr-FR"/>
        </w:rPr>
        <mc:AlternateContent>
          <mc:Choice Requires="wps">
            <w:drawing>
              <wp:anchor distT="0" distB="0" distL="114300" distR="114300" simplePos="0" relativeHeight="251658270" behindDoc="0" locked="0" layoutInCell="1" allowOverlap="1" wp14:anchorId="716A8B57" wp14:editId="1F708F41">
                <wp:simplePos x="0" y="0"/>
                <wp:positionH relativeFrom="column">
                  <wp:posOffset>4396105</wp:posOffset>
                </wp:positionH>
                <wp:positionV relativeFrom="paragraph">
                  <wp:posOffset>1163955</wp:posOffset>
                </wp:positionV>
                <wp:extent cx="1982470" cy="323850"/>
                <wp:effectExtent l="0" t="0" r="0" b="0"/>
                <wp:wrapThrough wrapText="bothSides">
                  <wp:wrapPolygon edited="0">
                    <wp:start x="0" y="0"/>
                    <wp:lineTo x="0" y="20329"/>
                    <wp:lineTo x="21379" y="20329"/>
                    <wp:lineTo x="21379" y="0"/>
                    <wp:lineTo x="0" y="0"/>
                  </wp:wrapPolygon>
                </wp:wrapThrough>
                <wp:docPr id="9" name="Zone de texte 9"/>
                <wp:cNvGraphicFramePr/>
                <a:graphic xmlns:a="http://schemas.openxmlformats.org/drawingml/2006/main">
                  <a:graphicData uri="http://schemas.microsoft.com/office/word/2010/wordprocessingShape">
                    <wps:wsp>
                      <wps:cNvSpPr txBox="1"/>
                      <wps:spPr>
                        <a:xfrm>
                          <a:off x="0" y="0"/>
                          <a:ext cx="1982470" cy="323850"/>
                        </a:xfrm>
                        <a:prstGeom prst="rect">
                          <a:avLst/>
                        </a:prstGeom>
                        <a:solidFill>
                          <a:prstClr val="white"/>
                        </a:solidFill>
                        <a:ln>
                          <a:noFill/>
                        </a:ln>
                      </wps:spPr>
                      <wps:txbx>
                        <w:txbxContent>
                          <w:p w14:paraId="0D3325A1" w14:textId="77777777" w:rsidR="00FC5A5C" w:rsidRPr="00D02AA5" w:rsidRDefault="00FC5A5C" w:rsidP="00C264C5">
                            <w:pPr>
                              <w:pStyle w:val="Lgende"/>
                            </w:pPr>
                            <w:r w:rsidRPr="00CB064F">
                              <w:t xml:space="preserve">Figure </w:t>
                            </w:r>
                            <w:r>
                              <w:t>16</w:t>
                            </w:r>
                            <w:r w:rsidRPr="00CB064F">
                              <w:t xml:space="preserve">: </w:t>
                            </w:r>
                            <w:r>
                              <w:t>Energy Observer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6A8B57" id="Zone de texte 9" o:spid="_x0000_s1040" type="#_x0000_t202" style="position:absolute;margin-left:346.15pt;margin-top:91.65pt;width:156.1pt;height:25.5pt;z-index:2516582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" stroked="f">
                <v:textbox inset="0,0,0,0">
                  <w:txbxContent>
                    <w:p w14:paraId="0D3325A1" w14:textId="77777777" w:rsidR="00FC5A5C" w:rsidRPr="00D02AA5" w:rsidRDefault="00FC5A5C" w:rsidP="00C264C5">
                      <w:pPr>
                        <w:pStyle w:val="Lgende"/>
                      </w:pPr>
                      <w:r w:rsidRPr="00CB064F">
                        <w:t xml:space="preserve">Figure </w:t>
                      </w:r>
                      <w:r>
                        <w:t>16</w:t>
                      </w:r>
                      <w:r w:rsidRPr="00CB064F">
                        <w:t xml:space="preserve">: </w:t>
                      </w:r>
                      <w:r>
                        <w:t>Energy Observer</w:t>
                      </w:r>
                    </w:p>
                  </w:txbxContent>
                </v:textbox>
                <w10:wrap type="through"/>
              </v:shape>
            </w:pict>
          </mc:Fallback>
        </mc:AlternateContent>
      </w:r>
      <w:r w:rsidRPr="002C7C4B">
        <w:rPr>
          <w:rFonts w:cs="Cambria"/>
          <w:noProof/>
          <w:lang w:val="fr-FR" w:eastAsia="fr-FR"/>
        </w:rPr>
        <w:drawing>
          <wp:anchor distT="0" distB="0" distL="114300" distR="114300" simplePos="0" relativeHeight="251658269" behindDoc="0" locked="0" layoutInCell="1" allowOverlap="1" wp14:anchorId="3C3473D3" wp14:editId="434C3CDE">
            <wp:simplePos x="0" y="0"/>
            <wp:positionH relativeFrom="column">
              <wp:posOffset>4395470</wp:posOffset>
            </wp:positionH>
            <wp:positionV relativeFrom="paragraph">
              <wp:posOffset>65405</wp:posOffset>
            </wp:positionV>
            <wp:extent cx="1982470" cy="1260475"/>
            <wp:effectExtent l="0" t="0" r="0" b="0"/>
            <wp:wrapThrough wrapText="bothSides">
              <wp:wrapPolygon edited="0">
                <wp:start x="0" y="0"/>
                <wp:lineTo x="0" y="21219"/>
                <wp:lineTo x="21379" y="21219"/>
                <wp:lineTo x="21379" y="0"/>
                <wp:lineTo x="0" y="0"/>
              </wp:wrapPolygon>
            </wp:wrapThrough>
            <wp:docPr id="11459895" name="Image 11459895" descr="Une image contenant eau, bateau, extérieur,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4444" t="6357"/>
                    <a:stretch/>
                  </pic:blipFill>
                  <pic:spPr bwMode="auto">
                    <a:xfrm>
                      <a:off x="0" y="0"/>
                      <a:ext cx="1982470" cy="1260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526A" w:rsidRPr="107F71AF">
        <w:rPr>
          <w:rFonts w:cs="Cambria"/>
          <w:b/>
          <w:bCs/>
          <w:lang w:val="en-US"/>
        </w:rPr>
        <w:t xml:space="preserve">Energy Observer </w:t>
      </w:r>
      <w:r w:rsidR="001F526A" w:rsidRPr="002C7C4B">
        <w:rPr>
          <w:rFonts w:cs="Cambria"/>
          <w:lang w:val="en-US"/>
        </w:rPr>
        <w:t xml:space="preserve">since mid-2018 is the first French river shuttle, </w:t>
      </w:r>
      <w:r w:rsidR="001F526A" w:rsidRPr="002C7C4B">
        <w:rPr>
          <w:rFonts w:cs="Cambria"/>
          <w:color w:val="3D3D3D"/>
          <w:shd w:val="clear" w:color="auto" w:fill="FFFFFF"/>
          <w:lang w:val="en-US"/>
        </w:rPr>
        <w:t xml:space="preserve">this 13m </w:t>
      </w:r>
      <w:r w:rsidR="001F526A" w:rsidRPr="002C7C4B">
        <w:rPr>
          <w:rFonts w:cs="Cambria"/>
          <w:lang w:val="en-US"/>
        </w:rPr>
        <w:t>overall Length</w:t>
      </w:r>
      <w:r w:rsidR="001F526A" w:rsidRPr="002C7C4B">
        <w:rPr>
          <w:rFonts w:cs="Cambria"/>
          <w:color w:val="3D3D3D"/>
          <w:shd w:val="clear" w:color="auto" w:fill="FFFFFF"/>
          <w:lang w:val="en-US"/>
        </w:rPr>
        <w:t xml:space="preserve"> </w:t>
      </w:r>
      <w:proofErr w:type="spellStart"/>
      <w:r w:rsidR="001F526A" w:rsidRPr="002C7C4B">
        <w:rPr>
          <w:rFonts w:cs="Cambria"/>
          <w:color w:val="3D3D3D"/>
          <w:shd w:val="clear" w:color="auto" w:fill="FFFFFF"/>
          <w:lang w:val="en-US"/>
        </w:rPr>
        <w:t>Navibus</w:t>
      </w:r>
      <w:proofErr w:type="spellEnd"/>
      <w:r w:rsidR="001F526A" w:rsidRPr="002C7C4B">
        <w:rPr>
          <w:rFonts w:cs="Cambria"/>
          <w:color w:val="3D3D3D"/>
          <w:shd w:val="clear" w:color="auto" w:fill="FFFFFF"/>
          <w:lang w:val="en-US"/>
        </w:rPr>
        <w:t xml:space="preserve"> is equipped with two H2 tank array, 430 bar compressed gas, two fuel cells, which convert hydrogen into electricity stored on board, with </w:t>
      </w:r>
      <w:r w:rsidR="001F526A" w:rsidRPr="002C7C4B">
        <w:rPr>
          <w:rFonts w:cs="Cambria"/>
          <w:color w:val="333333"/>
          <w:lang w:val="en-US"/>
        </w:rPr>
        <w:t>2 x 5 kW AC</w:t>
      </w:r>
      <w:r w:rsidR="001F526A" w:rsidRPr="002C7C4B">
        <w:rPr>
          <w:rFonts w:cs="Cambria"/>
          <w:color w:val="3D3D3D"/>
          <w:shd w:val="clear" w:color="auto" w:fill="FFFFFF"/>
          <w:lang w:val="en-US"/>
        </w:rPr>
        <w:t xml:space="preserve"> supplied by hydrogen station</w:t>
      </w:r>
      <w:r w:rsidR="001F526A" w:rsidRPr="002C7C4B">
        <w:rPr>
          <w:rFonts w:cs="Cambria"/>
          <w:lang w:val="en-US"/>
        </w:rPr>
        <w:t xml:space="preserve"> equipped with 12X450 bar compressed gas.</w:t>
      </w:r>
      <w:r w:rsidR="001F526A" w:rsidRPr="00AF3253">
        <w:rPr>
          <w:rFonts w:cs="Cambria"/>
          <w:lang w:val="en-US"/>
        </w:rPr>
        <w:t xml:space="preserve"> </w:t>
      </w:r>
    </w:p>
    <w:p w14:paraId="24A92A1B" w14:textId="77777777" w:rsidR="00C264C5" w:rsidRPr="002C7C4B" w:rsidRDefault="00C264C5" w:rsidP="00C264C5">
      <w:pPr>
        <w:spacing w:after="160" w:line="259" w:lineRule="auto"/>
        <w:rPr>
          <w:rFonts w:cs="Cambria"/>
          <w:lang w:val="en-US"/>
        </w:rPr>
      </w:pPr>
      <w:r w:rsidRPr="002C7C4B">
        <w:rPr>
          <w:rFonts w:cs="Cambria"/>
          <w:noProof/>
          <w:lang w:val="fr-FR" w:eastAsia="fr-FR"/>
        </w:rPr>
        <w:drawing>
          <wp:anchor distT="0" distB="0" distL="114300" distR="114300" simplePos="0" relativeHeight="251658250" behindDoc="0" locked="0" layoutInCell="1" allowOverlap="1" wp14:anchorId="5EC7FAF8" wp14:editId="38F3F2A2">
            <wp:simplePos x="0" y="0"/>
            <wp:positionH relativeFrom="margin">
              <wp:posOffset>4402759</wp:posOffset>
            </wp:positionH>
            <wp:positionV relativeFrom="paragraph">
              <wp:posOffset>201295</wp:posOffset>
            </wp:positionV>
            <wp:extent cx="1942465" cy="1342390"/>
            <wp:effectExtent l="0" t="0" r="635" b="0"/>
            <wp:wrapThrough wrapText="bothSides">
              <wp:wrapPolygon edited="0">
                <wp:start x="0" y="0"/>
                <wp:lineTo x="0" y="21150"/>
                <wp:lineTo x="21395" y="21150"/>
                <wp:lineTo x="21395" y="0"/>
                <wp:lineTo x="0" y="0"/>
              </wp:wrapPolygon>
            </wp:wrapThrough>
            <wp:docPr id="11459896" name="Image 11459896" descr="Une image contenant extérieur, eau, bateau, navi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2796" t="14704" r="17463" b="6358"/>
                    <a:stretch/>
                  </pic:blipFill>
                  <pic:spPr bwMode="auto">
                    <a:xfrm>
                      <a:off x="0" y="0"/>
                      <a:ext cx="1942465" cy="1342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C11F69" w14:textId="77777777" w:rsidR="001F526A" w:rsidRPr="002C7C4B" w:rsidRDefault="00C264C5" w:rsidP="001F526A">
      <w:pPr>
        <w:spacing w:after="160" w:line="259" w:lineRule="auto"/>
        <w:rPr>
          <w:rFonts w:cs="Cambria"/>
          <w:lang w:val="en-US"/>
        </w:rPr>
      </w:pPr>
      <w:r w:rsidRPr="002C7C4B">
        <w:rPr>
          <w:rFonts w:cs="Cambria"/>
          <w:noProof/>
          <w:lang w:val="fr-FR" w:eastAsia="fr-FR"/>
        </w:rPr>
        <mc:AlternateContent>
          <mc:Choice Requires="wps">
            <w:drawing>
              <wp:anchor distT="0" distB="0" distL="114300" distR="114300" simplePos="0" relativeHeight="251658255" behindDoc="0" locked="0" layoutInCell="1" allowOverlap="1" wp14:anchorId="01AFF1F8" wp14:editId="55E264A6">
                <wp:simplePos x="0" y="0"/>
                <wp:positionH relativeFrom="column">
                  <wp:posOffset>4351020</wp:posOffset>
                </wp:positionH>
                <wp:positionV relativeFrom="paragraph">
                  <wp:posOffset>1097280</wp:posOffset>
                </wp:positionV>
                <wp:extent cx="2042160" cy="323850"/>
                <wp:effectExtent l="0" t="0" r="0" b="0"/>
                <wp:wrapThrough wrapText="bothSides">
                  <wp:wrapPolygon edited="0">
                    <wp:start x="0" y="0"/>
                    <wp:lineTo x="0" y="20329"/>
                    <wp:lineTo x="21358" y="20329"/>
                    <wp:lineTo x="21358" y="0"/>
                    <wp:lineTo x="0" y="0"/>
                  </wp:wrapPolygon>
                </wp:wrapThrough>
                <wp:docPr id="11" name="Zone de texte 11"/>
                <wp:cNvGraphicFramePr/>
                <a:graphic xmlns:a="http://schemas.openxmlformats.org/drawingml/2006/main">
                  <a:graphicData uri="http://schemas.microsoft.com/office/word/2010/wordprocessingShape">
                    <wps:wsp>
                      <wps:cNvSpPr txBox="1"/>
                      <wps:spPr>
                        <a:xfrm>
                          <a:off x="0" y="0"/>
                          <a:ext cx="2042160" cy="323850"/>
                        </a:xfrm>
                        <a:prstGeom prst="rect">
                          <a:avLst/>
                        </a:prstGeom>
                        <a:solidFill>
                          <a:prstClr val="white"/>
                        </a:solidFill>
                        <a:ln>
                          <a:noFill/>
                        </a:ln>
                      </wps:spPr>
                      <wps:txbx>
                        <w:txbxContent>
                          <w:p w14:paraId="27EABA16" w14:textId="77777777" w:rsidR="00FC5A5C" w:rsidRPr="00C205E4" w:rsidRDefault="00FC5A5C" w:rsidP="00C264C5">
                            <w:pPr>
                              <w:pStyle w:val="Lgende"/>
                              <w:rPr>
                                <w:noProof/>
                              </w:rPr>
                            </w:pPr>
                            <w:proofErr w:type="spellStart"/>
                            <w:r w:rsidRPr="00821045">
                              <w:t>Figure</w:t>
                            </w:r>
                            <w:proofErr w:type="spellEnd"/>
                            <w:r>
                              <w:t xml:space="preserve"> 17</w:t>
                            </w:r>
                            <w:r w:rsidRPr="00821045">
                              <w:t>:</w:t>
                            </w:r>
                            <w:r>
                              <w:t xml:space="preserve"> </w:t>
                            </w:r>
                            <w:r w:rsidRPr="005C146A">
                              <w:t>Arandas</w:t>
                            </w:r>
                            <w:r>
                              <w:t xml:space="preserve"> </w:t>
                            </w:r>
                            <w:proofErr w:type="spellStart"/>
                            <w:r w:rsidRPr="004A70DB">
                              <w:t>research</w:t>
                            </w:r>
                            <w:proofErr w:type="spellEnd"/>
                            <w:r w:rsidRPr="004A70DB">
                              <w:t xml:space="preserve"> </w:t>
                            </w:r>
                            <w:proofErr w:type="spellStart"/>
                            <w:r w:rsidRPr="004A70DB">
                              <w:t>vessel</w:t>
                            </w:r>
                            <w:proofErr w:type="spellEnd"/>
                            <w:r w:rsidRPr="004A70D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AFF1F8" id="Zone de texte 11" o:spid="_x0000_s1041" type="#_x0000_t202" style="position:absolute;margin-left:342.6pt;margin-top:86.4pt;width:160.8pt;height:25.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" stroked="f">
                <v:textbox inset="0,0,0,0">
                  <w:txbxContent>
                    <w:p w14:paraId="27EABA16" w14:textId="77777777" w:rsidR="00FC5A5C" w:rsidRPr="00C205E4" w:rsidRDefault="00FC5A5C" w:rsidP="00C264C5">
                      <w:pPr>
                        <w:pStyle w:val="Lgende"/>
                        <w:rPr>
                          <w:noProof/>
                        </w:rPr>
                      </w:pPr>
                      <w:proofErr w:type="spellStart"/>
                      <w:r w:rsidRPr="00821045">
                        <w:t>Figure</w:t>
                      </w:r>
                      <w:proofErr w:type="spellEnd"/>
                      <w:r>
                        <w:t xml:space="preserve"> 17</w:t>
                      </w:r>
                      <w:r w:rsidRPr="00821045">
                        <w:t>:</w:t>
                      </w:r>
                      <w:r>
                        <w:t xml:space="preserve"> </w:t>
                      </w:r>
                      <w:r w:rsidRPr="005C146A">
                        <w:t>Arandas</w:t>
                      </w:r>
                      <w:r>
                        <w:t xml:space="preserve"> </w:t>
                      </w:r>
                      <w:proofErr w:type="spellStart"/>
                      <w:r w:rsidRPr="004A70DB">
                        <w:t>research</w:t>
                      </w:r>
                      <w:proofErr w:type="spellEnd"/>
                      <w:r w:rsidRPr="004A70DB">
                        <w:t xml:space="preserve"> </w:t>
                      </w:r>
                      <w:proofErr w:type="spellStart"/>
                      <w:r w:rsidRPr="004A70DB">
                        <w:t>vessel</w:t>
                      </w:r>
                      <w:proofErr w:type="spellEnd"/>
                      <w:r w:rsidRPr="004A70DB">
                        <w:t xml:space="preserve"> </w:t>
                      </w:r>
                    </w:p>
                  </w:txbxContent>
                </v:textbox>
                <w10:wrap type="through"/>
              </v:shape>
            </w:pict>
          </mc:Fallback>
        </mc:AlternateContent>
      </w:r>
      <w:r w:rsidR="001F526A" w:rsidRPr="04BD87DC">
        <w:rPr>
          <w:rFonts w:cs="Cambria"/>
          <w:b/>
          <w:bCs/>
          <w:color w:val="333333"/>
          <w:lang w:val="en-US"/>
        </w:rPr>
        <w:t>MARANDA</w:t>
      </w:r>
      <w:r w:rsidR="001F526A" w:rsidRPr="002C7C4B">
        <w:rPr>
          <w:rFonts w:cs="Cambria"/>
          <w:color w:val="333333"/>
          <w:lang w:val="en-US"/>
        </w:rPr>
        <w:t xml:space="preserve"> project is an emission-free hydrogen fueled PEMFC based hybrid powertrain system developed for marine applications on board the research vessel </w:t>
      </w:r>
      <w:proofErr w:type="spellStart"/>
      <w:r w:rsidR="001F526A" w:rsidRPr="04BD87DC">
        <w:rPr>
          <w:rFonts w:cs="Cambria"/>
          <w:b/>
          <w:bCs/>
          <w:color w:val="333333"/>
          <w:lang w:val="en-US"/>
        </w:rPr>
        <w:t>Aranda</w:t>
      </w:r>
      <w:r w:rsidR="001F526A" w:rsidRPr="04BD87DC">
        <w:rPr>
          <w:rFonts w:cs="Cambria"/>
          <w:b/>
          <w:bCs/>
          <w:lang w:val="en-US"/>
        </w:rPr>
        <w:t>s</w:t>
      </w:r>
      <w:proofErr w:type="spellEnd"/>
      <w:r w:rsidR="001F526A" w:rsidRPr="002C7C4B">
        <w:rPr>
          <w:rFonts w:cs="Cambria"/>
          <w:lang w:val="en-US"/>
        </w:rPr>
        <w:t xml:space="preserve">, 66m overall Length. It will be equipped by Q4 2020 with </w:t>
      </w:r>
      <w:r w:rsidR="001F526A" w:rsidRPr="002C7C4B">
        <w:rPr>
          <w:rFonts w:cs="Cambria"/>
          <w:color w:val="333333"/>
          <w:lang w:val="en-US"/>
        </w:rPr>
        <w:t xml:space="preserve">165 kW (2 x 82.5 kW AC) fuel cell powertrain (hybridized with a battery) to provide power to the vessel's electrical equipment as well as the </w:t>
      </w:r>
      <w:r w:rsidR="001F526A" w:rsidRPr="002C7C4B">
        <w:rPr>
          <w:rFonts w:cs="Cambria"/>
          <w:color w:val="333333"/>
          <w:lang w:val="en-US"/>
        </w:rPr>
        <w:lastRenderedPageBreak/>
        <w:t>dynamic positioning during measurements, free from vibration, noise and air pollution</w:t>
      </w:r>
      <w:r w:rsidRPr="002C7C4B">
        <w:rPr>
          <w:rFonts w:cs="Cambria"/>
          <w:noProof/>
          <w:lang w:val="fr-FR" w:eastAsia="fr-FR"/>
        </w:rPr>
        <w:drawing>
          <wp:anchor distT="0" distB="0" distL="114300" distR="114300" simplePos="0" relativeHeight="251658251" behindDoc="0" locked="0" layoutInCell="1" allowOverlap="1" wp14:anchorId="693C1EEE" wp14:editId="427B6D26">
            <wp:simplePos x="0" y="0"/>
            <wp:positionH relativeFrom="column">
              <wp:posOffset>4459605</wp:posOffset>
            </wp:positionH>
            <wp:positionV relativeFrom="paragraph">
              <wp:posOffset>196378</wp:posOffset>
            </wp:positionV>
            <wp:extent cx="1944370" cy="1196340"/>
            <wp:effectExtent l="0" t="0" r="0" b="3810"/>
            <wp:wrapThrough wrapText="bothSides">
              <wp:wrapPolygon edited="0">
                <wp:start x="0" y="0"/>
                <wp:lineTo x="0" y="21325"/>
                <wp:lineTo x="21374" y="21325"/>
                <wp:lineTo x="21374" y="0"/>
                <wp:lineTo x="0" y="0"/>
              </wp:wrapPolygon>
            </wp:wrapThrough>
            <wp:docPr id="11459897" name="Image 1145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7684"/>
                    <a:stretch/>
                  </pic:blipFill>
                  <pic:spPr bwMode="auto">
                    <a:xfrm>
                      <a:off x="0" y="0"/>
                      <a:ext cx="1944370" cy="1196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DEAB33" w14:textId="77777777" w:rsidR="001F526A" w:rsidRPr="002C7C4B" w:rsidRDefault="001F526A" w:rsidP="001F526A">
      <w:pPr>
        <w:pStyle w:val="Paragraphedeliste"/>
        <w:numPr>
          <w:ilvl w:val="0"/>
          <w:numId w:val="23"/>
        </w:numPr>
        <w:spacing w:after="160" w:line="259" w:lineRule="auto"/>
        <w:jc w:val="both"/>
        <w:rPr>
          <w:rFonts w:cs="Cambria"/>
          <w:b/>
          <w:lang w:val="en-US"/>
        </w:rPr>
      </w:pPr>
      <w:r w:rsidRPr="00AE7AB6">
        <w:rPr>
          <w:rFonts w:cs="Cambria"/>
          <w:b/>
          <w:lang w:val="en-US"/>
        </w:rPr>
        <w:t>Vessels with liquified hydrogen</w:t>
      </w:r>
    </w:p>
    <w:p w14:paraId="405ABC3D" w14:textId="77777777" w:rsidR="001F526A" w:rsidRPr="002C7C4B" w:rsidRDefault="001F526A" w:rsidP="001F526A">
      <w:pPr>
        <w:spacing w:after="200"/>
        <w:rPr>
          <w:rFonts w:cs="Cambria"/>
          <w:b/>
          <w:lang w:val="en-US"/>
        </w:rPr>
      </w:pPr>
    </w:p>
    <w:p w14:paraId="73F43B9C" w14:textId="77777777" w:rsidR="001F526A" w:rsidRPr="002C7C4B" w:rsidRDefault="00C264C5" w:rsidP="001F526A">
      <w:pPr>
        <w:spacing w:after="200"/>
        <w:rPr>
          <w:rFonts w:cs="Cambria"/>
          <w:lang w:val="en-US"/>
        </w:rPr>
      </w:pPr>
      <w:r w:rsidRPr="002C7C4B">
        <w:rPr>
          <w:rFonts w:cs="Cambria"/>
          <w:noProof/>
          <w:lang w:val="fr-FR" w:eastAsia="fr-FR"/>
        </w:rPr>
        <mc:AlternateContent>
          <mc:Choice Requires="wps">
            <w:drawing>
              <wp:anchor distT="0" distB="0" distL="114300" distR="114300" simplePos="0" relativeHeight="251658257" behindDoc="0" locked="0" layoutInCell="1" allowOverlap="1" wp14:anchorId="141718BC" wp14:editId="551C942D">
                <wp:simplePos x="0" y="0"/>
                <wp:positionH relativeFrom="column">
                  <wp:posOffset>4458970</wp:posOffset>
                </wp:positionH>
                <wp:positionV relativeFrom="paragraph">
                  <wp:posOffset>282103</wp:posOffset>
                </wp:positionV>
                <wp:extent cx="1944370" cy="298450"/>
                <wp:effectExtent l="0" t="0" r="0" b="6350"/>
                <wp:wrapThrough wrapText="bothSides">
                  <wp:wrapPolygon edited="0">
                    <wp:start x="0" y="0"/>
                    <wp:lineTo x="0" y="20681"/>
                    <wp:lineTo x="21374" y="20681"/>
                    <wp:lineTo x="21374" y="0"/>
                    <wp:lineTo x="0" y="0"/>
                  </wp:wrapPolygon>
                </wp:wrapThrough>
                <wp:docPr id="11459886" name="Zone de texte 11459886"/>
                <wp:cNvGraphicFramePr/>
                <a:graphic xmlns:a="http://schemas.openxmlformats.org/drawingml/2006/main">
                  <a:graphicData uri="http://schemas.microsoft.com/office/word/2010/wordprocessingShape">
                    <wps:wsp>
                      <wps:cNvSpPr txBox="1"/>
                      <wps:spPr>
                        <a:xfrm>
                          <a:off x="0" y="0"/>
                          <a:ext cx="1944370" cy="298450"/>
                        </a:xfrm>
                        <a:prstGeom prst="rect">
                          <a:avLst/>
                        </a:prstGeom>
                        <a:solidFill>
                          <a:prstClr val="white"/>
                        </a:solidFill>
                        <a:ln>
                          <a:noFill/>
                        </a:ln>
                      </wps:spPr>
                      <wps:txbx>
                        <w:txbxContent>
                          <w:p w14:paraId="3D460223" w14:textId="77777777" w:rsidR="00FC5A5C" w:rsidRPr="008962EC" w:rsidRDefault="00FC5A5C" w:rsidP="00C264C5">
                            <w:pPr>
                              <w:pStyle w:val="Lgende"/>
                              <w:rPr>
                                <w:lang w:val="en-US"/>
                              </w:rPr>
                            </w:pPr>
                            <w:proofErr w:type="spellStart"/>
                            <w:r w:rsidRPr="00D31A9D">
                              <w:t>Figure</w:t>
                            </w:r>
                            <w:proofErr w:type="spellEnd"/>
                            <w:r w:rsidRPr="00D31A9D">
                              <w:t xml:space="preserve"> </w:t>
                            </w:r>
                            <w:r>
                              <w:t>18</w:t>
                            </w:r>
                            <w:r w:rsidRPr="00D31A9D">
                              <w:t xml:space="preserve">: </w:t>
                            </w:r>
                            <w:r>
                              <w:t xml:space="preserve">SWIM </w:t>
                            </w:r>
                            <w:proofErr w:type="spellStart"/>
                            <w:r>
                              <w:t>taxi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1718BC" id="Zone de texte 11459886" o:spid="_x0000_s1042" type="#_x0000_t202" style="position:absolute;margin-left:351.1pt;margin-top:22.2pt;width:153.1pt;height:23.5pt;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" stroked="f">
                <v:textbox inset="0,0,0,0">
                  <w:txbxContent>
                    <w:p w14:paraId="3D460223" w14:textId="77777777" w:rsidR="00FC5A5C" w:rsidRPr="008962EC" w:rsidRDefault="00FC5A5C" w:rsidP="00C264C5">
                      <w:pPr>
                        <w:pStyle w:val="Lgende"/>
                        <w:rPr>
                          <w:lang w:val="en-US"/>
                        </w:rPr>
                      </w:pPr>
                      <w:proofErr w:type="spellStart"/>
                      <w:r w:rsidRPr="00D31A9D">
                        <w:t>Figure</w:t>
                      </w:r>
                      <w:proofErr w:type="spellEnd"/>
                      <w:r w:rsidRPr="00D31A9D">
                        <w:t xml:space="preserve"> </w:t>
                      </w:r>
                      <w:r>
                        <w:t>18</w:t>
                      </w:r>
                      <w:r w:rsidRPr="00D31A9D">
                        <w:t xml:space="preserve">: </w:t>
                      </w:r>
                      <w:r>
                        <w:t xml:space="preserve">SWIM </w:t>
                      </w:r>
                      <w:proofErr w:type="spellStart"/>
                      <w:r>
                        <w:t>taxi</w:t>
                      </w:r>
                      <w:proofErr w:type="spellEnd"/>
                    </w:p>
                  </w:txbxContent>
                </v:textbox>
                <w10:wrap type="through"/>
              </v:shape>
            </w:pict>
          </mc:Fallback>
        </mc:AlternateContent>
      </w:r>
      <w:r w:rsidR="001F526A" w:rsidRPr="002C7C4B">
        <w:rPr>
          <w:rFonts w:cs="Cambria"/>
          <w:b/>
          <w:lang w:val="en-US"/>
        </w:rPr>
        <w:t>SWIM</w:t>
      </w:r>
      <w:r w:rsidR="001F526A" w:rsidRPr="002C7C4B">
        <w:rPr>
          <w:rFonts w:cs="Cambria"/>
          <w:lang w:val="en-US"/>
        </w:rPr>
        <w:t xml:space="preserve"> project is a water taxi running on hydrogen, initiated by </w:t>
      </w:r>
      <w:proofErr w:type="spellStart"/>
      <w:r w:rsidR="001F526A" w:rsidRPr="002C7C4B">
        <w:rPr>
          <w:rFonts w:cs="Cambria"/>
          <w:lang w:val="en-US"/>
        </w:rPr>
        <w:t>Enviu</w:t>
      </w:r>
      <w:proofErr w:type="spellEnd"/>
      <w:r w:rsidR="001F526A" w:rsidRPr="002C7C4B">
        <w:rPr>
          <w:rFonts w:cs="Cambria"/>
          <w:lang w:val="en-US"/>
        </w:rPr>
        <w:t xml:space="preserve"> as part of </w:t>
      </w:r>
      <w:proofErr w:type="spellStart"/>
      <w:r w:rsidR="001F526A" w:rsidRPr="002C7C4B">
        <w:rPr>
          <w:rFonts w:cs="Cambria"/>
          <w:lang w:val="en-US"/>
        </w:rPr>
        <w:t>Enviu’s</w:t>
      </w:r>
      <w:proofErr w:type="spellEnd"/>
      <w:r w:rsidR="001F526A" w:rsidRPr="002C7C4B">
        <w:rPr>
          <w:rFonts w:cs="Cambria"/>
          <w:lang w:val="en-US"/>
        </w:rPr>
        <w:t xml:space="preserve"> zero-emission shipping program, it should be running about 2021.</w:t>
      </w:r>
    </w:p>
    <w:p w14:paraId="7B9FCC80" w14:textId="77777777" w:rsidR="001F526A" w:rsidRPr="002C7C4B" w:rsidRDefault="001F526A" w:rsidP="001F526A">
      <w:pPr>
        <w:spacing w:after="200"/>
        <w:rPr>
          <w:rFonts w:cs="Cambria"/>
          <w:lang w:val="en-US"/>
        </w:rPr>
      </w:pPr>
    </w:p>
    <w:p w14:paraId="3C753C04" w14:textId="77777777" w:rsidR="00C264C5" w:rsidRPr="002C7C4B" w:rsidRDefault="00C264C5" w:rsidP="00C264C5">
      <w:pPr>
        <w:spacing w:after="200"/>
        <w:rPr>
          <w:rFonts w:cs="Cambria"/>
          <w:lang w:val="en-US"/>
        </w:rPr>
      </w:pPr>
      <w:r w:rsidRPr="002C7C4B">
        <w:rPr>
          <w:rFonts w:cs="Cambria"/>
          <w:noProof/>
          <w:lang w:val="fr-FR" w:eastAsia="fr-FR"/>
        </w:rPr>
        <w:drawing>
          <wp:anchor distT="0" distB="0" distL="114300" distR="114300" simplePos="0" relativeHeight="251658259" behindDoc="0" locked="0" layoutInCell="1" allowOverlap="1" wp14:anchorId="446D5ECF" wp14:editId="32DB0A96">
            <wp:simplePos x="0" y="0"/>
            <wp:positionH relativeFrom="page">
              <wp:posOffset>5350510</wp:posOffset>
            </wp:positionH>
            <wp:positionV relativeFrom="paragraph">
              <wp:posOffset>182119</wp:posOffset>
            </wp:positionV>
            <wp:extent cx="1937385" cy="950595"/>
            <wp:effectExtent l="0" t="0" r="5715" b="1905"/>
            <wp:wrapThrough wrapText="bothSides">
              <wp:wrapPolygon edited="0">
                <wp:start x="0" y="0"/>
                <wp:lineTo x="0" y="21210"/>
                <wp:lineTo x="21451" y="21210"/>
                <wp:lineTo x="21451" y="0"/>
                <wp:lineTo x="0" y="0"/>
              </wp:wrapPolygon>
            </wp:wrapThrough>
            <wp:docPr id="11459898" name="Image 11459898" descr="Une image contenant extérieur, bateau, eau, ble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b="19599"/>
                    <a:stretch/>
                  </pic:blipFill>
                  <pic:spPr bwMode="auto">
                    <a:xfrm>
                      <a:off x="0" y="0"/>
                      <a:ext cx="1937385" cy="950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8C467B" w14:textId="77777777" w:rsidR="001F526A" w:rsidRPr="002C7C4B" w:rsidRDefault="00C264C5" w:rsidP="001F526A">
      <w:pPr>
        <w:spacing w:after="200"/>
        <w:rPr>
          <w:rFonts w:cs="Cambria"/>
          <w:b/>
          <w:lang w:val="en-US"/>
        </w:rPr>
      </w:pPr>
      <w:r w:rsidRPr="002C7C4B">
        <w:rPr>
          <w:rFonts w:cs="Cambria"/>
          <w:noProof/>
          <w:lang w:val="fr-FR" w:eastAsia="fr-FR"/>
        </w:rPr>
        <mc:AlternateContent>
          <mc:Choice Requires="wps">
            <w:drawing>
              <wp:anchor distT="0" distB="0" distL="114300" distR="114300" simplePos="0" relativeHeight="251658260" behindDoc="0" locked="0" layoutInCell="1" allowOverlap="1" wp14:anchorId="1831D8BD" wp14:editId="4B547FA2">
                <wp:simplePos x="0" y="0"/>
                <wp:positionH relativeFrom="column">
                  <wp:posOffset>4450715</wp:posOffset>
                </wp:positionH>
                <wp:positionV relativeFrom="paragraph">
                  <wp:posOffset>651673</wp:posOffset>
                </wp:positionV>
                <wp:extent cx="1937385" cy="334645"/>
                <wp:effectExtent l="0" t="0" r="5715" b="8255"/>
                <wp:wrapThrough wrapText="bothSides">
                  <wp:wrapPolygon edited="0">
                    <wp:start x="0" y="0"/>
                    <wp:lineTo x="0" y="20903"/>
                    <wp:lineTo x="21451" y="20903"/>
                    <wp:lineTo x="21451" y="0"/>
                    <wp:lineTo x="0" y="0"/>
                  </wp:wrapPolygon>
                </wp:wrapThrough>
                <wp:docPr id="11459887" name="Zone de texte 11459887"/>
                <wp:cNvGraphicFramePr/>
                <a:graphic xmlns:a="http://schemas.openxmlformats.org/drawingml/2006/main">
                  <a:graphicData uri="http://schemas.microsoft.com/office/word/2010/wordprocessingShape">
                    <wps:wsp>
                      <wps:cNvSpPr txBox="1"/>
                      <wps:spPr>
                        <a:xfrm>
                          <a:off x="0" y="0"/>
                          <a:ext cx="1937385" cy="334645"/>
                        </a:xfrm>
                        <a:prstGeom prst="rect">
                          <a:avLst/>
                        </a:prstGeom>
                        <a:solidFill>
                          <a:prstClr val="white"/>
                        </a:solidFill>
                        <a:ln>
                          <a:noFill/>
                        </a:ln>
                      </wps:spPr>
                      <wps:txbx>
                        <w:txbxContent>
                          <w:p w14:paraId="6BD2CAF1" w14:textId="77777777" w:rsidR="00FC5A5C" w:rsidRPr="00AE1F86" w:rsidRDefault="00FC5A5C" w:rsidP="00C264C5">
                            <w:pPr>
                              <w:pStyle w:val="Lgende"/>
                            </w:pPr>
                            <w:proofErr w:type="spellStart"/>
                            <w:r w:rsidRPr="008E0AC0">
                              <w:t>Figure</w:t>
                            </w:r>
                            <w:proofErr w:type="spellEnd"/>
                            <w:r w:rsidRPr="008E0AC0">
                              <w:t xml:space="preserve"> </w:t>
                            </w:r>
                            <w:r>
                              <w:t>19</w:t>
                            </w:r>
                            <w:r w:rsidRPr="008E0AC0">
                              <w:t xml:space="preserve">: </w:t>
                            </w:r>
                            <w:proofErr w:type="spellStart"/>
                            <w:r>
                              <w:t>Raicho</w:t>
                            </w:r>
                            <w:proofErr w:type="spellEnd"/>
                            <w:r>
                              <w:t xml:space="preserve"> 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31D8BD" id="Zone de texte 11459887" o:spid="_x0000_s1043" type="#_x0000_t202" style="position:absolute;margin-left:350.45pt;margin-top:51.3pt;width:152.55pt;height:26.35pt;z-index:2516582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" stroked="f">
                <v:textbox inset="0,0,0,0">
                  <w:txbxContent>
                    <w:p w14:paraId="6BD2CAF1" w14:textId="77777777" w:rsidR="00FC5A5C" w:rsidRPr="00AE1F86" w:rsidRDefault="00FC5A5C" w:rsidP="00C264C5">
                      <w:pPr>
                        <w:pStyle w:val="Lgende"/>
                      </w:pPr>
                      <w:proofErr w:type="spellStart"/>
                      <w:r w:rsidRPr="008E0AC0">
                        <w:t>Figure</w:t>
                      </w:r>
                      <w:proofErr w:type="spellEnd"/>
                      <w:r w:rsidRPr="008E0AC0">
                        <w:t xml:space="preserve"> </w:t>
                      </w:r>
                      <w:r>
                        <w:t>19</w:t>
                      </w:r>
                      <w:r w:rsidRPr="008E0AC0">
                        <w:t xml:space="preserve">: </w:t>
                      </w:r>
                      <w:proofErr w:type="spellStart"/>
                      <w:r>
                        <w:t>Raicho</w:t>
                      </w:r>
                      <w:proofErr w:type="spellEnd"/>
                      <w:r>
                        <w:t xml:space="preserve"> N</w:t>
                      </w:r>
                    </w:p>
                  </w:txbxContent>
                </v:textbox>
                <w10:wrap type="through"/>
              </v:shape>
            </w:pict>
          </mc:Fallback>
        </mc:AlternateContent>
      </w:r>
      <w:proofErr w:type="spellStart"/>
      <w:r w:rsidR="001F526A" w:rsidRPr="002C7C4B">
        <w:rPr>
          <w:rFonts w:cs="Cambria"/>
          <w:b/>
          <w:lang w:val="en-US"/>
        </w:rPr>
        <w:t>Raicho</w:t>
      </w:r>
      <w:proofErr w:type="spellEnd"/>
      <w:r w:rsidR="001F526A" w:rsidRPr="002C7C4B">
        <w:rPr>
          <w:rFonts w:cs="Cambria"/>
          <w:b/>
          <w:lang w:val="en-US"/>
        </w:rPr>
        <w:t xml:space="preserve"> N (1</w:t>
      </w:r>
      <w:r w:rsidR="001F526A" w:rsidRPr="002C7C4B">
        <w:rPr>
          <w:rFonts w:cs="Cambria"/>
          <w:lang w:val="en-US"/>
        </w:rPr>
        <w:t>) was developed as part of a joint research project with NREG Toshiba Building, part of the Nomura Real Estate Group, and Tokyo University of Marine Science and Technology and singe 2016</w:t>
      </w:r>
      <w:r w:rsidR="001F526A" w:rsidRPr="002C7C4B">
        <w:rPr>
          <w:rFonts w:cs="Cambria"/>
          <w:b/>
          <w:lang w:val="en-US"/>
        </w:rPr>
        <w:t xml:space="preserve"> </w:t>
      </w:r>
      <w:r w:rsidR="001F526A" w:rsidRPr="002C7C4B">
        <w:rPr>
          <w:rFonts w:cs="Cambria"/>
          <w:lang w:val="en-US"/>
        </w:rPr>
        <w:t xml:space="preserve">Toshiba’s is testing a 3.5kW pure hydrogen fuel cell system on this 20m long vessel. </w:t>
      </w:r>
    </w:p>
    <w:p w14:paraId="3878E581" w14:textId="77777777" w:rsidR="001F526A" w:rsidRPr="002C7C4B" w:rsidRDefault="001F526A" w:rsidP="001F526A">
      <w:pPr>
        <w:spacing w:after="200"/>
        <w:rPr>
          <w:rFonts w:cs="Cambria"/>
          <w:b/>
          <w:lang w:val="en-US"/>
        </w:rPr>
      </w:pPr>
    </w:p>
    <w:p w14:paraId="1109536B" w14:textId="77777777" w:rsidR="001F526A" w:rsidRPr="002C7C4B" w:rsidRDefault="00C264C5" w:rsidP="001F526A">
      <w:pPr>
        <w:spacing w:after="200"/>
        <w:rPr>
          <w:rFonts w:cs="Cambria"/>
          <w:b/>
          <w:lang w:val="en-US"/>
        </w:rPr>
      </w:pPr>
      <w:r w:rsidRPr="002C7C4B">
        <w:rPr>
          <w:rFonts w:cs="Cambria"/>
          <w:noProof/>
          <w:lang w:val="fr-FR" w:eastAsia="fr-FR"/>
        </w:rPr>
        <w:drawing>
          <wp:anchor distT="0" distB="0" distL="114300" distR="114300" simplePos="0" relativeHeight="251658262" behindDoc="0" locked="0" layoutInCell="1" allowOverlap="1" wp14:anchorId="03B153CE" wp14:editId="44E8B32B">
            <wp:simplePos x="0" y="0"/>
            <wp:positionH relativeFrom="margin">
              <wp:posOffset>4450080</wp:posOffset>
            </wp:positionH>
            <wp:positionV relativeFrom="paragraph">
              <wp:posOffset>63337</wp:posOffset>
            </wp:positionV>
            <wp:extent cx="1995805" cy="1199515"/>
            <wp:effectExtent l="0" t="0" r="4445" b="635"/>
            <wp:wrapThrough wrapText="bothSides">
              <wp:wrapPolygon edited="0">
                <wp:start x="0" y="0"/>
                <wp:lineTo x="0" y="21268"/>
                <wp:lineTo x="21442" y="21268"/>
                <wp:lineTo x="21442" y="0"/>
                <wp:lineTo x="0" y="0"/>
              </wp:wrapPolygon>
            </wp:wrapThrough>
            <wp:docPr id="11459899" name="Image 11459899" descr="Une image contenant bateau, eau, extérieur, pet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8230" t="14010" r="19219"/>
                    <a:stretch/>
                  </pic:blipFill>
                  <pic:spPr bwMode="auto">
                    <a:xfrm>
                      <a:off x="0" y="0"/>
                      <a:ext cx="1995805" cy="1199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D1E346" w14:textId="77777777" w:rsidR="001F526A" w:rsidRPr="002C7C4B" w:rsidRDefault="001F526A" w:rsidP="001F526A">
      <w:pPr>
        <w:spacing w:after="200"/>
        <w:rPr>
          <w:rFonts w:cs="Cambria"/>
          <w:lang w:val="en-US"/>
        </w:rPr>
      </w:pPr>
      <w:proofErr w:type="spellStart"/>
      <w:r w:rsidRPr="002C7C4B">
        <w:rPr>
          <w:rFonts w:cs="Cambria"/>
          <w:b/>
          <w:lang w:val="en-US"/>
        </w:rPr>
        <w:t>BeHydro</w:t>
      </w:r>
      <w:proofErr w:type="spellEnd"/>
      <w:r w:rsidRPr="002C7C4B">
        <w:rPr>
          <w:rFonts w:cs="Cambria"/>
          <w:b/>
          <w:lang w:val="en-US"/>
        </w:rPr>
        <w:t xml:space="preserve"> /</w:t>
      </w:r>
      <w:proofErr w:type="spellStart"/>
      <w:r w:rsidRPr="002C7C4B">
        <w:rPr>
          <w:rFonts w:cs="Cambria"/>
          <w:b/>
          <w:lang w:val="en-US"/>
        </w:rPr>
        <w:t>hydrotug</w:t>
      </w:r>
      <w:proofErr w:type="spellEnd"/>
      <w:r w:rsidRPr="002C7C4B">
        <w:rPr>
          <w:rFonts w:cs="Cambria"/>
          <w:b/>
          <w:lang w:val="en-US"/>
        </w:rPr>
        <w:t xml:space="preserve"> </w:t>
      </w:r>
      <w:r w:rsidRPr="002C7C4B">
        <w:rPr>
          <w:rFonts w:cs="Cambria"/>
          <w:lang w:val="en-US"/>
        </w:rPr>
        <w:t>is a 20m long with hybrid system running on liquid hydrogen in combination with diesel and liquid hydrogen system will provide 2.8 MW / each.</w:t>
      </w:r>
      <w:r w:rsidRPr="00AF3253">
        <w:rPr>
          <w:rFonts w:cs="Cambria"/>
          <w:lang w:val="en-US"/>
        </w:rPr>
        <w:t xml:space="preserve"> </w:t>
      </w:r>
      <w:r w:rsidRPr="002C7C4B">
        <w:rPr>
          <w:rFonts w:cs="Cambria"/>
          <w:lang w:val="en-US"/>
        </w:rPr>
        <w:t xml:space="preserve">This </w:t>
      </w:r>
      <w:proofErr w:type="spellStart"/>
      <w:r w:rsidRPr="002C7C4B">
        <w:rPr>
          <w:rFonts w:cs="Cambria"/>
          <w:lang w:val="en-US"/>
        </w:rPr>
        <w:t>Hydrotug</w:t>
      </w:r>
      <w:proofErr w:type="spellEnd"/>
      <w:r w:rsidRPr="002C7C4B">
        <w:rPr>
          <w:rFonts w:cs="Cambria"/>
          <w:lang w:val="en-US"/>
        </w:rPr>
        <w:t xml:space="preserve"> will be the first vessel that boasts 400 kW of power on this dual technology </w:t>
      </w:r>
    </w:p>
    <w:p w14:paraId="6808BF22" w14:textId="77777777" w:rsidR="00C264C5" w:rsidRPr="002C7C4B" w:rsidRDefault="00C264C5" w:rsidP="00C264C5">
      <w:pPr>
        <w:spacing w:after="200"/>
        <w:rPr>
          <w:rFonts w:cs="Cambria"/>
          <w:b/>
          <w:lang w:val="en-US"/>
        </w:rPr>
      </w:pPr>
      <w:r w:rsidRPr="002C7C4B">
        <w:rPr>
          <w:rFonts w:cs="Cambria"/>
          <w:noProof/>
          <w:lang w:val="fr-FR" w:eastAsia="fr-FR"/>
        </w:rPr>
        <mc:AlternateContent>
          <mc:Choice Requires="wps">
            <w:drawing>
              <wp:anchor distT="0" distB="0" distL="114300" distR="114300" simplePos="0" relativeHeight="251658263" behindDoc="0" locked="0" layoutInCell="1" allowOverlap="1" wp14:anchorId="2E2E4E57" wp14:editId="418031A7">
                <wp:simplePos x="0" y="0"/>
                <wp:positionH relativeFrom="column">
                  <wp:posOffset>4418330</wp:posOffset>
                </wp:positionH>
                <wp:positionV relativeFrom="paragraph">
                  <wp:posOffset>71592</wp:posOffset>
                </wp:positionV>
                <wp:extent cx="2027555" cy="316865"/>
                <wp:effectExtent l="0" t="0" r="0" b="6985"/>
                <wp:wrapThrough wrapText="bothSides">
                  <wp:wrapPolygon edited="0">
                    <wp:start x="0" y="0"/>
                    <wp:lineTo x="0" y="20778"/>
                    <wp:lineTo x="21309" y="20778"/>
                    <wp:lineTo x="21309" y="0"/>
                    <wp:lineTo x="0" y="0"/>
                  </wp:wrapPolygon>
                </wp:wrapThrough>
                <wp:docPr id="11459888" name="Zone de texte 11459888"/>
                <wp:cNvGraphicFramePr/>
                <a:graphic xmlns:a="http://schemas.openxmlformats.org/drawingml/2006/main">
                  <a:graphicData uri="http://schemas.microsoft.com/office/word/2010/wordprocessingShape">
                    <wps:wsp>
                      <wps:cNvSpPr txBox="1"/>
                      <wps:spPr>
                        <a:xfrm>
                          <a:off x="0" y="0"/>
                          <a:ext cx="2027555" cy="316865"/>
                        </a:xfrm>
                        <a:prstGeom prst="rect">
                          <a:avLst/>
                        </a:prstGeom>
                        <a:solidFill>
                          <a:prstClr val="white"/>
                        </a:solidFill>
                        <a:ln>
                          <a:noFill/>
                        </a:ln>
                      </wps:spPr>
                      <wps:txbx>
                        <w:txbxContent>
                          <w:p w14:paraId="42C12E92" w14:textId="77777777" w:rsidR="00FC5A5C" w:rsidRPr="00962044" w:rsidRDefault="00FC5A5C" w:rsidP="00C264C5">
                            <w:pPr>
                              <w:pStyle w:val="Lgende"/>
                            </w:pPr>
                            <w:proofErr w:type="spellStart"/>
                            <w:r w:rsidRPr="00700A35">
                              <w:t>Figure</w:t>
                            </w:r>
                            <w:proofErr w:type="spellEnd"/>
                            <w:r w:rsidRPr="00700A35">
                              <w:t xml:space="preserve"> </w:t>
                            </w:r>
                            <w:r>
                              <w:t>20</w:t>
                            </w:r>
                            <w:r w:rsidRPr="00700A35">
                              <w:t>:</w:t>
                            </w:r>
                            <w:r>
                              <w:t xml:space="preserve"> </w:t>
                            </w:r>
                            <w:proofErr w:type="spellStart"/>
                            <w:r w:rsidRPr="00FC7A47">
                              <w:t>BeHydro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2E4E57" id="Zone de texte 11459888" o:spid="_x0000_s1044" type="#_x0000_t202" style="position:absolute;margin-left:347.9pt;margin-top:5.65pt;width:159.65pt;height:24.9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" stroked="f">
                <v:textbox inset="0,0,0,0">
                  <w:txbxContent>
                    <w:p w14:paraId="42C12E92" w14:textId="77777777" w:rsidR="00FC5A5C" w:rsidRPr="00962044" w:rsidRDefault="00FC5A5C" w:rsidP="00C264C5">
                      <w:pPr>
                        <w:pStyle w:val="Lgende"/>
                      </w:pPr>
                      <w:proofErr w:type="spellStart"/>
                      <w:r w:rsidRPr="00700A35">
                        <w:t>Figure</w:t>
                      </w:r>
                      <w:proofErr w:type="spellEnd"/>
                      <w:r w:rsidRPr="00700A35">
                        <w:t xml:space="preserve"> </w:t>
                      </w:r>
                      <w:r>
                        <w:t>20</w:t>
                      </w:r>
                      <w:r w:rsidRPr="00700A35">
                        <w:t>:</w:t>
                      </w:r>
                      <w:r>
                        <w:t xml:space="preserve"> </w:t>
                      </w:r>
                      <w:proofErr w:type="spellStart"/>
                      <w:r w:rsidRPr="00FC7A47">
                        <w:t>BeHydro</w:t>
                      </w:r>
                      <w:proofErr w:type="spellEnd"/>
                    </w:p>
                  </w:txbxContent>
                </v:textbox>
                <w10:wrap type="through"/>
              </v:shape>
            </w:pict>
          </mc:Fallback>
        </mc:AlternateContent>
      </w:r>
    </w:p>
    <w:p w14:paraId="329958DD" w14:textId="77777777" w:rsidR="00C264C5" w:rsidRPr="002C7C4B" w:rsidRDefault="00C264C5" w:rsidP="00C264C5">
      <w:pPr>
        <w:spacing w:after="200"/>
        <w:rPr>
          <w:rFonts w:cs="Cambria"/>
          <w:b/>
          <w:lang w:val="en-US"/>
        </w:rPr>
      </w:pPr>
    </w:p>
    <w:p w14:paraId="3FF2E423" w14:textId="77777777" w:rsidR="001F526A" w:rsidRPr="002C7C4B" w:rsidRDefault="00C264C5" w:rsidP="001F526A">
      <w:pPr>
        <w:spacing w:after="200"/>
        <w:rPr>
          <w:rFonts w:cs="Cambria"/>
          <w:lang w:val="en-US"/>
        </w:rPr>
      </w:pPr>
      <w:r w:rsidRPr="002C7C4B">
        <w:rPr>
          <w:rFonts w:cs="Cambria"/>
          <w:noProof/>
          <w:lang w:val="fr-FR" w:eastAsia="fr-FR"/>
        </w:rPr>
        <mc:AlternateContent>
          <mc:Choice Requires="wps">
            <w:drawing>
              <wp:anchor distT="0" distB="0" distL="114300" distR="114300" simplePos="0" relativeHeight="251658258" behindDoc="0" locked="0" layoutInCell="1" allowOverlap="1" wp14:anchorId="6DFDA989" wp14:editId="375DCCC1">
                <wp:simplePos x="0" y="0"/>
                <wp:positionH relativeFrom="page">
                  <wp:align>right</wp:align>
                </wp:positionH>
                <wp:positionV relativeFrom="paragraph">
                  <wp:posOffset>1103630</wp:posOffset>
                </wp:positionV>
                <wp:extent cx="2232025" cy="262255"/>
                <wp:effectExtent l="0" t="0" r="0" b="4445"/>
                <wp:wrapThrough wrapText="bothSides">
                  <wp:wrapPolygon edited="0">
                    <wp:start x="0" y="0"/>
                    <wp:lineTo x="0" y="20397"/>
                    <wp:lineTo x="21385" y="20397"/>
                    <wp:lineTo x="21385" y="0"/>
                    <wp:lineTo x="0" y="0"/>
                  </wp:wrapPolygon>
                </wp:wrapThrough>
                <wp:docPr id="11459889" name="Zone de texte 11459889"/>
                <wp:cNvGraphicFramePr/>
                <a:graphic xmlns:a="http://schemas.openxmlformats.org/drawingml/2006/main">
                  <a:graphicData uri="http://schemas.microsoft.com/office/word/2010/wordprocessingShape">
                    <wps:wsp>
                      <wps:cNvSpPr txBox="1"/>
                      <wps:spPr>
                        <a:xfrm>
                          <a:off x="0" y="0"/>
                          <a:ext cx="2232025" cy="262255"/>
                        </a:xfrm>
                        <a:prstGeom prst="rect">
                          <a:avLst/>
                        </a:prstGeom>
                        <a:solidFill>
                          <a:prstClr val="white"/>
                        </a:solidFill>
                        <a:ln>
                          <a:noFill/>
                        </a:ln>
                      </wps:spPr>
                      <wps:txbx>
                        <w:txbxContent>
                          <w:p w14:paraId="767EB6C4" w14:textId="77777777" w:rsidR="00FC5A5C" w:rsidRPr="00492DFF" w:rsidRDefault="00FC5A5C" w:rsidP="00C264C5">
                            <w:pPr>
                              <w:pStyle w:val="Lgende"/>
                            </w:pPr>
                            <w:r w:rsidRPr="00117414">
                              <w:t xml:space="preserve">Figure </w:t>
                            </w:r>
                            <w:r>
                              <w:t>21</w:t>
                            </w:r>
                            <w:r w:rsidRPr="00117414">
                              <w:t xml:space="preserve">: </w:t>
                            </w:r>
                            <w:r>
                              <w:t xml:space="preserve">ELEKTRA push </w:t>
                            </w:r>
                            <w:proofErr w:type="spellStart"/>
                            <w:r>
                              <w:t>boat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FDA989" id="Zone de texte 11459889" o:spid="_x0000_s1045" type="#_x0000_t202" style="position:absolute;margin-left:124.55pt;margin-top:86.9pt;width:175.75pt;height:20.65pt;z-index:25165825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" stroked="f">
                <v:textbox inset="0,0,0,0">
                  <w:txbxContent>
                    <w:p w14:paraId="767EB6C4" w14:textId="77777777" w:rsidR="00FC5A5C" w:rsidRPr="00492DFF" w:rsidRDefault="00FC5A5C" w:rsidP="00C264C5">
                      <w:pPr>
                        <w:pStyle w:val="Lgende"/>
                      </w:pPr>
                      <w:r w:rsidRPr="00117414">
                        <w:t xml:space="preserve">Figure </w:t>
                      </w:r>
                      <w:r>
                        <w:t>21</w:t>
                      </w:r>
                      <w:r w:rsidRPr="00117414">
                        <w:t xml:space="preserve">: </w:t>
                      </w:r>
                      <w:r>
                        <w:t xml:space="preserve">ELEKTRA push </w:t>
                      </w:r>
                      <w:proofErr w:type="spellStart"/>
                      <w:r>
                        <w:t>boat</w:t>
                      </w:r>
                      <w:proofErr w:type="spellEnd"/>
                    </w:p>
                  </w:txbxContent>
                </v:textbox>
                <w10:wrap type="through" anchorx="page"/>
              </v:shape>
            </w:pict>
          </mc:Fallback>
        </mc:AlternateContent>
      </w:r>
      <w:r w:rsidRPr="002C7C4B">
        <w:rPr>
          <w:rFonts w:cs="Cambria"/>
          <w:noProof/>
          <w:lang w:val="fr-FR" w:eastAsia="fr-FR"/>
        </w:rPr>
        <w:drawing>
          <wp:anchor distT="0" distB="0" distL="114300" distR="114300" simplePos="0" relativeHeight="251658256" behindDoc="1" locked="0" layoutInCell="1" allowOverlap="1" wp14:anchorId="2484D5D1" wp14:editId="170B7444">
            <wp:simplePos x="0" y="0"/>
            <wp:positionH relativeFrom="page">
              <wp:posOffset>5241906</wp:posOffset>
            </wp:positionH>
            <wp:positionV relativeFrom="paragraph">
              <wp:posOffset>11606</wp:posOffset>
            </wp:positionV>
            <wp:extent cx="2232025" cy="1176655"/>
            <wp:effectExtent l="0" t="0" r="0" b="4445"/>
            <wp:wrapTight wrapText="bothSides">
              <wp:wrapPolygon edited="0">
                <wp:start x="0" y="0"/>
                <wp:lineTo x="0" y="21332"/>
                <wp:lineTo x="21385" y="21332"/>
                <wp:lineTo x="21385" y="0"/>
                <wp:lineTo x="0" y="0"/>
              </wp:wrapPolygon>
            </wp:wrapTight>
            <wp:docPr id="11459900" name="Image 11459900" descr="C:\Users\ho.ebrunswic\AppData\Local\Microsoft\Windows\INetCache\Content.MSO\BC59C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ho.ebrunswic\AppData\Local\Microsoft\Windows\INetCache\Content.MSO\BC59CA2.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32025" cy="1176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526A" w:rsidRPr="107F71AF">
        <w:rPr>
          <w:rFonts w:cs="Cambria"/>
          <w:b/>
          <w:bCs/>
          <w:lang w:val="en-US"/>
        </w:rPr>
        <w:t xml:space="preserve">e4ship/Elektra </w:t>
      </w:r>
      <w:r w:rsidR="001F526A" w:rsidRPr="002C7C4B">
        <w:rPr>
          <w:rFonts w:cs="Cambria"/>
          <w:lang w:val="en-US"/>
        </w:rPr>
        <w:t>is a hybrid canal push boat powered by a combination of fuel cells, batteries and an electric motor. This 20m long push boat will be equipped with two 200kW propellers.</w:t>
      </w:r>
      <w:r w:rsidR="001F526A" w:rsidRPr="00AF3253">
        <w:rPr>
          <w:rFonts w:cs="Cambria"/>
          <w:lang w:val="en-US"/>
        </w:rPr>
        <w:t xml:space="preserve"> </w:t>
      </w:r>
      <w:r w:rsidR="001F526A" w:rsidRPr="002C7C4B">
        <w:rPr>
          <w:rFonts w:cs="Cambria"/>
          <w:lang w:val="en-US"/>
        </w:rPr>
        <w:t>Fuel cell technology is being leveraged for hydrogen-fed baseload energy supply for the powertrain and onboard grid. Accumulators are harnessed for peak loads. ELEKTRA is not only investigating hydrogen’s feasibility as an energy store given its specific properties, researchers can study the dynamic interactions between the energy sources and identify and also extend the maximum range of a canal tugboat.</w:t>
      </w:r>
    </w:p>
    <w:p w14:paraId="6426E1FD" w14:textId="77777777" w:rsidR="00C264C5" w:rsidRPr="002C7C4B" w:rsidRDefault="00C264C5" w:rsidP="00C264C5">
      <w:pPr>
        <w:spacing w:after="200"/>
        <w:rPr>
          <w:rFonts w:cs="Cambria"/>
          <w:b/>
          <w:lang w:val="en-US"/>
        </w:rPr>
      </w:pPr>
      <w:r w:rsidRPr="002C7C4B">
        <w:rPr>
          <w:rFonts w:cs="Cambria"/>
          <w:b/>
          <w:noProof/>
          <w:lang w:val="fr-FR" w:eastAsia="fr-FR"/>
        </w:rPr>
        <w:drawing>
          <wp:anchor distT="0" distB="0" distL="114300" distR="114300" simplePos="0" relativeHeight="251658264" behindDoc="1" locked="0" layoutInCell="1" allowOverlap="1" wp14:anchorId="2D78172A" wp14:editId="731D8484">
            <wp:simplePos x="0" y="0"/>
            <wp:positionH relativeFrom="page">
              <wp:posOffset>5232205</wp:posOffset>
            </wp:positionH>
            <wp:positionV relativeFrom="paragraph">
              <wp:posOffset>102531</wp:posOffset>
            </wp:positionV>
            <wp:extent cx="2244090" cy="920750"/>
            <wp:effectExtent l="0" t="0" r="3810" b="0"/>
            <wp:wrapTight wrapText="bothSides">
              <wp:wrapPolygon edited="0">
                <wp:start x="0" y="0"/>
                <wp:lineTo x="0" y="21004"/>
                <wp:lineTo x="21453" y="21004"/>
                <wp:lineTo x="21453" y="0"/>
                <wp:lineTo x="0" y="0"/>
              </wp:wrapPolygon>
            </wp:wrapTight>
            <wp:docPr id="11459901" name="Image 11459901" descr="Une image contenant eau, montagne, extérieur, b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679" t="2177" r="6803" b="-1"/>
                    <a:stretch/>
                  </pic:blipFill>
                  <pic:spPr bwMode="auto">
                    <a:xfrm>
                      <a:off x="0" y="0"/>
                      <a:ext cx="2244090" cy="920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B8877E" w14:textId="637835C6" w:rsidR="00C264C5" w:rsidRPr="002C7C4B" w:rsidRDefault="00C264C5" w:rsidP="00C264C5">
      <w:pPr>
        <w:spacing w:after="200"/>
        <w:rPr>
          <w:rFonts w:cs="Cambria"/>
          <w:lang w:val="en-US"/>
        </w:rPr>
      </w:pPr>
      <w:r w:rsidRPr="002C7C4B">
        <w:rPr>
          <w:rFonts w:cs="Cambria"/>
          <w:noProof/>
          <w:lang w:val="fr-FR" w:eastAsia="fr-FR"/>
        </w:rPr>
        <mc:AlternateContent>
          <mc:Choice Requires="wps">
            <w:drawing>
              <wp:anchor distT="0" distB="0" distL="114300" distR="114300" simplePos="0" relativeHeight="251658267" behindDoc="1" locked="0" layoutInCell="1" allowOverlap="1" wp14:anchorId="4E71A920" wp14:editId="7971FD20">
                <wp:simplePos x="0" y="0"/>
                <wp:positionH relativeFrom="column">
                  <wp:posOffset>4328795</wp:posOffset>
                </wp:positionH>
                <wp:positionV relativeFrom="paragraph">
                  <wp:posOffset>662940</wp:posOffset>
                </wp:positionV>
                <wp:extent cx="2244090" cy="635"/>
                <wp:effectExtent l="0" t="0" r="3810" b="0"/>
                <wp:wrapTight wrapText="bothSides">
                  <wp:wrapPolygon edited="0">
                    <wp:start x="0" y="0"/>
                    <wp:lineTo x="0" y="20494"/>
                    <wp:lineTo x="21453" y="20494"/>
                    <wp:lineTo x="21453" y="0"/>
                    <wp:lineTo x="0" y="0"/>
                  </wp:wrapPolygon>
                </wp:wrapTight>
                <wp:docPr id="11459890" name="Zone de texte 11459890"/>
                <wp:cNvGraphicFramePr/>
                <a:graphic xmlns:a="http://schemas.openxmlformats.org/drawingml/2006/main">
                  <a:graphicData uri="http://schemas.microsoft.com/office/word/2010/wordprocessingShape">
                    <wps:wsp>
                      <wps:cNvSpPr txBox="1"/>
                      <wps:spPr>
                        <a:xfrm>
                          <a:off x="0" y="0"/>
                          <a:ext cx="2244090" cy="635"/>
                        </a:xfrm>
                        <a:prstGeom prst="rect">
                          <a:avLst/>
                        </a:prstGeom>
                        <a:solidFill>
                          <a:prstClr val="white"/>
                        </a:solidFill>
                        <a:ln>
                          <a:noFill/>
                        </a:ln>
                      </wps:spPr>
                      <wps:txbx>
                        <w:txbxContent>
                          <w:p w14:paraId="1FDB1A1E" w14:textId="6A667BC0" w:rsidR="00FC5A5C" w:rsidRPr="00E837E9" w:rsidRDefault="00FC5A5C" w:rsidP="00C264C5">
                            <w:pPr>
                              <w:pStyle w:val="Lgende"/>
                              <w:rPr>
                                <w:b/>
                                <w:noProof/>
                                <w:lang w:val="en-US"/>
                              </w:rPr>
                            </w:pPr>
                            <w:proofErr w:type="spellStart"/>
                            <w:r w:rsidRPr="006C5063">
                              <w:t>Figure</w:t>
                            </w:r>
                            <w:proofErr w:type="spellEnd"/>
                            <w:r w:rsidRPr="006C5063">
                              <w:t xml:space="preserve"> </w:t>
                            </w:r>
                            <w:r>
                              <w:t>22</w:t>
                            </w:r>
                            <w:r w:rsidRPr="006C5063">
                              <w:t xml:space="preserve">: </w:t>
                            </w:r>
                            <w:proofErr w:type="spellStart"/>
                            <w:r>
                              <w:t>flagships</w:t>
                            </w:r>
                            <w:proofErr w:type="spellEnd"/>
                            <w:r>
                              <w:t xml:space="preserve"> </w:t>
                            </w:r>
                            <w:proofErr w:type="spellStart"/>
                            <w:r>
                              <w:t>project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71A920" id="Zone de texte 11459890" o:spid="_x0000_s1046" type="#_x0000_t202" style="position:absolute;margin-left:340.85pt;margin-top:52.2pt;width:176.7pt;height:.05pt;z-index:-2516582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" stroked="f">
                <v:textbox style="mso-fit-shape-to-text:t" inset="0,0,0,0">
                  <w:txbxContent>
                    <w:p w14:paraId="1FDB1A1E" w14:textId="6A667BC0" w:rsidR="00FC5A5C" w:rsidRPr="00E837E9" w:rsidRDefault="00FC5A5C" w:rsidP="00C264C5">
                      <w:pPr>
                        <w:pStyle w:val="Lgende"/>
                        <w:rPr>
                          <w:b/>
                          <w:noProof/>
                          <w:lang w:val="en-US"/>
                        </w:rPr>
                      </w:pPr>
                      <w:proofErr w:type="spellStart"/>
                      <w:r w:rsidRPr="006C5063">
                        <w:t>Figure</w:t>
                      </w:r>
                      <w:proofErr w:type="spellEnd"/>
                      <w:r w:rsidRPr="006C5063">
                        <w:t xml:space="preserve"> </w:t>
                      </w:r>
                      <w:r>
                        <w:t>22</w:t>
                      </w:r>
                      <w:r w:rsidRPr="006C5063">
                        <w:t xml:space="preserve">: </w:t>
                      </w:r>
                      <w:proofErr w:type="spellStart"/>
                      <w:r>
                        <w:t>flagships</w:t>
                      </w:r>
                      <w:proofErr w:type="spellEnd"/>
                      <w:r>
                        <w:t xml:space="preserve"> </w:t>
                      </w:r>
                      <w:proofErr w:type="spellStart"/>
                      <w:r>
                        <w:t>project</w:t>
                      </w:r>
                      <w:proofErr w:type="spellEnd"/>
                    </w:p>
                  </w:txbxContent>
                </v:textbox>
                <w10:wrap type="tight"/>
              </v:shape>
            </w:pict>
          </mc:Fallback>
        </mc:AlternateContent>
      </w:r>
      <w:proofErr w:type="spellStart"/>
      <w:r w:rsidR="04265B09" w:rsidRPr="65F26FE1">
        <w:rPr>
          <w:rFonts w:cs="Cambria"/>
          <w:b/>
          <w:bCs/>
          <w:lang w:val="en-US"/>
        </w:rPr>
        <w:t>F</w:t>
      </w:r>
      <w:r w:rsidR="34E50EB8" w:rsidRPr="65F26FE1">
        <w:rPr>
          <w:rFonts w:cs="Cambria"/>
          <w:b/>
          <w:bCs/>
          <w:lang w:val="en-US"/>
        </w:rPr>
        <w:t>L</w:t>
      </w:r>
      <w:r w:rsidR="110E1502" w:rsidRPr="65F26FE1">
        <w:rPr>
          <w:rFonts w:cs="Cambria"/>
          <w:b/>
          <w:bCs/>
          <w:lang w:val="en-US"/>
        </w:rPr>
        <w:t>A</w:t>
      </w:r>
      <w:r w:rsidR="12A114FD" w:rsidRPr="65F26FE1">
        <w:rPr>
          <w:rFonts w:cs="Cambria"/>
          <w:b/>
          <w:bCs/>
          <w:lang w:val="en-US"/>
        </w:rPr>
        <w:t>GS</w:t>
      </w:r>
      <w:r w:rsidR="04265B09" w:rsidRPr="65F26FE1">
        <w:rPr>
          <w:rFonts w:cs="Cambria"/>
          <w:b/>
          <w:bCs/>
          <w:lang w:val="en-US"/>
        </w:rPr>
        <w:t>hips</w:t>
      </w:r>
      <w:proofErr w:type="spellEnd"/>
      <w:r w:rsidRPr="002C7C4B">
        <w:rPr>
          <w:rFonts w:cs="Cambria"/>
          <w:b/>
          <w:lang w:val="en-US"/>
        </w:rPr>
        <w:t xml:space="preserve"> </w:t>
      </w:r>
      <w:r w:rsidRPr="002C7C4B">
        <w:rPr>
          <w:rFonts w:cs="Cambria"/>
          <w:lang w:val="en-US"/>
        </w:rPr>
        <w:t>3×200 kW PEM fuel cell modules supplied by Ballard Power Systems Europe, the H2 storage (250bar gaseous with 600 kg total capacity) should be able to supply fuel of 260 km operation / day and fuel a 500kW battery</w:t>
      </w:r>
    </w:p>
    <w:p w14:paraId="3C32CBC8" w14:textId="77777777" w:rsidR="00C264C5" w:rsidRPr="002C7C4B" w:rsidRDefault="00C264C5" w:rsidP="00C264C5">
      <w:pPr>
        <w:spacing w:after="200"/>
        <w:rPr>
          <w:rFonts w:cs="Cambria"/>
          <w:lang w:val="en-US"/>
        </w:rPr>
      </w:pPr>
      <w:r w:rsidRPr="002C7C4B">
        <w:rPr>
          <w:rFonts w:cs="Cambria"/>
          <w:noProof/>
          <w:lang w:val="fr-FR" w:eastAsia="fr-FR"/>
        </w:rPr>
        <w:drawing>
          <wp:anchor distT="0" distB="0" distL="114300" distR="114300" simplePos="0" relativeHeight="251658265" behindDoc="0" locked="0" layoutInCell="1" allowOverlap="1" wp14:anchorId="25089FED" wp14:editId="56EBFEC5">
            <wp:simplePos x="0" y="0"/>
            <wp:positionH relativeFrom="page">
              <wp:posOffset>5223510</wp:posOffset>
            </wp:positionH>
            <wp:positionV relativeFrom="paragraph">
              <wp:posOffset>231775</wp:posOffset>
            </wp:positionV>
            <wp:extent cx="2198370" cy="1305560"/>
            <wp:effectExtent l="0" t="0" r="0" b="8890"/>
            <wp:wrapThrough wrapText="bothSides">
              <wp:wrapPolygon edited="0">
                <wp:start x="0" y="0"/>
                <wp:lineTo x="0" y="21432"/>
                <wp:lineTo x="21338" y="21432"/>
                <wp:lineTo x="21338" y="0"/>
                <wp:lineTo x="0" y="0"/>
              </wp:wrapPolygon>
            </wp:wrapThrough>
            <wp:docPr id="11459902" name="Image 11459902" descr="Une image contenant eau, extérieur, bateau, navi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9918" t="2651" r="11935" b="19834"/>
                    <a:stretch/>
                  </pic:blipFill>
                  <pic:spPr bwMode="auto">
                    <a:xfrm>
                      <a:off x="0" y="0"/>
                      <a:ext cx="2198370" cy="1305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09DCA" w14:textId="77777777" w:rsidR="001F526A" w:rsidRPr="002C7C4B" w:rsidRDefault="00C264C5" w:rsidP="001F526A">
      <w:pPr>
        <w:spacing w:after="200"/>
        <w:rPr>
          <w:rFonts w:cs="Cambria"/>
          <w:lang w:val="en-US"/>
        </w:rPr>
      </w:pPr>
      <w:r w:rsidRPr="002C7C4B">
        <w:rPr>
          <w:rFonts w:cs="Cambria"/>
          <w:noProof/>
          <w:lang w:val="fr-FR" w:eastAsia="fr-FR"/>
        </w:rPr>
        <mc:AlternateContent>
          <mc:Choice Requires="wps">
            <w:drawing>
              <wp:anchor distT="0" distB="0" distL="114300" distR="114300" simplePos="0" relativeHeight="251658266" behindDoc="0" locked="0" layoutInCell="1" allowOverlap="1" wp14:anchorId="3699A3D5" wp14:editId="3F2EFB2B">
                <wp:simplePos x="0" y="0"/>
                <wp:positionH relativeFrom="column">
                  <wp:posOffset>4323715</wp:posOffset>
                </wp:positionH>
                <wp:positionV relativeFrom="paragraph">
                  <wp:posOffset>930275</wp:posOffset>
                </wp:positionV>
                <wp:extent cx="2198370" cy="635"/>
                <wp:effectExtent l="0" t="0" r="0" b="0"/>
                <wp:wrapThrough wrapText="bothSides">
                  <wp:wrapPolygon edited="0">
                    <wp:start x="0" y="0"/>
                    <wp:lineTo x="0" y="20494"/>
                    <wp:lineTo x="21338" y="20494"/>
                    <wp:lineTo x="21338" y="0"/>
                    <wp:lineTo x="0" y="0"/>
                  </wp:wrapPolygon>
                </wp:wrapThrough>
                <wp:docPr id="11459891" name="Zone de texte 11459891"/>
                <wp:cNvGraphicFramePr/>
                <a:graphic xmlns:a="http://schemas.openxmlformats.org/drawingml/2006/main">
                  <a:graphicData uri="http://schemas.microsoft.com/office/word/2010/wordprocessingShape">
                    <wps:wsp>
                      <wps:cNvSpPr txBox="1"/>
                      <wps:spPr>
                        <a:xfrm>
                          <a:off x="0" y="0"/>
                          <a:ext cx="2198370" cy="635"/>
                        </a:xfrm>
                        <a:prstGeom prst="rect">
                          <a:avLst/>
                        </a:prstGeom>
                        <a:solidFill>
                          <a:prstClr val="white"/>
                        </a:solidFill>
                        <a:ln>
                          <a:noFill/>
                        </a:ln>
                      </wps:spPr>
                      <wps:txbx>
                        <w:txbxContent>
                          <w:p w14:paraId="2DCE1132" w14:textId="77777777" w:rsidR="00FC5A5C" w:rsidRPr="005E3612" w:rsidRDefault="00FC5A5C" w:rsidP="00C264C5">
                            <w:pPr>
                              <w:pStyle w:val="Lgende"/>
                            </w:pPr>
                            <w:proofErr w:type="spellStart"/>
                            <w:r w:rsidRPr="00625E9E">
                              <w:t>Figure</w:t>
                            </w:r>
                            <w:proofErr w:type="spellEnd"/>
                            <w:r w:rsidRPr="00625E9E">
                              <w:t xml:space="preserve"> </w:t>
                            </w:r>
                            <w:r>
                              <w:t>23</w:t>
                            </w:r>
                            <w:r w:rsidRPr="00625E9E">
                              <w:t xml:space="preserve">: </w:t>
                            </w:r>
                            <w:proofErr w:type="spellStart"/>
                            <w:r>
                              <w:t>Keystuten</w:t>
                            </w:r>
                            <w:proofErr w:type="spellEnd"/>
                            <w:r>
                              <w:t xml:space="preserve"> </w:t>
                            </w:r>
                            <w:proofErr w:type="spellStart"/>
                            <w:r>
                              <w:t>vessel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99A3D5" id="Zone de texte 11459891" o:spid="_x0000_s1047" type="#_x0000_t202" style="position:absolute;margin-left:340.45pt;margin-top:73.25pt;width:173.1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" stroked="f">
                <v:textbox style="mso-fit-shape-to-text:t" inset="0,0,0,0">
                  <w:txbxContent>
                    <w:p w14:paraId="2DCE1132" w14:textId="77777777" w:rsidR="00FC5A5C" w:rsidRPr="005E3612" w:rsidRDefault="00FC5A5C" w:rsidP="00C264C5">
                      <w:pPr>
                        <w:pStyle w:val="Lgende"/>
                      </w:pPr>
                      <w:proofErr w:type="spellStart"/>
                      <w:r w:rsidRPr="00625E9E">
                        <w:t>Figure</w:t>
                      </w:r>
                      <w:proofErr w:type="spellEnd"/>
                      <w:r w:rsidRPr="00625E9E">
                        <w:t xml:space="preserve"> </w:t>
                      </w:r>
                      <w:r>
                        <w:t>23</w:t>
                      </w:r>
                      <w:r w:rsidRPr="00625E9E">
                        <w:t xml:space="preserve">: </w:t>
                      </w:r>
                      <w:proofErr w:type="spellStart"/>
                      <w:r>
                        <w:t>Keystuten</w:t>
                      </w:r>
                      <w:proofErr w:type="spellEnd"/>
                      <w:r>
                        <w:t xml:space="preserve"> </w:t>
                      </w:r>
                      <w:proofErr w:type="spellStart"/>
                      <w:r>
                        <w:t>vessel</w:t>
                      </w:r>
                      <w:proofErr w:type="spellEnd"/>
                    </w:p>
                  </w:txbxContent>
                </v:textbox>
                <w10:wrap type="through"/>
              </v:shape>
            </w:pict>
          </mc:Fallback>
        </mc:AlternateContent>
      </w:r>
      <w:proofErr w:type="spellStart"/>
      <w:r w:rsidR="001F526A" w:rsidRPr="002C7C4B">
        <w:rPr>
          <w:rFonts w:cs="Cambria"/>
          <w:b/>
          <w:lang w:val="en-US"/>
        </w:rPr>
        <w:t>Kystruten</w:t>
      </w:r>
      <w:proofErr w:type="spellEnd"/>
      <w:r w:rsidR="001F526A" w:rsidRPr="002C7C4B">
        <w:rPr>
          <w:rFonts w:cs="Cambria"/>
          <w:b/>
          <w:lang w:val="en-US"/>
        </w:rPr>
        <w:t xml:space="preserve"> </w:t>
      </w:r>
      <w:r w:rsidR="001F526A" w:rsidRPr="002C7C4B">
        <w:rPr>
          <w:rFonts w:cs="Cambria"/>
          <w:lang w:val="en-US"/>
        </w:rPr>
        <w:t xml:space="preserve">is one-year contract for design and technical specifications for a zero emissions system fully classifiable and in conformity with IMO maritime safety requirements. The system solution that </w:t>
      </w:r>
      <w:proofErr w:type="spellStart"/>
      <w:r w:rsidR="001F526A" w:rsidRPr="002C7C4B">
        <w:rPr>
          <w:rFonts w:cs="Cambria"/>
          <w:lang w:val="en-US"/>
        </w:rPr>
        <w:t>PowerCell</w:t>
      </w:r>
      <w:proofErr w:type="spellEnd"/>
      <w:r w:rsidR="001F526A" w:rsidRPr="002C7C4B">
        <w:rPr>
          <w:rFonts w:cs="Cambria"/>
          <w:lang w:val="en-US"/>
        </w:rPr>
        <w:t xml:space="preserve"> and </w:t>
      </w:r>
      <w:proofErr w:type="spellStart"/>
      <w:r w:rsidR="001F526A" w:rsidRPr="002C7C4B">
        <w:rPr>
          <w:rFonts w:cs="Cambria"/>
          <w:lang w:val="en-US"/>
        </w:rPr>
        <w:t>Havyard</w:t>
      </w:r>
      <w:proofErr w:type="spellEnd"/>
      <w:r w:rsidR="001F526A" w:rsidRPr="002C7C4B">
        <w:rPr>
          <w:rFonts w:cs="Cambria"/>
          <w:lang w:val="en-US"/>
        </w:rPr>
        <w:t xml:space="preserve"> jointly will design, will be based on several marinized 200 kW fuel cell system modules connected in parallel with a total power of 3.2 MW.</w:t>
      </w:r>
      <w:r w:rsidR="001F526A" w:rsidRPr="00AF3253">
        <w:rPr>
          <w:rFonts w:cs="Cambria"/>
          <w:lang w:val="en-US"/>
        </w:rPr>
        <w:t xml:space="preserve"> </w:t>
      </w:r>
    </w:p>
    <w:p w14:paraId="0F71F19A" w14:textId="77777777" w:rsidR="001F526A" w:rsidRPr="002C7C4B" w:rsidRDefault="001F526A" w:rsidP="001F526A">
      <w:pPr>
        <w:spacing w:after="200"/>
        <w:rPr>
          <w:rFonts w:cs="Cambria"/>
          <w:b/>
          <w:lang w:val="en-US"/>
        </w:rPr>
      </w:pPr>
    </w:p>
    <w:p w14:paraId="214E62A9" w14:textId="77777777" w:rsidR="001F526A" w:rsidRPr="002C7C4B" w:rsidRDefault="001F526A" w:rsidP="001F526A">
      <w:pPr>
        <w:spacing w:after="200"/>
        <w:rPr>
          <w:rStyle w:val="lev"/>
          <w:rFonts w:cs="Cambria"/>
          <w:b w:val="0"/>
          <w:lang w:val="en-US"/>
        </w:rPr>
      </w:pPr>
    </w:p>
    <w:p w14:paraId="572BAC55" w14:textId="77777777" w:rsidR="001F526A" w:rsidRPr="002C7C4B" w:rsidRDefault="00C264C5" w:rsidP="001F526A">
      <w:pPr>
        <w:spacing w:after="200"/>
        <w:rPr>
          <w:rFonts w:cs="Cambria"/>
          <w:lang w:val="en-US"/>
        </w:rPr>
      </w:pPr>
      <w:r w:rsidRPr="002C7C4B">
        <w:rPr>
          <w:rFonts w:cs="Cambria"/>
          <w:noProof/>
          <w:lang w:val="fr-FR" w:eastAsia="fr-FR"/>
        </w:rPr>
        <w:drawing>
          <wp:anchor distT="0" distB="0" distL="114300" distR="114300" simplePos="0" relativeHeight="251658261" behindDoc="0" locked="0" layoutInCell="1" allowOverlap="1" wp14:anchorId="086683D4" wp14:editId="5FDC225F">
            <wp:simplePos x="0" y="0"/>
            <wp:positionH relativeFrom="page">
              <wp:posOffset>5130165</wp:posOffset>
            </wp:positionH>
            <wp:positionV relativeFrom="paragraph">
              <wp:posOffset>74128</wp:posOffset>
            </wp:positionV>
            <wp:extent cx="2310765" cy="1073150"/>
            <wp:effectExtent l="0" t="0" r="635" b="6350"/>
            <wp:wrapThrough wrapText="bothSides">
              <wp:wrapPolygon edited="0">
                <wp:start x="0" y="0"/>
                <wp:lineTo x="0" y="21472"/>
                <wp:lineTo x="21487" y="21472"/>
                <wp:lineTo x="21487" y="0"/>
                <wp:lineTo x="0" y="0"/>
              </wp:wrapPolygon>
            </wp:wrapThrough>
            <wp:docPr id="11459903" name="Image 11459903" descr="Une image contenant extérieur, bateau, navire, pl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8978" t="27982" r="9171" b="10423"/>
                    <a:stretch/>
                  </pic:blipFill>
                  <pic:spPr bwMode="auto">
                    <a:xfrm>
                      <a:off x="0" y="0"/>
                      <a:ext cx="2310765" cy="107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C7C4B">
        <w:rPr>
          <w:rFonts w:cs="Cambria"/>
          <w:noProof/>
          <w:lang w:val="fr-FR" w:eastAsia="fr-FR"/>
        </w:rPr>
        <mc:AlternateContent>
          <mc:Choice Requires="wps">
            <w:drawing>
              <wp:anchor distT="0" distB="0" distL="114300" distR="114300" simplePos="0" relativeHeight="251658268" behindDoc="0" locked="0" layoutInCell="1" allowOverlap="1" wp14:anchorId="1B1F85DC" wp14:editId="235EF941">
                <wp:simplePos x="0" y="0"/>
                <wp:positionH relativeFrom="column">
                  <wp:posOffset>4234180</wp:posOffset>
                </wp:positionH>
                <wp:positionV relativeFrom="paragraph">
                  <wp:posOffset>944880</wp:posOffset>
                </wp:positionV>
                <wp:extent cx="2310765" cy="298450"/>
                <wp:effectExtent l="0" t="0" r="0" b="6350"/>
                <wp:wrapThrough wrapText="bothSides">
                  <wp:wrapPolygon edited="0">
                    <wp:start x="0" y="0"/>
                    <wp:lineTo x="0" y="20681"/>
                    <wp:lineTo x="21369" y="20681"/>
                    <wp:lineTo x="21369" y="0"/>
                    <wp:lineTo x="0" y="0"/>
                  </wp:wrapPolygon>
                </wp:wrapThrough>
                <wp:docPr id="11459892" name="Zone de texte 11459892"/>
                <wp:cNvGraphicFramePr/>
                <a:graphic xmlns:a="http://schemas.openxmlformats.org/drawingml/2006/main">
                  <a:graphicData uri="http://schemas.microsoft.com/office/word/2010/wordprocessingShape">
                    <wps:wsp>
                      <wps:cNvSpPr txBox="1"/>
                      <wps:spPr>
                        <a:xfrm>
                          <a:off x="0" y="0"/>
                          <a:ext cx="2310765" cy="298450"/>
                        </a:xfrm>
                        <a:prstGeom prst="rect">
                          <a:avLst/>
                        </a:prstGeom>
                        <a:solidFill>
                          <a:prstClr val="white"/>
                        </a:solidFill>
                        <a:ln>
                          <a:noFill/>
                        </a:ln>
                      </wps:spPr>
                      <wps:txbx>
                        <w:txbxContent>
                          <w:p w14:paraId="3EEA8842" w14:textId="77777777" w:rsidR="00FC5A5C" w:rsidRPr="006F5568" w:rsidRDefault="00FC5A5C" w:rsidP="00C264C5">
                            <w:pPr>
                              <w:pStyle w:val="Lgende"/>
                              <w:rPr>
                                <w:noProof/>
                              </w:rPr>
                            </w:pPr>
                            <w:r>
                              <w:t>F</w:t>
                            </w:r>
                            <w:r w:rsidRPr="006A6BA4">
                              <w:t xml:space="preserve">igure </w:t>
                            </w:r>
                            <w:r>
                              <w:t>24</w:t>
                            </w:r>
                            <w:r w:rsidRPr="006A6BA4">
                              <w:t>: A</w:t>
                            </w:r>
                            <w:r>
                              <w:t>rk Germania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1F85DC" id="Zone de texte 11459892" o:spid="_x0000_s1048" type="#_x0000_t202" style="position:absolute;margin-left:333.4pt;margin-top:74.4pt;width:181.95pt;height:23.5pt;z-index:251658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" stroked="f">
                <v:textbox inset="0,0,0,0">
                  <w:txbxContent>
                    <w:p w14:paraId="3EEA8842" w14:textId="77777777" w:rsidR="00FC5A5C" w:rsidRPr="006F5568" w:rsidRDefault="00FC5A5C" w:rsidP="00C264C5">
                      <w:pPr>
                        <w:pStyle w:val="Lgende"/>
                        <w:rPr>
                          <w:noProof/>
                        </w:rPr>
                      </w:pPr>
                      <w:r>
                        <w:t>F</w:t>
                      </w:r>
                      <w:r w:rsidRPr="006A6BA4">
                        <w:t xml:space="preserve">igure </w:t>
                      </w:r>
                      <w:r>
                        <w:t>24</w:t>
                      </w:r>
                      <w:r w:rsidRPr="006A6BA4">
                        <w:t>: A</w:t>
                      </w:r>
                      <w:r>
                        <w:t>rk Germania</w:t>
                      </w:r>
                    </w:p>
                  </w:txbxContent>
                </v:textbox>
                <w10:wrap type="through"/>
              </v:shape>
            </w:pict>
          </mc:Fallback>
        </mc:AlternateContent>
      </w:r>
      <w:r w:rsidR="001F526A" w:rsidRPr="107F71AF">
        <w:rPr>
          <w:rFonts w:cs="Cambria"/>
          <w:b/>
          <w:bCs/>
          <w:lang w:val="en-US"/>
        </w:rPr>
        <w:t xml:space="preserve">Ark Germania </w:t>
      </w:r>
      <w:r w:rsidR="001F526A" w:rsidRPr="002C7C4B">
        <w:rPr>
          <w:rFonts w:cs="Cambria"/>
          <w:lang w:val="en-US"/>
        </w:rPr>
        <w:t>this ro-ro freight vessel will provide a platform for testing fuel cell technology. This 195m vessel will be adapted to enable the installation and testing of fuel cell plant during its regular operations in order to compare performance of each technologies on this specific constraint and assisting a total output of 18,000kW propulsion system allow tests of fuel cells up to 1MW.</w:t>
      </w:r>
    </w:p>
    <w:p w14:paraId="417F28E6" w14:textId="77777777" w:rsidR="001F526A" w:rsidRDefault="001F526A" w:rsidP="001F526A">
      <w:pPr>
        <w:spacing w:after="200"/>
        <w:rPr>
          <w:rFonts w:cs="Cambria"/>
          <w:b/>
          <w:lang w:val="en-US"/>
        </w:rPr>
      </w:pPr>
    </w:p>
    <w:p w14:paraId="4650C83C" w14:textId="77777777" w:rsidR="001F526A" w:rsidRDefault="001F526A" w:rsidP="001F526A">
      <w:pPr>
        <w:spacing w:after="200"/>
        <w:rPr>
          <w:rFonts w:cs="Cambria"/>
          <w:lang w:val="en-US"/>
        </w:rPr>
      </w:pPr>
      <w:r w:rsidRPr="002C7C4B">
        <w:rPr>
          <w:rFonts w:cs="Cambria"/>
          <w:b/>
          <w:lang w:val="en-US"/>
        </w:rPr>
        <w:t xml:space="preserve">Ark Dania is the next step </w:t>
      </w:r>
      <w:r w:rsidRPr="002C7C4B">
        <w:rPr>
          <w:rFonts w:cs="Cambria"/>
          <w:lang w:val="en-US"/>
        </w:rPr>
        <w:t>were designed to accommodate military transport needs as well as catering to DFDS’ varied ro-ro cargo manifests, with capacity for 3,000 lane-meters of wheeled freight, corresponding to some 185 heavy goods vehicles, plus 342TEU containers. Each is powered by two low-speed MAN main engines of the 8S40ME-B9 type, giving a total output of 18,000kW, driving twin controllable pitch propellers. While contractual speed was stipulated at 20.5 knots, the service speed criterion for usual North Sea transits was 18.6-18.7 knots.</w:t>
      </w:r>
    </w:p>
    <w:p w14:paraId="241E86FB" w14:textId="77777777" w:rsidR="001F526A" w:rsidRPr="002C7C4B" w:rsidRDefault="001F526A" w:rsidP="001F526A">
      <w:pPr>
        <w:spacing w:after="200"/>
        <w:rPr>
          <w:rFonts w:cs="Cambria"/>
          <w:lang w:val="en-US"/>
        </w:rPr>
      </w:pPr>
    </w:p>
    <w:p w14:paraId="422D1537" w14:textId="77777777" w:rsidR="001F526A" w:rsidRPr="002C7C4B" w:rsidRDefault="001F526A" w:rsidP="001F526A">
      <w:pPr>
        <w:spacing w:after="200"/>
        <w:rPr>
          <w:rFonts w:cs="Cambria"/>
          <w:b/>
          <w:lang w:val="en-US"/>
        </w:rPr>
      </w:pPr>
      <w:proofErr w:type="spellStart"/>
      <w:r w:rsidRPr="002C7C4B">
        <w:rPr>
          <w:rFonts w:cs="Cambria"/>
          <w:b/>
          <w:lang w:val="en-US"/>
        </w:rPr>
        <w:t>Raicho</w:t>
      </w:r>
      <w:proofErr w:type="spellEnd"/>
      <w:r w:rsidRPr="002C7C4B">
        <w:rPr>
          <w:rFonts w:cs="Cambria"/>
          <w:b/>
          <w:lang w:val="en-US"/>
        </w:rPr>
        <w:t xml:space="preserve"> N (2) after </w:t>
      </w:r>
      <w:proofErr w:type="spellStart"/>
      <w:r w:rsidRPr="002C7C4B">
        <w:rPr>
          <w:rFonts w:cs="Cambria"/>
          <w:b/>
          <w:lang w:val="en-US"/>
        </w:rPr>
        <w:t>Raicho</w:t>
      </w:r>
      <w:proofErr w:type="spellEnd"/>
      <w:r w:rsidRPr="002C7C4B">
        <w:rPr>
          <w:rFonts w:cs="Cambria"/>
          <w:b/>
          <w:lang w:val="en-US"/>
        </w:rPr>
        <w:t xml:space="preserve"> N (1) </w:t>
      </w:r>
      <w:r w:rsidRPr="002C7C4B">
        <w:rPr>
          <w:rFonts w:cs="Cambria"/>
          <w:lang w:val="en-US"/>
        </w:rPr>
        <w:t xml:space="preserve">This time Toshiba is about to test its technology with a fuel cell ship, which is installed with a larger 30kW pure hydrogen fuel cell system, but we don’t have further information on the this POC. </w:t>
      </w:r>
    </w:p>
    <w:p w14:paraId="5693A423" w14:textId="77777777" w:rsidR="001F526A" w:rsidRPr="00472C12" w:rsidRDefault="001F526A" w:rsidP="001F526A">
      <w:pPr>
        <w:jc w:val="both"/>
        <w:rPr>
          <w:lang w:val="en-US"/>
        </w:rPr>
      </w:pPr>
    </w:p>
    <w:p w14:paraId="790CC5A7" w14:textId="77777777" w:rsidR="001F526A" w:rsidRDefault="001F526A" w:rsidP="001F526A">
      <w:pPr>
        <w:jc w:val="both"/>
        <w:rPr>
          <w:lang w:val="en-GB"/>
        </w:rPr>
      </w:pPr>
      <w:r>
        <w:rPr>
          <w:lang w:val="en-GB"/>
        </w:rPr>
        <w:t>Today, there are only limited ship projects using H2 or aiming at using LH2 as fuel. The list of main projects is presented in the following table. We can observe that the maximal ship power is lower than the usual demand for a container ship.</w:t>
      </w:r>
    </w:p>
    <w:p w14:paraId="6A47563B" w14:textId="7AFC3846" w:rsidR="00C264C5" w:rsidRDefault="00C264C5">
      <w:pPr>
        <w:spacing w:after="200"/>
        <w:rPr>
          <w:lang w:val="en-GB"/>
        </w:rPr>
        <w:pPrChange w:id="234" w:author="MENARD Gabrielle (ENGIE SA)" w:date="2020-06-26T12:29:00Z">
          <w:pPr>
            <w:jc w:val="both"/>
          </w:pPr>
        </w:pPrChange>
      </w:pPr>
    </w:p>
    <w:tbl>
      <w:tblPr>
        <w:tblW w:w="1078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7"/>
        <w:gridCol w:w="1281"/>
        <w:gridCol w:w="844"/>
        <w:gridCol w:w="2021"/>
        <w:gridCol w:w="1071"/>
        <w:gridCol w:w="1051"/>
        <w:gridCol w:w="906"/>
        <w:gridCol w:w="916"/>
        <w:gridCol w:w="1436"/>
      </w:tblGrid>
      <w:tr w:rsidR="00715E60" w:rsidRPr="00C76912" w14:paraId="753B4994" w14:textId="77777777" w:rsidTr="5FF29B6B">
        <w:trPr>
          <w:trHeight w:val="873"/>
        </w:trPr>
        <w:tc>
          <w:tcPr>
            <w:tcW w:w="1257" w:type="dxa"/>
            <w:tcBorders>
              <w:top w:val="single" w:sz="4" w:space="0" w:color="auto"/>
              <w:left w:val="single" w:sz="4" w:space="0" w:color="auto"/>
              <w:bottom w:val="single" w:sz="4" w:space="0" w:color="auto"/>
              <w:right w:val="single" w:sz="4" w:space="0" w:color="auto"/>
            </w:tcBorders>
            <w:shd w:val="clear" w:color="auto" w:fill="002060"/>
            <w:vAlign w:val="center"/>
            <w:hideMark/>
          </w:tcPr>
          <w:p w14:paraId="0E436FD1" w14:textId="77777777" w:rsidR="00C264C5" w:rsidRPr="00C76912" w:rsidRDefault="00C264C5" w:rsidP="00482A2C">
            <w:pPr>
              <w:spacing w:line="240" w:lineRule="auto"/>
              <w:jc w:val="center"/>
              <w:rPr>
                <w:rFonts w:cs="Cambria"/>
                <w:b/>
                <w:color w:val="FFFFFF"/>
                <w:sz w:val="16"/>
                <w:szCs w:val="16"/>
                <w:lang w:val="fr-FR" w:eastAsia="fr-FR"/>
              </w:rPr>
            </w:pPr>
            <w:r w:rsidRPr="00C76912">
              <w:rPr>
                <w:rFonts w:cs="Cambria"/>
                <w:b/>
                <w:color w:val="FFFFFF"/>
                <w:sz w:val="16"/>
                <w:szCs w:val="16"/>
                <w:lang w:val="fr-FR" w:eastAsia="fr-FR"/>
              </w:rPr>
              <w:t xml:space="preserve">Project </w:t>
            </w:r>
            <w:proofErr w:type="spellStart"/>
            <w:r w:rsidRPr="00C76912">
              <w:rPr>
                <w:rFonts w:cs="Cambria"/>
                <w:b/>
                <w:color w:val="FFFFFF"/>
                <w:sz w:val="16"/>
                <w:szCs w:val="16"/>
                <w:lang w:val="fr-FR" w:eastAsia="fr-FR"/>
              </w:rPr>
              <w:t>name</w:t>
            </w:r>
            <w:proofErr w:type="spellEnd"/>
            <w:r w:rsidRPr="00C76912">
              <w:rPr>
                <w:rFonts w:cs="Cambria"/>
                <w:b/>
                <w:color w:val="FFFFFF"/>
                <w:sz w:val="16"/>
                <w:szCs w:val="16"/>
                <w:lang w:val="fr-FR" w:eastAsia="fr-FR"/>
              </w:rPr>
              <w:t xml:space="preserve"> </w:t>
            </w:r>
          </w:p>
        </w:tc>
        <w:tc>
          <w:tcPr>
            <w:tcW w:w="1281" w:type="dxa"/>
            <w:tcBorders>
              <w:top w:val="single" w:sz="4" w:space="0" w:color="auto"/>
              <w:left w:val="single" w:sz="4" w:space="0" w:color="auto"/>
              <w:bottom w:val="single" w:sz="4" w:space="0" w:color="auto"/>
              <w:right w:val="single" w:sz="4" w:space="0" w:color="auto"/>
            </w:tcBorders>
            <w:shd w:val="clear" w:color="auto" w:fill="002060"/>
            <w:vAlign w:val="center"/>
            <w:hideMark/>
          </w:tcPr>
          <w:p w14:paraId="4C255E3F" w14:textId="77777777" w:rsidR="00C264C5" w:rsidRPr="00C76912" w:rsidRDefault="00C264C5" w:rsidP="00482A2C">
            <w:pPr>
              <w:spacing w:line="240" w:lineRule="auto"/>
              <w:jc w:val="center"/>
              <w:rPr>
                <w:rFonts w:cs="Cambria"/>
                <w:b/>
                <w:color w:val="FFFFFF"/>
                <w:sz w:val="16"/>
                <w:szCs w:val="16"/>
                <w:lang w:val="fr-FR" w:eastAsia="fr-FR"/>
              </w:rPr>
            </w:pPr>
            <w:r w:rsidRPr="00C76912">
              <w:rPr>
                <w:rFonts w:cs="Cambria"/>
                <w:b/>
                <w:color w:val="FFFFFF"/>
                <w:sz w:val="16"/>
                <w:szCs w:val="16"/>
                <w:lang w:val="fr-FR" w:eastAsia="fr-FR"/>
              </w:rPr>
              <w:t>Use case</w:t>
            </w:r>
          </w:p>
        </w:tc>
        <w:tc>
          <w:tcPr>
            <w:tcW w:w="844" w:type="dxa"/>
            <w:tcBorders>
              <w:top w:val="single" w:sz="4" w:space="0" w:color="auto"/>
              <w:left w:val="single" w:sz="4" w:space="0" w:color="auto"/>
              <w:bottom w:val="single" w:sz="4" w:space="0" w:color="auto"/>
              <w:right w:val="single" w:sz="4" w:space="0" w:color="auto"/>
            </w:tcBorders>
            <w:shd w:val="clear" w:color="auto" w:fill="002060"/>
            <w:vAlign w:val="center"/>
            <w:hideMark/>
          </w:tcPr>
          <w:p w14:paraId="509D6F00" w14:textId="77777777" w:rsidR="00C264C5" w:rsidRPr="00C76912" w:rsidRDefault="00C264C5" w:rsidP="00482A2C">
            <w:pPr>
              <w:spacing w:line="240" w:lineRule="auto"/>
              <w:jc w:val="center"/>
              <w:rPr>
                <w:rFonts w:cs="Cambria"/>
                <w:b/>
                <w:color w:val="FFFFFF"/>
                <w:sz w:val="16"/>
                <w:szCs w:val="16"/>
                <w:lang w:val="fr-FR" w:eastAsia="fr-FR"/>
              </w:rPr>
            </w:pPr>
            <w:r w:rsidRPr="00C76912">
              <w:rPr>
                <w:rFonts w:cs="Cambria"/>
                <w:b/>
                <w:color w:val="FFFFFF"/>
                <w:sz w:val="16"/>
                <w:szCs w:val="16"/>
                <w:lang w:val="fr-FR" w:eastAsia="fr-FR"/>
              </w:rPr>
              <w:t>Delivery</w:t>
            </w:r>
          </w:p>
        </w:tc>
        <w:tc>
          <w:tcPr>
            <w:tcW w:w="2021" w:type="dxa"/>
            <w:tcBorders>
              <w:top w:val="single" w:sz="4" w:space="0" w:color="auto"/>
              <w:left w:val="single" w:sz="4" w:space="0" w:color="auto"/>
              <w:bottom w:val="single" w:sz="4" w:space="0" w:color="auto"/>
              <w:right w:val="single" w:sz="4" w:space="0" w:color="auto"/>
            </w:tcBorders>
            <w:shd w:val="clear" w:color="auto" w:fill="002060"/>
            <w:vAlign w:val="center"/>
            <w:hideMark/>
          </w:tcPr>
          <w:p w14:paraId="42B84438" w14:textId="77777777" w:rsidR="00C264C5" w:rsidRPr="00C76912" w:rsidRDefault="00C264C5" w:rsidP="00482A2C">
            <w:pPr>
              <w:spacing w:line="240" w:lineRule="auto"/>
              <w:jc w:val="center"/>
              <w:rPr>
                <w:rFonts w:cs="Cambria"/>
                <w:b/>
                <w:color w:val="FFFFFF"/>
                <w:sz w:val="16"/>
                <w:szCs w:val="16"/>
                <w:lang w:val="fr-FR" w:eastAsia="fr-FR"/>
              </w:rPr>
            </w:pPr>
            <w:r w:rsidRPr="00C76912">
              <w:rPr>
                <w:rFonts w:cs="Cambria"/>
                <w:b/>
                <w:color w:val="FFFFFF"/>
                <w:sz w:val="16"/>
                <w:szCs w:val="16"/>
                <w:lang w:val="fr-FR" w:eastAsia="fr-FR"/>
              </w:rPr>
              <w:t>Compagny</w:t>
            </w:r>
          </w:p>
        </w:tc>
        <w:tc>
          <w:tcPr>
            <w:tcW w:w="1071" w:type="dxa"/>
            <w:tcBorders>
              <w:top w:val="single" w:sz="4" w:space="0" w:color="auto"/>
              <w:left w:val="single" w:sz="4" w:space="0" w:color="auto"/>
              <w:bottom w:val="single" w:sz="4" w:space="0" w:color="auto"/>
              <w:right w:val="single" w:sz="4" w:space="0" w:color="auto"/>
            </w:tcBorders>
            <w:shd w:val="clear" w:color="auto" w:fill="002060"/>
            <w:vAlign w:val="center"/>
            <w:hideMark/>
          </w:tcPr>
          <w:p w14:paraId="321DDD6E" w14:textId="77777777" w:rsidR="00C264C5" w:rsidRPr="00C76912" w:rsidRDefault="00C264C5" w:rsidP="00482A2C">
            <w:pPr>
              <w:spacing w:line="240" w:lineRule="auto"/>
              <w:jc w:val="center"/>
              <w:rPr>
                <w:rFonts w:cs="Cambria"/>
                <w:b/>
                <w:color w:val="FFFFFF"/>
                <w:sz w:val="16"/>
                <w:szCs w:val="16"/>
                <w:lang w:val="fr-FR" w:eastAsia="fr-FR"/>
              </w:rPr>
            </w:pPr>
            <w:proofErr w:type="spellStart"/>
            <w:r w:rsidRPr="00C76912">
              <w:rPr>
                <w:rFonts w:cs="Cambria"/>
                <w:b/>
                <w:color w:val="FFFFFF"/>
                <w:sz w:val="16"/>
                <w:szCs w:val="16"/>
                <w:lang w:val="fr-FR" w:eastAsia="fr-FR"/>
              </w:rPr>
              <w:t>Ship</w:t>
            </w:r>
            <w:proofErr w:type="spellEnd"/>
            <w:r w:rsidRPr="00C76912">
              <w:rPr>
                <w:rFonts w:cs="Cambria"/>
                <w:b/>
                <w:color w:val="FFFFFF"/>
                <w:sz w:val="16"/>
                <w:szCs w:val="16"/>
                <w:lang w:val="fr-FR" w:eastAsia="fr-FR"/>
              </w:rPr>
              <w:t xml:space="preserve"> </w:t>
            </w:r>
            <w:proofErr w:type="spellStart"/>
            <w:r w:rsidRPr="00C76912">
              <w:rPr>
                <w:rFonts w:cs="Cambria"/>
                <w:b/>
                <w:color w:val="FFFFFF"/>
                <w:sz w:val="16"/>
                <w:szCs w:val="16"/>
                <w:lang w:val="fr-FR" w:eastAsia="fr-FR"/>
              </w:rPr>
              <w:t>Lenght</w:t>
            </w:r>
            <w:proofErr w:type="spellEnd"/>
          </w:p>
        </w:tc>
        <w:tc>
          <w:tcPr>
            <w:tcW w:w="1051" w:type="dxa"/>
            <w:tcBorders>
              <w:top w:val="single" w:sz="4" w:space="0" w:color="auto"/>
              <w:left w:val="single" w:sz="4" w:space="0" w:color="auto"/>
              <w:bottom w:val="single" w:sz="4" w:space="0" w:color="auto"/>
              <w:right w:val="single" w:sz="4" w:space="0" w:color="auto"/>
            </w:tcBorders>
            <w:shd w:val="clear" w:color="auto" w:fill="002060"/>
            <w:vAlign w:val="center"/>
            <w:hideMark/>
          </w:tcPr>
          <w:p w14:paraId="3EC48A92" w14:textId="77777777" w:rsidR="00C264C5" w:rsidRPr="00C76912" w:rsidRDefault="00C264C5" w:rsidP="00482A2C">
            <w:pPr>
              <w:spacing w:line="240" w:lineRule="auto"/>
              <w:jc w:val="center"/>
              <w:rPr>
                <w:rFonts w:cs="Cambria"/>
                <w:b/>
                <w:color w:val="FFFFFF"/>
                <w:sz w:val="16"/>
                <w:szCs w:val="16"/>
                <w:lang w:val="fr-FR" w:eastAsia="fr-FR"/>
              </w:rPr>
            </w:pPr>
            <w:proofErr w:type="spellStart"/>
            <w:r w:rsidRPr="00C76912">
              <w:rPr>
                <w:rFonts w:cs="Cambria"/>
                <w:b/>
                <w:color w:val="FFFFFF"/>
                <w:sz w:val="16"/>
                <w:szCs w:val="16"/>
                <w:lang w:val="fr-FR" w:eastAsia="fr-FR"/>
              </w:rPr>
              <w:t>Hydrogen</w:t>
            </w:r>
            <w:proofErr w:type="spellEnd"/>
            <w:r w:rsidRPr="00C76912">
              <w:rPr>
                <w:rFonts w:cs="Cambria"/>
                <w:b/>
                <w:color w:val="FFFFFF"/>
                <w:sz w:val="16"/>
                <w:szCs w:val="16"/>
                <w:lang w:val="fr-FR" w:eastAsia="fr-FR"/>
              </w:rPr>
              <w:t xml:space="preserve"> </w:t>
            </w:r>
            <w:proofErr w:type="spellStart"/>
            <w:r w:rsidRPr="00C76912">
              <w:rPr>
                <w:rFonts w:cs="Cambria"/>
                <w:b/>
                <w:color w:val="FFFFFF"/>
                <w:sz w:val="16"/>
                <w:szCs w:val="16"/>
                <w:lang w:val="fr-FR" w:eastAsia="fr-FR"/>
              </w:rPr>
              <w:t>powering</w:t>
            </w:r>
            <w:proofErr w:type="spellEnd"/>
            <w:r w:rsidRPr="00C76912">
              <w:rPr>
                <w:rFonts w:cs="Cambria"/>
                <w:b/>
                <w:color w:val="FFFFFF"/>
                <w:sz w:val="16"/>
                <w:szCs w:val="16"/>
                <w:lang w:val="fr-FR" w:eastAsia="fr-FR"/>
              </w:rPr>
              <w:t xml:space="preserve"> system</w:t>
            </w:r>
          </w:p>
        </w:tc>
        <w:tc>
          <w:tcPr>
            <w:tcW w:w="906" w:type="dxa"/>
            <w:tcBorders>
              <w:top w:val="single" w:sz="4" w:space="0" w:color="auto"/>
              <w:left w:val="single" w:sz="4" w:space="0" w:color="auto"/>
              <w:bottom w:val="single" w:sz="4" w:space="0" w:color="auto"/>
              <w:right w:val="single" w:sz="4" w:space="0" w:color="auto"/>
            </w:tcBorders>
            <w:shd w:val="clear" w:color="auto" w:fill="002060"/>
            <w:vAlign w:val="center"/>
            <w:hideMark/>
          </w:tcPr>
          <w:p w14:paraId="1504D311" w14:textId="77777777" w:rsidR="00C264C5" w:rsidRPr="00C76912" w:rsidRDefault="00C264C5" w:rsidP="00482A2C">
            <w:pPr>
              <w:spacing w:line="240" w:lineRule="auto"/>
              <w:jc w:val="center"/>
              <w:rPr>
                <w:rFonts w:cs="Cambria"/>
                <w:b/>
                <w:color w:val="FFFFFF"/>
                <w:sz w:val="16"/>
                <w:szCs w:val="16"/>
                <w:lang w:val="fr-FR" w:eastAsia="fr-FR"/>
              </w:rPr>
            </w:pPr>
            <w:r w:rsidRPr="00C76912">
              <w:rPr>
                <w:rFonts w:cs="Cambria"/>
                <w:b/>
                <w:color w:val="FFFFFF"/>
                <w:sz w:val="16"/>
                <w:szCs w:val="16"/>
                <w:lang w:val="fr-FR" w:eastAsia="fr-FR"/>
              </w:rPr>
              <w:t>Distance km</w:t>
            </w:r>
          </w:p>
        </w:tc>
        <w:tc>
          <w:tcPr>
            <w:tcW w:w="916" w:type="dxa"/>
            <w:tcBorders>
              <w:top w:val="single" w:sz="4" w:space="0" w:color="auto"/>
              <w:left w:val="single" w:sz="4" w:space="0" w:color="auto"/>
              <w:bottom w:val="single" w:sz="4" w:space="0" w:color="auto"/>
              <w:right w:val="single" w:sz="4" w:space="0" w:color="auto"/>
            </w:tcBorders>
            <w:shd w:val="clear" w:color="auto" w:fill="002060"/>
            <w:vAlign w:val="center"/>
            <w:hideMark/>
          </w:tcPr>
          <w:p w14:paraId="7521E659" w14:textId="77777777" w:rsidR="00C264C5" w:rsidRPr="00C76912" w:rsidRDefault="00C264C5" w:rsidP="00482A2C">
            <w:pPr>
              <w:spacing w:line="240" w:lineRule="auto"/>
              <w:jc w:val="center"/>
              <w:rPr>
                <w:rFonts w:cs="Cambria"/>
                <w:b/>
                <w:color w:val="FFFFFF"/>
                <w:sz w:val="16"/>
                <w:szCs w:val="16"/>
                <w:lang w:val="fr-FR" w:eastAsia="fr-FR"/>
              </w:rPr>
            </w:pPr>
            <w:r w:rsidRPr="00C76912">
              <w:rPr>
                <w:rFonts w:cs="Cambria"/>
                <w:b/>
                <w:color w:val="FFFFFF"/>
                <w:sz w:val="16"/>
                <w:szCs w:val="16"/>
                <w:lang w:val="fr-FR" w:eastAsia="fr-FR"/>
              </w:rPr>
              <w:t>Yard</w:t>
            </w:r>
          </w:p>
        </w:tc>
        <w:tc>
          <w:tcPr>
            <w:tcW w:w="1436" w:type="dxa"/>
            <w:tcBorders>
              <w:top w:val="single" w:sz="4" w:space="0" w:color="auto"/>
              <w:left w:val="single" w:sz="4" w:space="0" w:color="auto"/>
              <w:bottom w:val="single" w:sz="4" w:space="0" w:color="auto"/>
              <w:right w:val="single" w:sz="4" w:space="0" w:color="auto"/>
            </w:tcBorders>
            <w:shd w:val="clear" w:color="auto" w:fill="002060"/>
            <w:vAlign w:val="center"/>
            <w:hideMark/>
          </w:tcPr>
          <w:p w14:paraId="308EE6DC" w14:textId="77777777" w:rsidR="00C264C5" w:rsidRPr="00C76912" w:rsidRDefault="00C264C5" w:rsidP="00482A2C">
            <w:pPr>
              <w:spacing w:line="240" w:lineRule="auto"/>
              <w:jc w:val="center"/>
              <w:rPr>
                <w:rFonts w:cs="Cambria"/>
                <w:b/>
                <w:color w:val="FFFFFF"/>
                <w:sz w:val="16"/>
                <w:szCs w:val="16"/>
                <w:lang w:val="fr-FR" w:eastAsia="fr-FR"/>
              </w:rPr>
            </w:pPr>
            <w:r w:rsidRPr="00C76912">
              <w:rPr>
                <w:rFonts w:cs="Cambria"/>
                <w:b/>
                <w:color w:val="FFFFFF"/>
                <w:sz w:val="16"/>
                <w:szCs w:val="16"/>
                <w:lang w:val="fr-FR" w:eastAsia="fr-FR"/>
              </w:rPr>
              <w:t>Energy</w:t>
            </w:r>
          </w:p>
        </w:tc>
      </w:tr>
      <w:tr w:rsidR="009D498F" w:rsidRPr="00C76912" w14:paraId="322AF9AC" w14:textId="77777777" w:rsidTr="5FF29B6B">
        <w:trPr>
          <w:trHeight w:val="1746"/>
        </w:trPr>
        <w:tc>
          <w:tcPr>
            <w:tcW w:w="1257" w:type="dxa"/>
            <w:tcBorders>
              <w:top w:val="single" w:sz="4" w:space="0" w:color="auto"/>
              <w:left w:val="single" w:sz="4" w:space="0" w:color="auto"/>
              <w:bottom w:val="single" w:sz="4" w:space="0" w:color="auto"/>
              <w:right w:val="single" w:sz="4" w:space="0" w:color="auto"/>
            </w:tcBorders>
            <w:vAlign w:val="center"/>
            <w:hideMark/>
          </w:tcPr>
          <w:p w14:paraId="7E82B3CA" w14:textId="02390252" w:rsidR="00C264C5" w:rsidRPr="00C76912" w:rsidRDefault="04265B09" w:rsidP="00482A2C">
            <w:pPr>
              <w:spacing w:line="240" w:lineRule="auto"/>
              <w:jc w:val="center"/>
              <w:rPr>
                <w:rFonts w:cs="Cambria"/>
                <w:color w:val="000000"/>
                <w:sz w:val="16"/>
                <w:szCs w:val="16"/>
                <w:lang w:val="fr-FR" w:eastAsia="fr-FR"/>
              </w:rPr>
            </w:pPr>
            <w:proofErr w:type="spellStart"/>
            <w:r w:rsidRPr="49E38FE7">
              <w:rPr>
                <w:rFonts w:cs="Cambria"/>
                <w:color w:val="000000" w:themeColor="text1"/>
                <w:sz w:val="16"/>
                <w:szCs w:val="16"/>
                <w:lang w:val="fr-FR" w:eastAsia="fr-FR"/>
              </w:rPr>
              <w:t>Fl</w:t>
            </w:r>
            <w:r w:rsidR="110E1502" w:rsidRPr="49E38FE7">
              <w:rPr>
                <w:rFonts w:cs="Cambria"/>
                <w:color w:val="000000" w:themeColor="text1"/>
                <w:sz w:val="16"/>
                <w:szCs w:val="16"/>
                <w:lang w:val="fr-FR" w:eastAsia="fr-FR"/>
              </w:rPr>
              <w:t>A</w:t>
            </w:r>
            <w:r w:rsidR="4BE2432F" w:rsidRPr="49E38FE7">
              <w:rPr>
                <w:rFonts w:cs="Cambria"/>
                <w:color w:val="000000" w:themeColor="text1"/>
                <w:sz w:val="16"/>
                <w:szCs w:val="16"/>
                <w:lang w:val="fr-FR" w:eastAsia="fr-FR"/>
              </w:rPr>
              <w:t>gs</w:t>
            </w:r>
            <w:r w:rsidRPr="49E38FE7">
              <w:rPr>
                <w:rFonts w:cs="Cambria"/>
                <w:color w:val="000000" w:themeColor="text1"/>
                <w:sz w:val="16"/>
                <w:szCs w:val="16"/>
                <w:lang w:val="fr-FR" w:eastAsia="fr-FR"/>
              </w:rPr>
              <w:t>hips</w:t>
            </w:r>
            <w:proofErr w:type="spellEnd"/>
            <w:r w:rsidRPr="49E38FE7">
              <w:rPr>
                <w:rFonts w:cs="Cambria"/>
                <w:color w:val="000000" w:themeColor="text1"/>
                <w:sz w:val="16"/>
                <w:szCs w:val="16"/>
                <w:lang w:val="fr-FR" w:eastAsia="fr-FR"/>
              </w:rPr>
              <w:t xml:space="preserve"> </w:t>
            </w:r>
          </w:p>
        </w:tc>
        <w:tc>
          <w:tcPr>
            <w:tcW w:w="1281" w:type="dxa"/>
            <w:tcBorders>
              <w:top w:val="single" w:sz="4" w:space="0" w:color="auto"/>
              <w:left w:val="single" w:sz="4" w:space="0" w:color="auto"/>
              <w:bottom w:val="single" w:sz="4" w:space="0" w:color="auto"/>
              <w:right w:val="single" w:sz="4" w:space="0" w:color="auto"/>
            </w:tcBorders>
            <w:vAlign w:val="center"/>
            <w:hideMark/>
          </w:tcPr>
          <w:p w14:paraId="7738447D"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push boat</w:t>
            </w:r>
          </w:p>
        </w:tc>
        <w:tc>
          <w:tcPr>
            <w:tcW w:w="844" w:type="dxa"/>
            <w:tcBorders>
              <w:top w:val="single" w:sz="4" w:space="0" w:color="auto"/>
              <w:left w:val="single" w:sz="4" w:space="0" w:color="auto"/>
              <w:bottom w:val="single" w:sz="4" w:space="0" w:color="auto"/>
              <w:right w:val="single" w:sz="4" w:space="0" w:color="auto"/>
            </w:tcBorders>
            <w:vAlign w:val="center"/>
            <w:hideMark/>
          </w:tcPr>
          <w:p w14:paraId="44A87635"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2021</w:t>
            </w:r>
          </w:p>
        </w:tc>
        <w:tc>
          <w:tcPr>
            <w:tcW w:w="2021" w:type="dxa"/>
            <w:tcBorders>
              <w:top w:val="single" w:sz="4" w:space="0" w:color="auto"/>
              <w:left w:val="single" w:sz="4" w:space="0" w:color="auto"/>
              <w:bottom w:val="single" w:sz="4" w:space="0" w:color="auto"/>
              <w:right w:val="single" w:sz="4" w:space="0" w:color="auto"/>
            </w:tcBorders>
            <w:vAlign w:val="center"/>
            <w:hideMark/>
          </w:tcPr>
          <w:p w14:paraId="0DCBA068"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 xml:space="preserve">Compagnie Fluviale de Transport / </w:t>
            </w:r>
            <w:proofErr w:type="spellStart"/>
            <w:r w:rsidRPr="00C76912">
              <w:rPr>
                <w:rFonts w:cs="Cambria"/>
                <w:color w:val="000000"/>
                <w:sz w:val="16"/>
                <w:szCs w:val="16"/>
                <w:lang w:val="fr-FR" w:eastAsia="fr-FR"/>
              </w:rPr>
              <w:t>Norled</w:t>
            </w:r>
            <w:proofErr w:type="spellEnd"/>
            <w:r w:rsidRPr="00C76912">
              <w:rPr>
                <w:rFonts w:cs="Cambria"/>
                <w:color w:val="000000"/>
                <w:sz w:val="16"/>
                <w:szCs w:val="16"/>
                <w:lang w:val="fr-FR" w:eastAsia="fr-FR"/>
              </w:rPr>
              <w:t xml:space="preserve"> / NCE Maritime </w:t>
            </w:r>
            <w:proofErr w:type="spellStart"/>
            <w:r w:rsidRPr="00C76912">
              <w:rPr>
                <w:rFonts w:cs="Cambria"/>
                <w:color w:val="000000"/>
                <w:sz w:val="16"/>
                <w:szCs w:val="16"/>
                <w:lang w:val="fr-FR" w:eastAsia="fr-FR"/>
              </w:rPr>
              <w:t>CleanTech</w:t>
            </w:r>
            <w:proofErr w:type="spellEnd"/>
            <w:r w:rsidRPr="00C76912">
              <w:rPr>
                <w:rFonts w:cs="Cambria"/>
                <w:color w:val="000000"/>
                <w:sz w:val="16"/>
                <w:szCs w:val="16"/>
                <w:lang w:val="fr-FR" w:eastAsia="fr-FR"/>
              </w:rPr>
              <w:t xml:space="preserve">/ FCH2 JU / maritime OEM ABB/ LMG Marin / Ballard Europe / </w:t>
            </w:r>
            <w:proofErr w:type="spellStart"/>
            <w:r w:rsidRPr="00C76912">
              <w:rPr>
                <w:rFonts w:cs="Cambria"/>
                <w:color w:val="000000"/>
                <w:sz w:val="16"/>
                <w:szCs w:val="16"/>
                <w:lang w:val="fr-FR" w:eastAsia="fr-FR"/>
              </w:rPr>
              <w:t>PersEE</w:t>
            </w:r>
            <w:proofErr w:type="spellEnd"/>
            <w:r w:rsidRPr="00C76912">
              <w:rPr>
                <w:rFonts w:cs="Cambria"/>
                <w:color w:val="000000"/>
                <w:sz w:val="16"/>
                <w:szCs w:val="16"/>
                <w:lang w:val="fr-FR" w:eastAsia="fr-FR"/>
              </w:rPr>
              <w:t xml:space="preserve"> / VTT / </w:t>
            </w:r>
            <w:proofErr w:type="spellStart"/>
            <w:r w:rsidRPr="00C76912">
              <w:rPr>
                <w:rFonts w:cs="Cambria"/>
                <w:color w:val="000000"/>
                <w:sz w:val="16"/>
                <w:szCs w:val="16"/>
                <w:lang w:val="fr-FR" w:eastAsia="fr-FR"/>
              </w:rPr>
              <w:t>Westcon</w:t>
            </w:r>
            <w:proofErr w:type="spellEnd"/>
            <w:r w:rsidRPr="00C76912">
              <w:rPr>
                <w:rFonts w:cs="Cambria"/>
                <w:color w:val="000000"/>
                <w:sz w:val="16"/>
                <w:szCs w:val="16"/>
                <w:lang w:val="fr-FR" w:eastAsia="fr-FR"/>
              </w:rPr>
              <w:t xml:space="preserve"> Power &amp; Automation </w:t>
            </w:r>
          </w:p>
        </w:tc>
        <w:tc>
          <w:tcPr>
            <w:tcW w:w="1071" w:type="dxa"/>
            <w:tcBorders>
              <w:top w:val="single" w:sz="4" w:space="0" w:color="auto"/>
              <w:left w:val="single" w:sz="4" w:space="0" w:color="auto"/>
              <w:bottom w:val="single" w:sz="4" w:space="0" w:color="auto"/>
              <w:right w:val="single" w:sz="4" w:space="0" w:color="auto"/>
            </w:tcBorders>
            <w:vAlign w:val="center"/>
            <w:hideMark/>
          </w:tcPr>
          <w:p w14:paraId="57D55E64"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 xml:space="preserve">100 </w:t>
            </w:r>
            <w:proofErr w:type="spellStart"/>
            <w:r w:rsidRPr="00C76912">
              <w:rPr>
                <w:rFonts w:cs="Cambria"/>
                <w:color w:val="000000"/>
                <w:sz w:val="16"/>
                <w:szCs w:val="16"/>
                <w:lang w:val="fr-FR" w:eastAsia="fr-FR"/>
              </w:rPr>
              <w:t>passengers</w:t>
            </w:r>
            <w:proofErr w:type="spellEnd"/>
            <w:r w:rsidRPr="00C76912">
              <w:rPr>
                <w:rFonts w:cs="Cambria"/>
                <w:color w:val="000000"/>
                <w:sz w:val="16"/>
                <w:szCs w:val="16"/>
                <w:lang w:val="fr-FR" w:eastAsia="fr-FR"/>
              </w:rPr>
              <w:br/>
              <w:t>~30m</w:t>
            </w:r>
          </w:p>
        </w:tc>
        <w:tc>
          <w:tcPr>
            <w:tcW w:w="1051" w:type="dxa"/>
            <w:tcBorders>
              <w:top w:val="single" w:sz="4" w:space="0" w:color="auto"/>
              <w:left w:val="single" w:sz="4" w:space="0" w:color="auto"/>
              <w:bottom w:val="single" w:sz="4" w:space="0" w:color="auto"/>
              <w:right w:val="single" w:sz="4" w:space="0" w:color="auto"/>
            </w:tcBorders>
            <w:vAlign w:val="center"/>
            <w:hideMark/>
          </w:tcPr>
          <w:p w14:paraId="2F930D67"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200 kW (1MW total)</w:t>
            </w:r>
          </w:p>
        </w:tc>
        <w:tc>
          <w:tcPr>
            <w:tcW w:w="906" w:type="dxa"/>
            <w:tcBorders>
              <w:top w:val="single" w:sz="4" w:space="0" w:color="auto"/>
              <w:left w:val="single" w:sz="4" w:space="0" w:color="auto"/>
              <w:bottom w:val="single" w:sz="4" w:space="0" w:color="auto"/>
              <w:right w:val="single" w:sz="4" w:space="0" w:color="auto"/>
            </w:tcBorders>
            <w:vAlign w:val="center"/>
            <w:hideMark/>
          </w:tcPr>
          <w:p w14:paraId="3775F18D"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260</w:t>
            </w:r>
          </w:p>
        </w:tc>
        <w:tc>
          <w:tcPr>
            <w:tcW w:w="916" w:type="dxa"/>
            <w:tcBorders>
              <w:top w:val="single" w:sz="4" w:space="0" w:color="auto"/>
              <w:left w:val="single" w:sz="4" w:space="0" w:color="auto"/>
              <w:bottom w:val="single" w:sz="4" w:space="0" w:color="auto"/>
              <w:right w:val="single" w:sz="4" w:space="0" w:color="auto"/>
            </w:tcBorders>
            <w:vAlign w:val="center"/>
            <w:hideMark/>
          </w:tcPr>
          <w:p w14:paraId="42C06C7D"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N/A</w:t>
            </w:r>
          </w:p>
        </w:tc>
        <w:tc>
          <w:tcPr>
            <w:tcW w:w="1436" w:type="dxa"/>
            <w:tcBorders>
              <w:top w:val="single" w:sz="4" w:space="0" w:color="auto"/>
              <w:left w:val="single" w:sz="4" w:space="0" w:color="auto"/>
              <w:bottom w:val="single" w:sz="4" w:space="0" w:color="auto"/>
              <w:right w:val="single" w:sz="4" w:space="0" w:color="auto"/>
            </w:tcBorders>
            <w:vAlign w:val="center"/>
            <w:hideMark/>
          </w:tcPr>
          <w:p w14:paraId="6B0ECF13" w14:textId="77777777" w:rsidR="00C264C5" w:rsidRPr="00C76912" w:rsidRDefault="00C264C5" w:rsidP="00482A2C">
            <w:pPr>
              <w:spacing w:line="240" w:lineRule="auto"/>
              <w:jc w:val="center"/>
              <w:rPr>
                <w:rFonts w:cs="Cambria"/>
                <w:color w:val="000000"/>
                <w:sz w:val="16"/>
                <w:szCs w:val="16"/>
                <w:lang w:val="en-US" w:eastAsia="fr-FR"/>
              </w:rPr>
            </w:pPr>
            <w:r w:rsidRPr="00C76912">
              <w:rPr>
                <w:rFonts w:cs="Cambria"/>
                <w:color w:val="000000"/>
                <w:sz w:val="16"/>
                <w:szCs w:val="16"/>
                <w:lang w:val="en-US" w:eastAsia="fr-FR"/>
              </w:rPr>
              <w:t>fuel cell + liquid (Norway) / Gas (France)</w:t>
            </w:r>
          </w:p>
        </w:tc>
      </w:tr>
      <w:tr w:rsidR="009D498F" w:rsidRPr="00C76912" w14:paraId="59BA4E18" w14:textId="77777777" w:rsidTr="5FF29B6B">
        <w:trPr>
          <w:trHeight w:val="873"/>
        </w:trPr>
        <w:tc>
          <w:tcPr>
            <w:tcW w:w="1257" w:type="dxa"/>
            <w:tcBorders>
              <w:top w:val="single" w:sz="4" w:space="0" w:color="auto"/>
              <w:left w:val="single" w:sz="4" w:space="0" w:color="auto"/>
              <w:bottom w:val="single" w:sz="4" w:space="0" w:color="auto"/>
              <w:right w:val="single" w:sz="4" w:space="0" w:color="auto"/>
            </w:tcBorders>
            <w:vAlign w:val="center"/>
            <w:hideMark/>
          </w:tcPr>
          <w:p w14:paraId="35B9195F"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Water-Go-Round </w:t>
            </w:r>
          </w:p>
        </w:tc>
        <w:tc>
          <w:tcPr>
            <w:tcW w:w="1281" w:type="dxa"/>
            <w:tcBorders>
              <w:top w:val="single" w:sz="4" w:space="0" w:color="auto"/>
              <w:left w:val="single" w:sz="4" w:space="0" w:color="auto"/>
              <w:bottom w:val="single" w:sz="4" w:space="0" w:color="auto"/>
              <w:right w:val="single" w:sz="4" w:space="0" w:color="auto"/>
            </w:tcBorders>
            <w:vAlign w:val="center"/>
            <w:hideMark/>
          </w:tcPr>
          <w:p w14:paraId="190F1BD8"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e-ferry</w:t>
            </w:r>
          </w:p>
        </w:tc>
        <w:tc>
          <w:tcPr>
            <w:tcW w:w="844" w:type="dxa"/>
            <w:tcBorders>
              <w:top w:val="single" w:sz="4" w:space="0" w:color="auto"/>
              <w:left w:val="single" w:sz="4" w:space="0" w:color="auto"/>
              <w:bottom w:val="single" w:sz="4" w:space="0" w:color="auto"/>
              <w:right w:val="single" w:sz="4" w:space="0" w:color="auto"/>
            </w:tcBorders>
            <w:vAlign w:val="center"/>
            <w:hideMark/>
          </w:tcPr>
          <w:p w14:paraId="73ABE823"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2019</w:t>
            </w:r>
          </w:p>
        </w:tc>
        <w:tc>
          <w:tcPr>
            <w:tcW w:w="2021" w:type="dxa"/>
            <w:tcBorders>
              <w:top w:val="single" w:sz="4" w:space="0" w:color="auto"/>
              <w:left w:val="single" w:sz="4" w:space="0" w:color="auto"/>
              <w:bottom w:val="single" w:sz="4" w:space="0" w:color="auto"/>
              <w:right w:val="single" w:sz="4" w:space="0" w:color="auto"/>
            </w:tcBorders>
            <w:vAlign w:val="center"/>
            <w:hideMark/>
          </w:tcPr>
          <w:p w14:paraId="24F5692C" w14:textId="77777777" w:rsidR="00C264C5" w:rsidRPr="00C76912" w:rsidRDefault="00C264C5" w:rsidP="00482A2C">
            <w:pPr>
              <w:spacing w:line="240" w:lineRule="auto"/>
              <w:jc w:val="center"/>
              <w:rPr>
                <w:rFonts w:cs="Cambria"/>
                <w:color w:val="000000"/>
                <w:sz w:val="16"/>
                <w:szCs w:val="16"/>
                <w:lang w:val="en-US" w:eastAsia="fr-FR"/>
              </w:rPr>
            </w:pPr>
            <w:r w:rsidRPr="00C76912">
              <w:rPr>
                <w:rFonts w:cs="Cambria"/>
                <w:color w:val="000000"/>
                <w:sz w:val="16"/>
                <w:szCs w:val="16"/>
                <w:lang w:val="en-US" w:eastAsia="fr-FR"/>
              </w:rPr>
              <w:t>All American Marine / SW/TCH + Clean Marine Energy</w:t>
            </w:r>
          </w:p>
        </w:tc>
        <w:tc>
          <w:tcPr>
            <w:tcW w:w="1071" w:type="dxa"/>
            <w:tcBorders>
              <w:top w:val="single" w:sz="4" w:space="0" w:color="auto"/>
              <w:left w:val="single" w:sz="4" w:space="0" w:color="auto"/>
              <w:bottom w:val="single" w:sz="4" w:space="0" w:color="auto"/>
              <w:right w:val="single" w:sz="4" w:space="0" w:color="auto"/>
            </w:tcBorders>
            <w:vAlign w:val="center"/>
            <w:hideMark/>
          </w:tcPr>
          <w:p w14:paraId="75D08A88"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 xml:space="preserve">100 </w:t>
            </w:r>
            <w:proofErr w:type="spellStart"/>
            <w:r w:rsidRPr="00C76912">
              <w:rPr>
                <w:rFonts w:cs="Cambria"/>
                <w:color w:val="000000"/>
                <w:sz w:val="16"/>
                <w:szCs w:val="16"/>
                <w:lang w:val="fr-FR" w:eastAsia="fr-FR"/>
              </w:rPr>
              <w:t>passengers</w:t>
            </w:r>
            <w:proofErr w:type="spellEnd"/>
            <w:r w:rsidRPr="00C76912">
              <w:rPr>
                <w:rFonts w:cs="Cambria"/>
                <w:color w:val="000000"/>
                <w:sz w:val="16"/>
                <w:szCs w:val="16"/>
                <w:lang w:val="fr-FR" w:eastAsia="fr-FR"/>
              </w:rPr>
              <w:t xml:space="preserve"> ~21m </w:t>
            </w:r>
          </w:p>
        </w:tc>
        <w:tc>
          <w:tcPr>
            <w:tcW w:w="1051" w:type="dxa"/>
            <w:tcBorders>
              <w:top w:val="single" w:sz="4" w:space="0" w:color="auto"/>
              <w:left w:val="single" w:sz="4" w:space="0" w:color="auto"/>
              <w:bottom w:val="single" w:sz="4" w:space="0" w:color="auto"/>
              <w:right w:val="single" w:sz="4" w:space="0" w:color="auto"/>
            </w:tcBorders>
            <w:vAlign w:val="center"/>
            <w:hideMark/>
          </w:tcPr>
          <w:p w14:paraId="5C5F8388"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2x300 kW</w:t>
            </w:r>
            <w:r w:rsidRPr="00C76912">
              <w:rPr>
                <w:rFonts w:cs="Cambria"/>
                <w:color w:val="000000"/>
                <w:sz w:val="16"/>
                <w:szCs w:val="16"/>
                <w:lang w:val="fr-FR" w:eastAsia="fr-FR"/>
              </w:rPr>
              <w:br/>
            </w:r>
          </w:p>
        </w:tc>
        <w:tc>
          <w:tcPr>
            <w:tcW w:w="906" w:type="dxa"/>
            <w:tcBorders>
              <w:top w:val="single" w:sz="4" w:space="0" w:color="auto"/>
              <w:left w:val="single" w:sz="4" w:space="0" w:color="auto"/>
              <w:bottom w:val="single" w:sz="4" w:space="0" w:color="auto"/>
              <w:right w:val="single" w:sz="4" w:space="0" w:color="auto"/>
            </w:tcBorders>
            <w:vAlign w:val="center"/>
            <w:hideMark/>
          </w:tcPr>
          <w:p w14:paraId="5745E99F"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2days of use</w:t>
            </w:r>
          </w:p>
        </w:tc>
        <w:tc>
          <w:tcPr>
            <w:tcW w:w="916" w:type="dxa"/>
            <w:tcBorders>
              <w:top w:val="single" w:sz="4" w:space="0" w:color="auto"/>
              <w:left w:val="single" w:sz="4" w:space="0" w:color="auto"/>
              <w:bottom w:val="single" w:sz="4" w:space="0" w:color="auto"/>
              <w:right w:val="single" w:sz="4" w:space="0" w:color="auto"/>
            </w:tcBorders>
            <w:vAlign w:val="center"/>
            <w:hideMark/>
          </w:tcPr>
          <w:p w14:paraId="30206436"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N/A</w:t>
            </w:r>
          </w:p>
        </w:tc>
        <w:tc>
          <w:tcPr>
            <w:tcW w:w="1436" w:type="dxa"/>
            <w:tcBorders>
              <w:top w:val="single" w:sz="4" w:space="0" w:color="auto"/>
              <w:left w:val="single" w:sz="4" w:space="0" w:color="auto"/>
              <w:bottom w:val="single" w:sz="4" w:space="0" w:color="auto"/>
              <w:right w:val="single" w:sz="4" w:space="0" w:color="auto"/>
            </w:tcBorders>
            <w:vAlign w:val="center"/>
            <w:hideMark/>
          </w:tcPr>
          <w:p w14:paraId="65B13139"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 xml:space="preserve">fuel </w:t>
            </w:r>
            <w:proofErr w:type="spellStart"/>
            <w:r w:rsidRPr="00C76912">
              <w:rPr>
                <w:rFonts w:cs="Cambria"/>
                <w:color w:val="000000"/>
                <w:sz w:val="16"/>
                <w:szCs w:val="16"/>
                <w:lang w:val="fr-FR" w:eastAsia="fr-FR"/>
              </w:rPr>
              <w:t>cell</w:t>
            </w:r>
            <w:proofErr w:type="spellEnd"/>
            <w:r w:rsidRPr="00C76912">
              <w:rPr>
                <w:rFonts w:cs="Cambria"/>
                <w:color w:val="000000"/>
                <w:sz w:val="16"/>
                <w:szCs w:val="16"/>
                <w:lang w:val="fr-FR" w:eastAsia="fr-FR"/>
              </w:rPr>
              <w:t xml:space="preserve"> + </w:t>
            </w:r>
            <w:proofErr w:type="spellStart"/>
            <w:r w:rsidRPr="00C76912">
              <w:rPr>
                <w:rFonts w:cs="Cambria"/>
                <w:color w:val="000000"/>
                <w:sz w:val="16"/>
                <w:szCs w:val="16"/>
                <w:lang w:val="fr-FR" w:eastAsia="fr-FR"/>
              </w:rPr>
              <w:t>Gas</w:t>
            </w:r>
            <w:proofErr w:type="spellEnd"/>
            <w:r w:rsidRPr="00C76912">
              <w:rPr>
                <w:rFonts w:cs="Cambria"/>
                <w:color w:val="000000"/>
                <w:sz w:val="16"/>
                <w:szCs w:val="16"/>
                <w:lang w:val="fr-FR" w:eastAsia="fr-FR"/>
              </w:rPr>
              <w:t xml:space="preserve"> 250 bar</w:t>
            </w:r>
          </w:p>
        </w:tc>
      </w:tr>
      <w:tr w:rsidR="009D498F" w:rsidRPr="00C76912" w14:paraId="3D94F899" w14:textId="77777777" w:rsidTr="5FF29B6B">
        <w:trPr>
          <w:trHeight w:val="1018"/>
        </w:trPr>
        <w:tc>
          <w:tcPr>
            <w:tcW w:w="1257" w:type="dxa"/>
            <w:tcBorders>
              <w:top w:val="single" w:sz="4" w:space="0" w:color="auto"/>
              <w:left w:val="single" w:sz="4" w:space="0" w:color="auto"/>
              <w:bottom w:val="single" w:sz="4" w:space="0" w:color="auto"/>
              <w:right w:val="single" w:sz="4" w:space="0" w:color="auto"/>
            </w:tcBorders>
            <w:vAlign w:val="center"/>
            <w:hideMark/>
          </w:tcPr>
          <w:p w14:paraId="5B52C842"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SKYE Aranda</w:t>
            </w:r>
          </w:p>
        </w:tc>
        <w:tc>
          <w:tcPr>
            <w:tcW w:w="1281" w:type="dxa"/>
            <w:tcBorders>
              <w:top w:val="single" w:sz="4" w:space="0" w:color="auto"/>
              <w:left w:val="single" w:sz="4" w:space="0" w:color="auto"/>
              <w:bottom w:val="single" w:sz="4" w:space="0" w:color="auto"/>
              <w:right w:val="single" w:sz="4" w:space="0" w:color="auto"/>
            </w:tcBorders>
            <w:vAlign w:val="center"/>
            <w:hideMark/>
          </w:tcPr>
          <w:p w14:paraId="11D96824" w14:textId="77777777" w:rsidR="00C264C5" w:rsidRPr="00C76912" w:rsidRDefault="00C264C5" w:rsidP="00482A2C">
            <w:pPr>
              <w:spacing w:line="240" w:lineRule="auto"/>
              <w:jc w:val="center"/>
              <w:rPr>
                <w:rFonts w:cs="Cambria"/>
                <w:color w:val="000000"/>
                <w:sz w:val="16"/>
                <w:szCs w:val="16"/>
                <w:lang w:val="fr-FR" w:eastAsia="fr-FR"/>
              </w:rPr>
            </w:pPr>
            <w:proofErr w:type="spellStart"/>
            <w:r w:rsidRPr="00C76912">
              <w:rPr>
                <w:rFonts w:cs="Cambria"/>
                <w:color w:val="000000"/>
                <w:sz w:val="16"/>
                <w:szCs w:val="16"/>
                <w:lang w:val="fr-FR" w:eastAsia="fr-FR"/>
              </w:rPr>
              <w:t>research</w:t>
            </w:r>
            <w:proofErr w:type="spellEnd"/>
            <w:r w:rsidRPr="00C76912">
              <w:rPr>
                <w:rFonts w:cs="Cambria"/>
                <w:color w:val="000000"/>
                <w:sz w:val="16"/>
                <w:szCs w:val="16"/>
                <w:lang w:val="fr-FR" w:eastAsia="fr-FR"/>
              </w:rPr>
              <w:t xml:space="preserve"> </w:t>
            </w:r>
            <w:proofErr w:type="spellStart"/>
            <w:r w:rsidRPr="00C76912">
              <w:rPr>
                <w:rFonts w:cs="Cambria"/>
                <w:color w:val="000000"/>
                <w:sz w:val="16"/>
                <w:szCs w:val="16"/>
                <w:lang w:val="fr-FR" w:eastAsia="fr-FR"/>
              </w:rPr>
              <w:t>vessel</w:t>
            </w:r>
            <w:proofErr w:type="spellEnd"/>
          </w:p>
        </w:tc>
        <w:tc>
          <w:tcPr>
            <w:tcW w:w="844" w:type="dxa"/>
            <w:tcBorders>
              <w:top w:val="single" w:sz="4" w:space="0" w:color="auto"/>
              <w:left w:val="single" w:sz="4" w:space="0" w:color="auto"/>
              <w:bottom w:val="single" w:sz="4" w:space="0" w:color="auto"/>
              <w:right w:val="single" w:sz="4" w:space="0" w:color="auto"/>
            </w:tcBorders>
            <w:vAlign w:val="center"/>
            <w:hideMark/>
          </w:tcPr>
          <w:p w14:paraId="5C7CF096"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Q4 2020</w:t>
            </w:r>
          </w:p>
        </w:tc>
        <w:tc>
          <w:tcPr>
            <w:tcW w:w="2021" w:type="dxa"/>
            <w:tcBorders>
              <w:top w:val="single" w:sz="4" w:space="0" w:color="auto"/>
              <w:left w:val="single" w:sz="4" w:space="0" w:color="auto"/>
              <w:bottom w:val="single" w:sz="4" w:space="0" w:color="auto"/>
              <w:right w:val="single" w:sz="4" w:space="0" w:color="auto"/>
            </w:tcBorders>
            <w:vAlign w:val="center"/>
            <w:hideMark/>
          </w:tcPr>
          <w:p w14:paraId="40269D95" w14:textId="77777777" w:rsidR="00C264C5" w:rsidRPr="00C76912" w:rsidRDefault="00C264C5" w:rsidP="00482A2C">
            <w:pPr>
              <w:spacing w:line="240" w:lineRule="auto"/>
              <w:jc w:val="center"/>
              <w:rPr>
                <w:rFonts w:cs="Cambria"/>
                <w:color w:val="000000"/>
                <w:sz w:val="16"/>
                <w:szCs w:val="16"/>
                <w:lang w:val="fr-FR" w:eastAsia="fr-FR"/>
              </w:rPr>
            </w:pPr>
            <w:proofErr w:type="spellStart"/>
            <w:r w:rsidRPr="00C76912">
              <w:rPr>
                <w:rFonts w:cs="Cambria"/>
                <w:color w:val="000000"/>
                <w:sz w:val="16"/>
                <w:szCs w:val="16"/>
                <w:lang w:val="fr-FR" w:eastAsia="fr-FR"/>
              </w:rPr>
              <w:t>Kemira</w:t>
            </w:r>
            <w:proofErr w:type="spellEnd"/>
            <w:r w:rsidRPr="00C76912">
              <w:rPr>
                <w:rFonts w:cs="Cambria"/>
                <w:color w:val="000000"/>
                <w:sz w:val="16"/>
                <w:szCs w:val="16"/>
                <w:lang w:val="fr-FR" w:eastAsia="fr-FR"/>
              </w:rPr>
              <w:t xml:space="preserve"> / centre de recherche technique de Finlande VTT</w:t>
            </w:r>
          </w:p>
        </w:tc>
        <w:tc>
          <w:tcPr>
            <w:tcW w:w="1071" w:type="dxa"/>
            <w:tcBorders>
              <w:top w:val="single" w:sz="4" w:space="0" w:color="auto"/>
              <w:left w:val="single" w:sz="4" w:space="0" w:color="auto"/>
              <w:bottom w:val="single" w:sz="4" w:space="0" w:color="auto"/>
              <w:right w:val="single" w:sz="4" w:space="0" w:color="auto"/>
            </w:tcBorders>
            <w:vAlign w:val="center"/>
            <w:hideMark/>
          </w:tcPr>
          <w:p w14:paraId="247836F8"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66m</w:t>
            </w:r>
          </w:p>
        </w:tc>
        <w:tc>
          <w:tcPr>
            <w:tcW w:w="1051" w:type="dxa"/>
            <w:tcBorders>
              <w:top w:val="single" w:sz="4" w:space="0" w:color="auto"/>
              <w:left w:val="single" w:sz="4" w:space="0" w:color="auto"/>
              <w:bottom w:val="single" w:sz="4" w:space="0" w:color="auto"/>
              <w:right w:val="single" w:sz="4" w:space="0" w:color="auto"/>
            </w:tcBorders>
            <w:vAlign w:val="center"/>
            <w:hideMark/>
          </w:tcPr>
          <w:p w14:paraId="32E199C4"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2 x 82.5 kW</w:t>
            </w:r>
            <w:r w:rsidRPr="00C76912">
              <w:rPr>
                <w:rFonts w:cs="Cambria"/>
                <w:color w:val="000000"/>
                <w:sz w:val="16"/>
                <w:szCs w:val="16"/>
                <w:lang w:val="fr-FR" w:eastAsia="fr-FR"/>
              </w:rPr>
              <w:br/>
            </w:r>
          </w:p>
        </w:tc>
        <w:tc>
          <w:tcPr>
            <w:tcW w:w="906" w:type="dxa"/>
            <w:tcBorders>
              <w:top w:val="single" w:sz="4" w:space="0" w:color="auto"/>
              <w:left w:val="single" w:sz="4" w:space="0" w:color="auto"/>
              <w:bottom w:val="single" w:sz="4" w:space="0" w:color="auto"/>
              <w:right w:val="single" w:sz="4" w:space="0" w:color="auto"/>
            </w:tcBorders>
            <w:vAlign w:val="center"/>
            <w:hideMark/>
          </w:tcPr>
          <w:p w14:paraId="13D4CD98"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N/A</w:t>
            </w:r>
          </w:p>
        </w:tc>
        <w:tc>
          <w:tcPr>
            <w:tcW w:w="916" w:type="dxa"/>
            <w:tcBorders>
              <w:top w:val="single" w:sz="4" w:space="0" w:color="auto"/>
              <w:left w:val="single" w:sz="4" w:space="0" w:color="auto"/>
              <w:bottom w:val="single" w:sz="4" w:space="0" w:color="auto"/>
              <w:right w:val="single" w:sz="4" w:space="0" w:color="auto"/>
            </w:tcBorders>
            <w:vAlign w:val="center"/>
            <w:hideMark/>
          </w:tcPr>
          <w:p w14:paraId="65E00E71"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N/A</w:t>
            </w:r>
          </w:p>
        </w:tc>
        <w:tc>
          <w:tcPr>
            <w:tcW w:w="1436" w:type="dxa"/>
            <w:tcBorders>
              <w:top w:val="single" w:sz="4" w:space="0" w:color="auto"/>
              <w:left w:val="single" w:sz="4" w:space="0" w:color="auto"/>
              <w:bottom w:val="single" w:sz="4" w:space="0" w:color="auto"/>
              <w:right w:val="single" w:sz="4" w:space="0" w:color="auto"/>
            </w:tcBorders>
            <w:vAlign w:val="center"/>
            <w:hideMark/>
          </w:tcPr>
          <w:p w14:paraId="5F96F72A"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 xml:space="preserve">fuel </w:t>
            </w:r>
            <w:proofErr w:type="spellStart"/>
            <w:r w:rsidRPr="00C76912">
              <w:rPr>
                <w:rFonts w:cs="Cambria"/>
                <w:color w:val="000000"/>
                <w:sz w:val="16"/>
                <w:szCs w:val="16"/>
                <w:lang w:val="fr-FR" w:eastAsia="fr-FR"/>
              </w:rPr>
              <w:t>cell</w:t>
            </w:r>
            <w:proofErr w:type="spellEnd"/>
            <w:r w:rsidRPr="00C76912">
              <w:rPr>
                <w:rFonts w:cs="Cambria"/>
                <w:color w:val="000000"/>
                <w:sz w:val="16"/>
                <w:szCs w:val="16"/>
                <w:lang w:val="fr-FR" w:eastAsia="fr-FR"/>
              </w:rPr>
              <w:t xml:space="preserve"> + </w:t>
            </w:r>
            <w:proofErr w:type="spellStart"/>
            <w:r w:rsidRPr="00C76912">
              <w:rPr>
                <w:rFonts w:cs="Cambria"/>
                <w:color w:val="000000"/>
                <w:sz w:val="16"/>
                <w:szCs w:val="16"/>
                <w:lang w:val="fr-FR" w:eastAsia="fr-FR"/>
              </w:rPr>
              <w:t>Gas</w:t>
            </w:r>
            <w:proofErr w:type="spellEnd"/>
            <w:r w:rsidRPr="00C76912">
              <w:rPr>
                <w:rFonts w:cs="Cambria"/>
                <w:color w:val="000000"/>
                <w:sz w:val="16"/>
                <w:szCs w:val="16"/>
                <w:lang w:val="fr-FR" w:eastAsia="fr-FR"/>
              </w:rPr>
              <w:t xml:space="preserve"> 350 bar </w:t>
            </w:r>
          </w:p>
        </w:tc>
      </w:tr>
      <w:tr w:rsidR="009D498F" w:rsidRPr="00C76912" w14:paraId="00A626EA" w14:textId="77777777" w:rsidTr="5FF29B6B">
        <w:trPr>
          <w:trHeight w:val="809"/>
        </w:trPr>
        <w:tc>
          <w:tcPr>
            <w:tcW w:w="1257" w:type="dxa"/>
            <w:tcBorders>
              <w:top w:val="single" w:sz="4" w:space="0" w:color="auto"/>
              <w:left w:val="single" w:sz="4" w:space="0" w:color="auto"/>
              <w:bottom w:val="single" w:sz="4" w:space="0" w:color="auto"/>
              <w:right w:val="single" w:sz="4" w:space="0" w:color="auto"/>
            </w:tcBorders>
            <w:vAlign w:val="center"/>
            <w:hideMark/>
          </w:tcPr>
          <w:p w14:paraId="1711E678"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navette Jules Verne 2</w:t>
            </w:r>
          </w:p>
        </w:tc>
        <w:tc>
          <w:tcPr>
            <w:tcW w:w="1281" w:type="dxa"/>
            <w:tcBorders>
              <w:top w:val="single" w:sz="4" w:space="0" w:color="auto"/>
              <w:left w:val="single" w:sz="4" w:space="0" w:color="auto"/>
              <w:bottom w:val="single" w:sz="4" w:space="0" w:color="auto"/>
              <w:right w:val="single" w:sz="4" w:space="0" w:color="auto"/>
            </w:tcBorders>
            <w:vAlign w:val="center"/>
            <w:hideMark/>
          </w:tcPr>
          <w:p w14:paraId="24C337C0"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ferry</w:t>
            </w:r>
          </w:p>
        </w:tc>
        <w:tc>
          <w:tcPr>
            <w:tcW w:w="844" w:type="dxa"/>
            <w:tcBorders>
              <w:top w:val="single" w:sz="4" w:space="0" w:color="auto"/>
              <w:left w:val="single" w:sz="4" w:space="0" w:color="auto"/>
              <w:bottom w:val="single" w:sz="4" w:space="0" w:color="auto"/>
              <w:right w:val="single" w:sz="4" w:space="0" w:color="auto"/>
            </w:tcBorders>
            <w:vAlign w:val="center"/>
            <w:hideMark/>
          </w:tcPr>
          <w:p w14:paraId="703E9664"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2019</w:t>
            </w:r>
          </w:p>
        </w:tc>
        <w:tc>
          <w:tcPr>
            <w:tcW w:w="2021" w:type="dxa"/>
            <w:tcBorders>
              <w:top w:val="single" w:sz="4" w:space="0" w:color="auto"/>
              <w:left w:val="single" w:sz="4" w:space="0" w:color="auto"/>
              <w:bottom w:val="single" w:sz="4" w:space="0" w:color="auto"/>
              <w:right w:val="single" w:sz="4" w:space="0" w:color="auto"/>
            </w:tcBorders>
            <w:vAlign w:val="center"/>
            <w:hideMark/>
          </w:tcPr>
          <w:p w14:paraId="2C1C6BC5"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Air Liquide/villes de Nantes</w:t>
            </w:r>
          </w:p>
        </w:tc>
        <w:tc>
          <w:tcPr>
            <w:tcW w:w="1071" w:type="dxa"/>
            <w:tcBorders>
              <w:top w:val="single" w:sz="4" w:space="0" w:color="auto"/>
              <w:left w:val="single" w:sz="4" w:space="0" w:color="auto"/>
              <w:bottom w:val="single" w:sz="4" w:space="0" w:color="auto"/>
              <w:right w:val="single" w:sz="4" w:space="0" w:color="auto"/>
            </w:tcBorders>
            <w:vAlign w:val="center"/>
            <w:hideMark/>
          </w:tcPr>
          <w:p w14:paraId="595F3EB4"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10m</w:t>
            </w:r>
          </w:p>
        </w:tc>
        <w:tc>
          <w:tcPr>
            <w:tcW w:w="1051" w:type="dxa"/>
            <w:tcBorders>
              <w:top w:val="single" w:sz="4" w:space="0" w:color="auto"/>
              <w:left w:val="single" w:sz="4" w:space="0" w:color="auto"/>
              <w:bottom w:val="single" w:sz="4" w:space="0" w:color="auto"/>
              <w:right w:val="single" w:sz="4" w:space="0" w:color="auto"/>
            </w:tcBorders>
            <w:vAlign w:val="center"/>
            <w:hideMark/>
          </w:tcPr>
          <w:p w14:paraId="35F56CF0"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2x5 kW</w:t>
            </w:r>
          </w:p>
        </w:tc>
        <w:tc>
          <w:tcPr>
            <w:tcW w:w="906" w:type="dxa"/>
            <w:tcBorders>
              <w:top w:val="single" w:sz="4" w:space="0" w:color="auto"/>
              <w:left w:val="single" w:sz="4" w:space="0" w:color="auto"/>
              <w:bottom w:val="single" w:sz="4" w:space="0" w:color="auto"/>
              <w:right w:val="single" w:sz="4" w:space="0" w:color="auto"/>
            </w:tcBorders>
            <w:vAlign w:val="center"/>
            <w:hideMark/>
          </w:tcPr>
          <w:p w14:paraId="2360FC18"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13</w:t>
            </w:r>
          </w:p>
        </w:tc>
        <w:tc>
          <w:tcPr>
            <w:tcW w:w="916" w:type="dxa"/>
            <w:tcBorders>
              <w:top w:val="single" w:sz="4" w:space="0" w:color="auto"/>
              <w:left w:val="single" w:sz="4" w:space="0" w:color="auto"/>
              <w:bottom w:val="single" w:sz="4" w:space="0" w:color="auto"/>
              <w:right w:val="single" w:sz="4" w:space="0" w:color="auto"/>
            </w:tcBorders>
            <w:vAlign w:val="center"/>
            <w:hideMark/>
          </w:tcPr>
          <w:p w14:paraId="5AB3F471"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12 x 420bars (1000km)</w:t>
            </w:r>
          </w:p>
        </w:tc>
        <w:tc>
          <w:tcPr>
            <w:tcW w:w="1436" w:type="dxa"/>
            <w:tcBorders>
              <w:top w:val="single" w:sz="4" w:space="0" w:color="auto"/>
              <w:left w:val="single" w:sz="4" w:space="0" w:color="auto"/>
              <w:bottom w:val="single" w:sz="4" w:space="0" w:color="auto"/>
              <w:right w:val="single" w:sz="4" w:space="0" w:color="auto"/>
            </w:tcBorders>
            <w:vAlign w:val="center"/>
            <w:hideMark/>
          </w:tcPr>
          <w:p w14:paraId="44B57715"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 xml:space="preserve">fuel </w:t>
            </w:r>
            <w:proofErr w:type="spellStart"/>
            <w:r w:rsidRPr="00C76912">
              <w:rPr>
                <w:rFonts w:cs="Cambria"/>
                <w:color w:val="000000"/>
                <w:sz w:val="16"/>
                <w:szCs w:val="16"/>
                <w:lang w:val="fr-FR" w:eastAsia="fr-FR"/>
              </w:rPr>
              <w:t>cell</w:t>
            </w:r>
            <w:proofErr w:type="spellEnd"/>
            <w:r w:rsidRPr="00C76912">
              <w:rPr>
                <w:rFonts w:cs="Cambria"/>
                <w:color w:val="000000"/>
                <w:sz w:val="16"/>
                <w:szCs w:val="16"/>
                <w:lang w:val="fr-FR" w:eastAsia="fr-FR"/>
              </w:rPr>
              <w:t xml:space="preserve"> + </w:t>
            </w:r>
            <w:proofErr w:type="spellStart"/>
            <w:r w:rsidRPr="00C76912">
              <w:rPr>
                <w:rFonts w:cs="Cambria"/>
                <w:color w:val="000000"/>
                <w:sz w:val="16"/>
                <w:szCs w:val="16"/>
                <w:lang w:val="fr-FR" w:eastAsia="fr-FR"/>
              </w:rPr>
              <w:t>liquid</w:t>
            </w:r>
            <w:proofErr w:type="spellEnd"/>
            <w:r w:rsidRPr="00C76912">
              <w:rPr>
                <w:rFonts w:cs="Cambria"/>
                <w:color w:val="000000"/>
                <w:sz w:val="16"/>
                <w:szCs w:val="16"/>
                <w:lang w:val="fr-FR" w:eastAsia="fr-FR"/>
              </w:rPr>
              <w:t xml:space="preserve"> </w:t>
            </w:r>
          </w:p>
        </w:tc>
      </w:tr>
      <w:tr w:rsidR="009D498F" w:rsidRPr="00C76912" w14:paraId="6317FAC8" w14:textId="77777777" w:rsidTr="5FF29B6B">
        <w:trPr>
          <w:trHeight w:val="935"/>
        </w:trPr>
        <w:tc>
          <w:tcPr>
            <w:tcW w:w="1257" w:type="dxa"/>
            <w:tcBorders>
              <w:top w:val="single" w:sz="4" w:space="0" w:color="auto"/>
              <w:left w:val="single" w:sz="4" w:space="0" w:color="auto"/>
              <w:bottom w:val="single" w:sz="4" w:space="0" w:color="auto"/>
              <w:right w:val="single" w:sz="4" w:space="0" w:color="auto"/>
            </w:tcBorders>
            <w:vAlign w:val="center"/>
            <w:hideMark/>
          </w:tcPr>
          <w:p w14:paraId="012FA106"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SWIM</w:t>
            </w:r>
          </w:p>
        </w:tc>
        <w:tc>
          <w:tcPr>
            <w:tcW w:w="1281" w:type="dxa"/>
            <w:tcBorders>
              <w:top w:val="single" w:sz="4" w:space="0" w:color="auto"/>
              <w:left w:val="single" w:sz="4" w:space="0" w:color="auto"/>
              <w:bottom w:val="single" w:sz="4" w:space="0" w:color="auto"/>
              <w:right w:val="single" w:sz="4" w:space="0" w:color="auto"/>
            </w:tcBorders>
            <w:vAlign w:val="center"/>
            <w:hideMark/>
          </w:tcPr>
          <w:p w14:paraId="1B4117A2"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taxi</w:t>
            </w:r>
          </w:p>
        </w:tc>
        <w:tc>
          <w:tcPr>
            <w:tcW w:w="844" w:type="dxa"/>
            <w:tcBorders>
              <w:top w:val="single" w:sz="4" w:space="0" w:color="auto"/>
              <w:left w:val="single" w:sz="4" w:space="0" w:color="auto"/>
              <w:bottom w:val="single" w:sz="4" w:space="0" w:color="auto"/>
              <w:right w:val="single" w:sz="4" w:space="0" w:color="auto"/>
            </w:tcBorders>
            <w:vAlign w:val="center"/>
            <w:hideMark/>
          </w:tcPr>
          <w:p w14:paraId="2B346686"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2021</w:t>
            </w:r>
          </w:p>
        </w:tc>
        <w:tc>
          <w:tcPr>
            <w:tcW w:w="2021" w:type="dxa"/>
            <w:tcBorders>
              <w:top w:val="single" w:sz="4" w:space="0" w:color="auto"/>
              <w:left w:val="single" w:sz="4" w:space="0" w:color="auto"/>
              <w:bottom w:val="single" w:sz="4" w:space="0" w:color="auto"/>
              <w:right w:val="single" w:sz="4" w:space="0" w:color="auto"/>
            </w:tcBorders>
            <w:vAlign w:val="center"/>
            <w:hideMark/>
          </w:tcPr>
          <w:p w14:paraId="144DE482" w14:textId="77777777" w:rsidR="00C264C5" w:rsidRPr="00C76912" w:rsidRDefault="00C264C5" w:rsidP="00482A2C">
            <w:pPr>
              <w:spacing w:line="240" w:lineRule="auto"/>
              <w:jc w:val="center"/>
              <w:rPr>
                <w:rFonts w:cs="Cambria"/>
                <w:color w:val="000000"/>
                <w:sz w:val="16"/>
                <w:szCs w:val="16"/>
                <w:lang w:val="fr-FR" w:eastAsia="fr-FR"/>
              </w:rPr>
            </w:pPr>
            <w:proofErr w:type="spellStart"/>
            <w:r w:rsidRPr="00C76912">
              <w:rPr>
                <w:rFonts w:cs="Cambria"/>
                <w:color w:val="000000"/>
                <w:sz w:val="16"/>
                <w:szCs w:val="16"/>
                <w:lang w:val="fr-FR" w:eastAsia="fr-FR"/>
              </w:rPr>
              <w:t>Watertaxi</w:t>
            </w:r>
            <w:proofErr w:type="spellEnd"/>
            <w:r w:rsidRPr="00C76912">
              <w:rPr>
                <w:rFonts w:cs="Cambria"/>
                <w:color w:val="000000"/>
                <w:sz w:val="16"/>
                <w:szCs w:val="16"/>
                <w:lang w:val="fr-FR" w:eastAsia="fr-FR"/>
              </w:rPr>
              <w:t xml:space="preserve"> Rotterdam/</w:t>
            </w:r>
            <w:proofErr w:type="spellStart"/>
            <w:r w:rsidRPr="00C76912">
              <w:rPr>
                <w:rFonts w:cs="Cambria"/>
                <w:color w:val="000000"/>
                <w:sz w:val="16"/>
                <w:szCs w:val="16"/>
                <w:lang w:val="fr-FR" w:eastAsia="fr-FR"/>
              </w:rPr>
              <w:t>Enviu</w:t>
            </w:r>
            <w:proofErr w:type="spellEnd"/>
          </w:p>
        </w:tc>
        <w:tc>
          <w:tcPr>
            <w:tcW w:w="1071" w:type="dxa"/>
            <w:tcBorders>
              <w:top w:val="single" w:sz="4" w:space="0" w:color="auto"/>
              <w:left w:val="single" w:sz="4" w:space="0" w:color="auto"/>
              <w:bottom w:val="single" w:sz="4" w:space="0" w:color="auto"/>
              <w:right w:val="single" w:sz="4" w:space="0" w:color="auto"/>
            </w:tcBorders>
            <w:vAlign w:val="center"/>
            <w:hideMark/>
          </w:tcPr>
          <w:p w14:paraId="0B440571"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~10m</w:t>
            </w:r>
          </w:p>
        </w:tc>
        <w:tc>
          <w:tcPr>
            <w:tcW w:w="1051" w:type="dxa"/>
            <w:tcBorders>
              <w:top w:val="single" w:sz="4" w:space="0" w:color="auto"/>
              <w:left w:val="single" w:sz="4" w:space="0" w:color="auto"/>
              <w:bottom w:val="single" w:sz="4" w:space="0" w:color="auto"/>
              <w:right w:val="single" w:sz="4" w:space="0" w:color="auto"/>
            </w:tcBorders>
            <w:vAlign w:val="center"/>
            <w:hideMark/>
          </w:tcPr>
          <w:p w14:paraId="4B917057"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N/A</w:t>
            </w:r>
          </w:p>
        </w:tc>
        <w:tc>
          <w:tcPr>
            <w:tcW w:w="906" w:type="dxa"/>
            <w:tcBorders>
              <w:top w:val="single" w:sz="4" w:space="0" w:color="auto"/>
              <w:left w:val="single" w:sz="4" w:space="0" w:color="auto"/>
              <w:bottom w:val="single" w:sz="4" w:space="0" w:color="auto"/>
              <w:right w:val="single" w:sz="4" w:space="0" w:color="auto"/>
            </w:tcBorders>
            <w:vAlign w:val="center"/>
            <w:hideMark/>
          </w:tcPr>
          <w:p w14:paraId="258FA937"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N/A</w:t>
            </w:r>
          </w:p>
        </w:tc>
        <w:tc>
          <w:tcPr>
            <w:tcW w:w="916" w:type="dxa"/>
            <w:tcBorders>
              <w:top w:val="single" w:sz="4" w:space="0" w:color="auto"/>
              <w:left w:val="single" w:sz="4" w:space="0" w:color="auto"/>
              <w:bottom w:val="single" w:sz="4" w:space="0" w:color="auto"/>
              <w:right w:val="single" w:sz="4" w:space="0" w:color="auto"/>
            </w:tcBorders>
            <w:vAlign w:val="center"/>
            <w:hideMark/>
          </w:tcPr>
          <w:p w14:paraId="135B587B"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N/A</w:t>
            </w:r>
          </w:p>
        </w:tc>
        <w:tc>
          <w:tcPr>
            <w:tcW w:w="1436" w:type="dxa"/>
            <w:tcBorders>
              <w:top w:val="single" w:sz="4" w:space="0" w:color="auto"/>
              <w:left w:val="single" w:sz="4" w:space="0" w:color="auto"/>
              <w:bottom w:val="single" w:sz="4" w:space="0" w:color="auto"/>
              <w:right w:val="single" w:sz="4" w:space="0" w:color="auto"/>
            </w:tcBorders>
            <w:vAlign w:val="center"/>
            <w:hideMark/>
          </w:tcPr>
          <w:p w14:paraId="325E34AF"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 xml:space="preserve">fuel </w:t>
            </w:r>
            <w:proofErr w:type="spellStart"/>
            <w:r w:rsidRPr="00C76912">
              <w:rPr>
                <w:rFonts w:cs="Cambria"/>
                <w:color w:val="000000"/>
                <w:sz w:val="16"/>
                <w:szCs w:val="16"/>
                <w:lang w:val="fr-FR" w:eastAsia="fr-FR"/>
              </w:rPr>
              <w:t>cell</w:t>
            </w:r>
            <w:proofErr w:type="spellEnd"/>
            <w:r w:rsidRPr="00C76912">
              <w:rPr>
                <w:rFonts w:cs="Cambria"/>
                <w:color w:val="000000"/>
                <w:sz w:val="16"/>
                <w:szCs w:val="16"/>
                <w:lang w:val="fr-FR" w:eastAsia="fr-FR"/>
              </w:rPr>
              <w:t xml:space="preserve"> + </w:t>
            </w:r>
            <w:proofErr w:type="spellStart"/>
            <w:r w:rsidRPr="00C76912">
              <w:rPr>
                <w:rFonts w:cs="Cambria"/>
                <w:color w:val="000000"/>
                <w:sz w:val="16"/>
                <w:szCs w:val="16"/>
                <w:lang w:val="fr-FR" w:eastAsia="fr-FR"/>
              </w:rPr>
              <w:t>liquid</w:t>
            </w:r>
            <w:proofErr w:type="spellEnd"/>
          </w:p>
        </w:tc>
      </w:tr>
      <w:tr w:rsidR="009D498F" w:rsidRPr="00C76912" w14:paraId="10B90507" w14:textId="77777777" w:rsidTr="5FF29B6B">
        <w:trPr>
          <w:trHeight w:val="582"/>
        </w:trPr>
        <w:tc>
          <w:tcPr>
            <w:tcW w:w="1257" w:type="dxa"/>
            <w:tcBorders>
              <w:top w:val="single" w:sz="4" w:space="0" w:color="auto"/>
              <w:left w:val="single" w:sz="4" w:space="0" w:color="auto"/>
              <w:bottom w:val="single" w:sz="4" w:space="0" w:color="auto"/>
              <w:right w:val="single" w:sz="4" w:space="0" w:color="auto"/>
            </w:tcBorders>
            <w:vAlign w:val="center"/>
            <w:hideMark/>
          </w:tcPr>
          <w:p w14:paraId="29FCC95D"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lastRenderedPageBreak/>
              <w:t>Energy Observer</w:t>
            </w:r>
          </w:p>
        </w:tc>
        <w:tc>
          <w:tcPr>
            <w:tcW w:w="1281" w:type="dxa"/>
            <w:tcBorders>
              <w:top w:val="single" w:sz="4" w:space="0" w:color="auto"/>
              <w:left w:val="single" w:sz="4" w:space="0" w:color="auto"/>
              <w:bottom w:val="single" w:sz="4" w:space="0" w:color="auto"/>
              <w:right w:val="single" w:sz="4" w:space="0" w:color="auto"/>
            </w:tcBorders>
            <w:vAlign w:val="center"/>
            <w:hideMark/>
          </w:tcPr>
          <w:p w14:paraId="61C5AE2E" w14:textId="77777777" w:rsidR="00C264C5" w:rsidRPr="00C76912" w:rsidRDefault="00C264C5" w:rsidP="00482A2C">
            <w:pPr>
              <w:spacing w:line="240" w:lineRule="auto"/>
              <w:jc w:val="center"/>
              <w:rPr>
                <w:rFonts w:cs="Cambria"/>
                <w:color w:val="000000"/>
                <w:sz w:val="16"/>
                <w:szCs w:val="16"/>
                <w:lang w:val="fr-FR" w:eastAsia="fr-FR"/>
              </w:rPr>
            </w:pPr>
            <w:proofErr w:type="spellStart"/>
            <w:r w:rsidRPr="00C76912">
              <w:rPr>
                <w:rFonts w:cs="Cambria"/>
                <w:color w:val="000000"/>
                <w:sz w:val="16"/>
                <w:szCs w:val="16"/>
                <w:lang w:val="fr-FR" w:eastAsia="fr-FR"/>
              </w:rPr>
              <w:t>demonstration</w:t>
            </w:r>
            <w:proofErr w:type="spellEnd"/>
          </w:p>
        </w:tc>
        <w:tc>
          <w:tcPr>
            <w:tcW w:w="844" w:type="dxa"/>
            <w:tcBorders>
              <w:top w:val="single" w:sz="4" w:space="0" w:color="auto"/>
              <w:left w:val="single" w:sz="4" w:space="0" w:color="auto"/>
              <w:bottom w:val="single" w:sz="4" w:space="0" w:color="auto"/>
              <w:right w:val="single" w:sz="4" w:space="0" w:color="auto"/>
            </w:tcBorders>
            <w:vAlign w:val="center"/>
            <w:hideMark/>
          </w:tcPr>
          <w:p w14:paraId="77B7F9CB"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2017/ 2020</w:t>
            </w:r>
          </w:p>
        </w:tc>
        <w:tc>
          <w:tcPr>
            <w:tcW w:w="2021" w:type="dxa"/>
            <w:tcBorders>
              <w:top w:val="single" w:sz="4" w:space="0" w:color="auto"/>
              <w:left w:val="single" w:sz="4" w:space="0" w:color="auto"/>
              <w:bottom w:val="single" w:sz="4" w:space="0" w:color="auto"/>
              <w:right w:val="single" w:sz="4" w:space="0" w:color="auto"/>
            </w:tcBorders>
            <w:vAlign w:val="center"/>
            <w:hideMark/>
          </w:tcPr>
          <w:p w14:paraId="67F6CDD7"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Toyota/air Liquide</w:t>
            </w:r>
          </w:p>
        </w:tc>
        <w:tc>
          <w:tcPr>
            <w:tcW w:w="1071" w:type="dxa"/>
            <w:tcBorders>
              <w:top w:val="single" w:sz="4" w:space="0" w:color="auto"/>
              <w:left w:val="single" w:sz="4" w:space="0" w:color="auto"/>
              <w:bottom w:val="single" w:sz="4" w:space="0" w:color="auto"/>
              <w:right w:val="single" w:sz="4" w:space="0" w:color="auto"/>
            </w:tcBorders>
            <w:vAlign w:val="center"/>
            <w:hideMark/>
          </w:tcPr>
          <w:p w14:paraId="02439CEE"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~30m</w:t>
            </w:r>
          </w:p>
        </w:tc>
        <w:tc>
          <w:tcPr>
            <w:tcW w:w="1051" w:type="dxa"/>
            <w:tcBorders>
              <w:top w:val="single" w:sz="4" w:space="0" w:color="auto"/>
              <w:left w:val="single" w:sz="4" w:space="0" w:color="auto"/>
              <w:bottom w:val="single" w:sz="4" w:space="0" w:color="auto"/>
              <w:right w:val="single" w:sz="4" w:space="0" w:color="auto"/>
            </w:tcBorders>
            <w:vAlign w:val="center"/>
            <w:hideMark/>
          </w:tcPr>
          <w:p w14:paraId="76E8188B"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114 kW</w:t>
            </w:r>
          </w:p>
        </w:tc>
        <w:tc>
          <w:tcPr>
            <w:tcW w:w="906" w:type="dxa"/>
            <w:tcBorders>
              <w:top w:val="single" w:sz="4" w:space="0" w:color="auto"/>
              <w:left w:val="single" w:sz="4" w:space="0" w:color="auto"/>
              <w:bottom w:val="single" w:sz="4" w:space="0" w:color="auto"/>
              <w:right w:val="single" w:sz="4" w:space="0" w:color="auto"/>
            </w:tcBorders>
            <w:vAlign w:val="center"/>
            <w:hideMark/>
          </w:tcPr>
          <w:p w14:paraId="410294A5"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550</w:t>
            </w:r>
          </w:p>
        </w:tc>
        <w:tc>
          <w:tcPr>
            <w:tcW w:w="916" w:type="dxa"/>
            <w:tcBorders>
              <w:top w:val="single" w:sz="4" w:space="0" w:color="auto"/>
              <w:left w:val="single" w:sz="4" w:space="0" w:color="auto"/>
              <w:bottom w:val="single" w:sz="4" w:space="0" w:color="auto"/>
              <w:right w:val="single" w:sz="4" w:space="0" w:color="auto"/>
            </w:tcBorders>
            <w:vAlign w:val="center"/>
            <w:hideMark/>
          </w:tcPr>
          <w:p w14:paraId="1B0D49FF"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N/A</w:t>
            </w:r>
          </w:p>
        </w:tc>
        <w:tc>
          <w:tcPr>
            <w:tcW w:w="1436" w:type="dxa"/>
            <w:tcBorders>
              <w:top w:val="single" w:sz="4" w:space="0" w:color="auto"/>
              <w:left w:val="single" w:sz="4" w:space="0" w:color="auto"/>
              <w:bottom w:val="single" w:sz="4" w:space="0" w:color="auto"/>
              <w:right w:val="single" w:sz="4" w:space="0" w:color="auto"/>
            </w:tcBorders>
            <w:vAlign w:val="center"/>
            <w:hideMark/>
          </w:tcPr>
          <w:p w14:paraId="67DC7D1F"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 xml:space="preserve">fuel </w:t>
            </w:r>
            <w:proofErr w:type="spellStart"/>
            <w:r w:rsidRPr="00C76912">
              <w:rPr>
                <w:rFonts w:cs="Cambria"/>
                <w:color w:val="000000"/>
                <w:sz w:val="16"/>
                <w:szCs w:val="16"/>
                <w:lang w:val="fr-FR" w:eastAsia="fr-FR"/>
              </w:rPr>
              <w:t>cell</w:t>
            </w:r>
            <w:proofErr w:type="spellEnd"/>
            <w:r w:rsidRPr="00C76912">
              <w:rPr>
                <w:rFonts w:cs="Cambria"/>
                <w:color w:val="000000"/>
                <w:sz w:val="16"/>
                <w:szCs w:val="16"/>
                <w:lang w:val="fr-FR" w:eastAsia="fr-FR"/>
              </w:rPr>
              <w:t xml:space="preserve"> +</w:t>
            </w:r>
            <w:proofErr w:type="spellStart"/>
            <w:proofErr w:type="gramStart"/>
            <w:r w:rsidRPr="00C76912">
              <w:rPr>
                <w:rFonts w:cs="Cambria"/>
                <w:color w:val="000000"/>
                <w:sz w:val="16"/>
                <w:szCs w:val="16"/>
                <w:lang w:val="fr-FR" w:eastAsia="fr-FR"/>
              </w:rPr>
              <w:t>gas</w:t>
            </w:r>
            <w:proofErr w:type="spellEnd"/>
            <w:r w:rsidRPr="00C76912">
              <w:rPr>
                <w:rFonts w:cs="Cambria"/>
                <w:color w:val="000000"/>
                <w:sz w:val="16"/>
                <w:szCs w:val="16"/>
                <w:lang w:val="fr-FR" w:eastAsia="fr-FR"/>
              </w:rPr>
              <w:t>(</w:t>
            </w:r>
            <w:proofErr w:type="gramEnd"/>
            <w:r w:rsidRPr="00C76912">
              <w:rPr>
                <w:rFonts w:cs="Cambria"/>
                <w:color w:val="000000"/>
                <w:sz w:val="16"/>
                <w:szCs w:val="16"/>
                <w:lang w:val="fr-FR" w:eastAsia="fr-FR"/>
              </w:rPr>
              <w:t xml:space="preserve">production </w:t>
            </w:r>
            <w:proofErr w:type="spellStart"/>
            <w:r w:rsidRPr="00C76912">
              <w:rPr>
                <w:rFonts w:cs="Cambria"/>
                <w:color w:val="000000"/>
                <w:sz w:val="16"/>
                <w:szCs w:val="16"/>
                <w:lang w:val="fr-FR" w:eastAsia="fr-FR"/>
              </w:rPr>
              <w:t>onbord</w:t>
            </w:r>
            <w:proofErr w:type="spellEnd"/>
            <w:r w:rsidRPr="00C76912">
              <w:rPr>
                <w:rFonts w:cs="Cambria"/>
                <w:color w:val="000000"/>
                <w:sz w:val="16"/>
                <w:szCs w:val="16"/>
                <w:lang w:val="fr-FR" w:eastAsia="fr-FR"/>
              </w:rPr>
              <w:t xml:space="preserve">) </w:t>
            </w:r>
          </w:p>
        </w:tc>
      </w:tr>
      <w:tr w:rsidR="009D498F" w:rsidRPr="00C76912" w14:paraId="33D0E02E" w14:textId="77777777" w:rsidTr="5FF29B6B">
        <w:trPr>
          <w:trHeight w:val="873"/>
        </w:trPr>
        <w:tc>
          <w:tcPr>
            <w:tcW w:w="1257" w:type="dxa"/>
            <w:tcBorders>
              <w:top w:val="single" w:sz="4" w:space="0" w:color="auto"/>
              <w:left w:val="single" w:sz="4" w:space="0" w:color="auto"/>
              <w:bottom w:val="single" w:sz="4" w:space="0" w:color="auto"/>
              <w:right w:val="single" w:sz="4" w:space="0" w:color="auto"/>
            </w:tcBorders>
            <w:vAlign w:val="center"/>
            <w:hideMark/>
          </w:tcPr>
          <w:p w14:paraId="25028D33" w14:textId="77777777" w:rsidR="00C264C5" w:rsidRPr="00C76912" w:rsidRDefault="00C264C5" w:rsidP="00482A2C">
            <w:pPr>
              <w:spacing w:line="240" w:lineRule="auto"/>
              <w:jc w:val="center"/>
              <w:rPr>
                <w:rFonts w:cs="Cambria"/>
                <w:color w:val="000000"/>
                <w:sz w:val="16"/>
                <w:szCs w:val="16"/>
                <w:lang w:val="fr-FR" w:eastAsia="fr-FR"/>
              </w:rPr>
            </w:pPr>
            <w:proofErr w:type="spellStart"/>
            <w:r w:rsidRPr="00C76912">
              <w:rPr>
                <w:rFonts w:cs="Cambria"/>
                <w:color w:val="000000"/>
                <w:sz w:val="16"/>
                <w:szCs w:val="16"/>
                <w:lang w:val="fr-FR" w:eastAsia="fr-FR"/>
              </w:rPr>
              <w:t>Raicho</w:t>
            </w:r>
            <w:proofErr w:type="spellEnd"/>
            <w:r w:rsidRPr="00C76912">
              <w:rPr>
                <w:rFonts w:cs="Cambria"/>
                <w:color w:val="000000"/>
                <w:sz w:val="16"/>
                <w:szCs w:val="16"/>
                <w:lang w:val="fr-FR" w:eastAsia="fr-FR"/>
              </w:rPr>
              <w:t xml:space="preserve"> N (1)</w:t>
            </w:r>
          </w:p>
        </w:tc>
        <w:tc>
          <w:tcPr>
            <w:tcW w:w="1281" w:type="dxa"/>
            <w:tcBorders>
              <w:top w:val="single" w:sz="4" w:space="0" w:color="auto"/>
              <w:left w:val="single" w:sz="4" w:space="0" w:color="auto"/>
              <w:bottom w:val="single" w:sz="4" w:space="0" w:color="auto"/>
              <w:right w:val="single" w:sz="4" w:space="0" w:color="auto"/>
            </w:tcBorders>
            <w:vAlign w:val="center"/>
            <w:hideMark/>
          </w:tcPr>
          <w:p w14:paraId="6DEFA515"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ferry</w:t>
            </w:r>
          </w:p>
        </w:tc>
        <w:tc>
          <w:tcPr>
            <w:tcW w:w="844" w:type="dxa"/>
            <w:tcBorders>
              <w:top w:val="single" w:sz="4" w:space="0" w:color="auto"/>
              <w:left w:val="single" w:sz="4" w:space="0" w:color="auto"/>
              <w:bottom w:val="single" w:sz="4" w:space="0" w:color="auto"/>
              <w:right w:val="single" w:sz="4" w:space="0" w:color="auto"/>
            </w:tcBorders>
            <w:vAlign w:val="center"/>
            <w:hideMark/>
          </w:tcPr>
          <w:p w14:paraId="1D9D0261"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2016</w:t>
            </w:r>
          </w:p>
        </w:tc>
        <w:tc>
          <w:tcPr>
            <w:tcW w:w="2021" w:type="dxa"/>
            <w:tcBorders>
              <w:top w:val="single" w:sz="4" w:space="0" w:color="auto"/>
              <w:left w:val="single" w:sz="4" w:space="0" w:color="auto"/>
              <w:bottom w:val="single" w:sz="4" w:space="0" w:color="auto"/>
              <w:right w:val="single" w:sz="4" w:space="0" w:color="auto"/>
            </w:tcBorders>
            <w:vAlign w:val="center"/>
            <w:hideMark/>
          </w:tcPr>
          <w:p w14:paraId="2B70FE82"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Toshiba / Université des Sciences et Technologies marines de Tokyo</w:t>
            </w:r>
          </w:p>
        </w:tc>
        <w:tc>
          <w:tcPr>
            <w:tcW w:w="1071" w:type="dxa"/>
            <w:tcBorders>
              <w:top w:val="single" w:sz="4" w:space="0" w:color="auto"/>
              <w:left w:val="single" w:sz="4" w:space="0" w:color="auto"/>
              <w:bottom w:val="single" w:sz="4" w:space="0" w:color="auto"/>
              <w:right w:val="single" w:sz="4" w:space="0" w:color="auto"/>
            </w:tcBorders>
            <w:vAlign w:val="center"/>
            <w:hideMark/>
          </w:tcPr>
          <w:p w14:paraId="28E08EB4"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14m</w:t>
            </w:r>
          </w:p>
        </w:tc>
        <w:tc>
          <w:tcPr>
            <w:tcW w:w="1051" w:type="dxa"/>
            <w:tcBorders>
              <w:top w:val="single" w:sz="4" w:space="0" w:color="auto"/>
              <w:left w:val="single" w:sz="4" w:space="0" w:color="auto"/>
              <w:bottom w:val="single" w:sz="4" w:space="0" w:color="auto"/>
              <w:right w:val="single" w:sz="4" w:space="0" w:color="auto"/>
            </w:tcBorders>
            <w:vAlign w:val="center"/>
            <w:hideMark/>
          </w:tcPr>
          <w:p w14:paraId="49CF6230"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3.5 kW</w:t>
            </w:r>
          </w:p>
        </w:tc>
        <w:tc>
          <w:tcPr>
            <w:tcW w:w="906" w:type="dxa"/>
            <w:tcBorders>
              <w:top w:val="single" w:sz="4" w:space="0" w:color="auto"/>
              <w:left w:val="single" w:sz="4" w:space="0" w:color="auto"/>
              <w:bottom w:val="single" w:sz="4" w:space="0" w:color="auto"/>
              <w:right w:val="single" w:sz="4" w:space="0" w:color="auto"/>
            </w:tcBorders>
            <w:vAlign w:val="center"/>
            <w:hideMark/>
          </w:tcPr>
          <w:p w14:paraId="33F69A43"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N/A</w:t>
            </w:r>
          </w:p>
        </w:tc>
        <w:tc>
          <w:tcPr>
            <w:tcW w:w="916" w:type="dxa"/>
            <w:tcBorders>
              <w:top w:val="single" w:sz="4" w:space="0" w:color="auto"/>
              <w:left w:val="single" w:sz="4" w:space="0" w:color="auto"/>
              <w:bottom w:val="single" w:sz="4" w:space="0" w:color="auto"/>
              <w:right w:val="single" w:sz="4" w:space="0" w:color="auto"/>
            </w:tcBorders>
            <w:vAlign w:val="center"/>
            <w:hideMark/>
          </w:tcPr>
          <w:p w14:paraId="1688D97B"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H2One™ Station Unit” </w:t>
            </w:r>
          </w:p>
        </w:tc>
        <w:tc>
          <w:tcPr>
            <w:tcW w:w="1436" w:type="dxa"/>
            <w:tcBorders>
              <w:top w:val="single" w:sz="4" w:space="0" w:color="auto"/>
              <w:left w:val="single" w:sz="4" w:space="0" w:color="auto"/>
              <w:bottom w:val="single" w:sz="4" w:space="0" w:color="auto"/>
              <w:right w:val="single" w:sz="4" w:space="0" w:color="auto"/>
            </w:tcBorders>
            <w:vAlign w:val="center"/>
            <w:hideMark/>
          </w:tcPr>
          <w:p w14:paraId="1B0BEEB2"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 xml:space="preserve">fuel </w:t>
            </w:r>
            <w:proofErr w:type="spellStart"/>
            <w:r w:rsidRPr="00C76912">
              <w:rPr>
                <w:rFonts w:cs="Cambria"/>
                <w:color w:val="000000"/>
                <w:sz w:val="16"/>
                <w:szCs w:val="16"/>
                <w:lang w:val="fr-FR" w:eastAsia="fr-FR"/>
              </w:rPr>
              <w:t>cell</w:t>
            </w:r>
            <w:proofErr w:type="spellEnd"/>
            <w:r w:rsidRPr="00C76912">
              <w:rPr>
                <w:rFonts w:cs="Cambria"/>
                <w:color w:val="000000"/>
                <w:sz w:val="16"/>
                <w:szCs w:val="16"/>
                <w:lang w:val="fr-FR" w:eastAsia="fr-FR"/>
              </w:rPr>
              <w:t xml:space="preserve"> + </w:t>
            </w:r>
            <w:proofErr w:type="spellStart"/>
            <w:r w:rsidRPr="00C76912">
              <w:rPr>
                <w:rFonts w:cs="Cambria"/>
                <w:color w:val="000000"/>
                <w:sz w:val="16"/>
                <w:szCs w:val="16"/>
                <w:lang w:val="fr-FR" w:eastAsia="fr-FR"/>
              </w:rPr>
              <w:t>liquid</w:t>
            </w:r>
            <w:proofErr w:type="spellEnd"/>
            <w:r w:rsidRPr="00C76912">
              <w:rPr>
                <w:rFonts w:cs="Cambria"/>
                <w:color w:val="000000"/>
                <w:sz w:val="16"/>
                <w:szCs w:val="16"/>
                <w:lang w:val="fr-FR" w:eastAsia="fr-FR"/>
              </w:rPr>
              <w:t xml:space="preserve"> </w:t>
            </w:r>
          </w:p>
        </w:tc>
      </w:tr>
      <w:tr w:rsidR="009D498F" w:rsidRPr="00C76912" w14:paraId="09DF8F5A" w14:textId="77777777" w:rsidTr="5FF29B6B">
        <w:trPr>
          <w:trHeight w:val="950"/>
        </w:trPr>
        <w:tc>
          <w:tcPr>
            <w:tcW w:w="1257" w:type="dxa"/>
            <w:tcBorders>
              <w:top w:val="single" w:sz="4" w:space="0" w:color="auto"/>
              <w:left w:val="single" w:sz="4" w:space="0" w:color="auto"/>
              <w:bottom w:val="single" w:sz="4" w:space="0" w:color="auto"/>
              <w:right w:val="single" w:sz="4" w:space="0" w:color="auto"/>
            </w:tcBorders>
            <w:vAlign w:val="center"/>
            <w:hideMark/>
          </w:tcPr>
          <w:p w14:paraId="6F35236B" w14:textId="77777777" w:rsidR="00C264C5" w:rsidRPr="00C76912" w:rsidRDefault="00C264C5" w:rsidP="00482A2C">
            <w:pPr>
              <w:spacing w:line="240" w:lineRule="auto"/>
              <w:jc w:val="center"/>
              <w:rPr>
                <w:rFonts w:cs="Cambria"/>
                <w:color w:val="000000"/>
                <w:sz w:val="16"/>
                <w:szCs w:val="16"/>
                <w:lang w:val="fr-FR" w:eastAsia="fr-FR"/>
              </w:rPr>
            </w:pPr>
            <w:proofErr w:type="spellStart"/>
            <w:r w:rsidRPr="00C76912">
              <w:rPr>
                <w:rFonts w:cs="Cambria"/>
                <w:color w:val="000000"/>
                <w:sz w:val="16"/>
                <w:szCs w:val="16"/>
                <w:lang w:val="fr-FR" w:eastAsia="fr-FR"/>
              </w:rPr>
              <w:t>Raicho</w:t>
            </w:r>
            <w:proofErr w:type="spellEnd"/>
            <w:r w:rsidRPr="00C76912">
              <w:rPr>
                <w:rFonts w:cs="Cambria"/>
                <w:color w:val="000000"/>
                <w:sz w:val="16"/>
                <w:szCs w:val="16"/>
                <w:lang w:val="fr-FR" w:eastAsia="fr-FR"/>
              </w:rPr>
              <w:t xml:space="preserve"> N (2)</w:t>
            </w:r>
          </w:p>
        </w:tc>
        <w:tc>
          <w:tcPr>
            <w:tcW w:w="1281" w:type="dxa"/>
            <w:tcBorders>
              <w:top w:val="single" w:sz="4" w:space="0" w:color="auto"/>
              <w:left w:val="single" w:sz="4" w:space="0" w:color="auto"/>
              <w:bottom w:val="single" w:sz="4" w:space="0" w:color="auto"/>
              <w:right w:val="single" w:sz="4" w:space="0" w:color="auto"/>
            </w:tcBorders>
            <w:vAlign w:val="center"/>
            <w:hideMark/>
          </w:tcPr>
          <w:p w14:paraId="649CB07D"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ferry</w:t>
            </w:r>
          </w:p>
        </w:tc>
        <w:tc>
          <w:tcPr>
            <w:tcW w:w="844" w:type="dxa"/>
            <w:tcBorders>
              <w:top w:val="single" w:sz="4" w:space="0" w:color="auto"/>
              <w:left w:val="single" w:sz="4" w:space="0" w:color="auto"/>
              <w:bottom w:val="single" w:sz="4" w:space="0" w:color="auto"/>
              <w:right w:val="single" w:sz="4" w:space="0" w:color="auto"/>
            </w:tcBorders>
            <w:vAlign w:val="center"/>
            <w:hideMark/>
          </w:tcPr>
          <w:p w14:paraId="6A2B858C"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2020</w:t>
            </w:r>
          </w:p>
        </w:tc>
        <w:tc>
          <w:tcPr>
            <w:tcW w:w="2021" w:type="dxa"/>
            <w:tcBorders>
              <w:top w:val="single" w:sz="4" w:space="0" w:color="auto"/>
              <w:left w:val="single" w:sz="4" w:space="0" w:color="auto"/>
              <w:bottom w:val="single" w:sz="4" w:space="0" w:color="auto"/>
              <w:right w:val="single" w:sz="4" w:space="0" w:color="auto"/>
            </w:tcBorders>
            <w:vAlign w:val="center"/>
            <w:hideMark/>
          </w:tcPr>
          <w:p w14:paraId="22AF3968"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Toshiba / Université des Sciences et Technologies marines de Tokyo</w:t>
            </w:r>
          </w:p>
        </w:tc>
        <w:tc>
          <w:tcPr>
            <w:tcW w:w="1071" w:type="dxa"/>
            <w:tcBorders>
              <w:top w:val="single" w:sz="4" w:space="0" w:color="auto"/>
              <w:left w:val="single" w:sz="4" w:space="0" w:color="auto"/>
              <w:bottom w:val="single" w:sz="4" w:space="0" w:color="auto"/>
              <w:right w:val="single" w:sz="4" w:space="0" w:color="auto"/>
            </w:tcBorders>
            <w:vAlign w:val="center"/>
            <w:hideMark/>
          </w:tcPr>
          <w:p w14:paraId="373A13B0"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N/A</w:t>
            </w:r>
          </w:p>
        </w:tc>
        <w:tc>
          <w:tcPr>
            <w:tcW w:w="1051" w:type="dxa"/>
            <w:tcBorders>
              <w:top w:val="single" w:sz="4" w:space="0" w:color="auto"/>
              <w:left w:val="single" w:sz="4" w:space="0" w:color="auto"/>
              <w:bottom w:val="single" w:sz="4" w:space="0" w:color="auto"/>
              <w:right w:val="single" w:sz="4" w:space="0" w:color="auto"/>
            </w:tcBorders>
            <w:vAlign w:val="center"/>
            <w:hideMark/>
          </w:tcPr>
          <w:p w14:paraId="4A1216A9"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30 kW</w:t>
            </w:r>
          </w:p>
        </w:tc>
        <w:tc>
          <w:tcPr>
            <w:tcW w:w="906" w:type="dxa"/>
            <w:tcBorders>
              <w:top w:val="single" w:sz="4" w:space="0" w:color="auto"/>
              <w:left w:val="single" w:sz="4" w:space="0" w:color="auto"/>
              <w:bottom w:val="single" w:sz="4" w:space="0" w:color="auto"/>
              <w:right w:val="single" w:sz="4" w:space="0" w:color="auto"/>
            </w:tcBorders>
            <w:vAlign w:val="center"/>
            <w:hideMark/>
          </w:tcPr>
          <w:p w14:paraId="32FC356D"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N/A</w:t>
            </w:r>
          </w:p>
        </w:tc>
        <w:tc>
          <w:tcPr>
            <w:tcW w:w="916" w:type="dxa"/>
            <w:tcBorders>
              <w:top w:val="single" w:sz="4" w:space="0" w:color="auto"/>
              <w:left w:val="single" w:sz="4" w:space="0" w:color="auto"/>
              <w:bottom w:val="single" w:sz="4" w:space="0" w:color="auto"/>
              <w:right w:val="single" w:sz="4" w:space="0" w:color="auto"/>
            </w:tcBorders>
            <w:vAlign w:val="center"/>
            <w:hideMark/>
          </w:tcPr>
          <w:p w14:paraId="109A5CE2"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N/A</w:t>
            </w:r>
          </w:p>
        </w:tc>
        <w:tc>
          <w:tcPr>
            <w:tcW w:w="1436" w:type="dxa"/>
            <w:tcBorders>
              <w:top w:val="single" w:sz="4" w:space="0" w:color="auto"/>
              <w:left w:val="single" w:sz="4" w:space="0" w:color="auto"/>
              <w:bottom w:val="single" w:sz="4" w:space="0" w:color="auto"/>
              <w:right w:val="single" w:sz="4" w:space="0" w:color="auto"/>
            </w:tcBorders>
            <w:vAlign w:val="center"/>
            <w:hideMark/>
          </w:tcPr>
          <w:p w14:paraId="0CEA0C1E"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 xml:space="preserve">fuel </w:t>
            </w:r>
            <w:proofErr w:type="spellStart"/>
            <w:r w:rsidRPr="00C76912">
              <w:rPr>
                <w:rFonts w:cs="Cambria"/>
                <w:color w:val="000000"/>
                <w:sz w:val="16"/>
                <w:szCs w:val="16"/>
                <w:lang w:val="fr-FR" w:eastAsia="fr-FR"/>
              </w:rPr>
              <w:t>cell</w:t>
            </w:r>
            <w:proofErr w:type="spellEnd"/>
            <w:r w:rsidRPr="00C76912">
              <w:rPr>
                <w:rFonts w:cs="Cambria"/>
                <w:color w:val="000000"/>
                <w:sz w:val="16"/>
                <w:szCs w:val="16"/>
                <w:lang w:val="fr-FR" w:eastAsia="fr-FR"/>
              </w:rPr>
              <w:t xml:space="preserve"> + </w:t>
            </w:r>
            <w:proofErr w:type="spellStart"/>
            <w:r w:rsidRPr="00C76912">
              <w:rPr>
                <w:rFonts w:cs="Cambria"/>
                <w:color w:val="000000"/>
                <w:sz w:val="16"/>
                <w:szCs w:val="16"/>
                <w:lang w:val="fr-FR" w:eastAsia="fr-FR"/>
              </w:rPr>
              <w:t>liquid</w:t>
            </w:r>
            <w:proofErr w:type="spellEnd"/>
          </w:p>
        </w:tc>
      </w:tr>
      <w:tr w:rsidR="009D498F" w:rsidRPr="00C76912" w14:paraId="7F8597AA" w14:textId="77777777" w:rsidTr="5FF29B6B">
        <w:trPr>
          <w:trHeight w:val="873"/>
        </w:trPr>
        <w:tc>
          <w:tcPr>
            <w:tcW w:w="1257" w:type="dxa"/>
            <w:tcBorders>
              <w:top w:val="single" w:sz="4" w:space="0" w:color="auto"/>
              <w:left w:val="single" w:sz="4" w:space="0" w:color="auto"/>
              <w:bottom w:val="single" w:sz="4" w:space="0" w:color="auto"/>
              <w:right w:val="single" w:sz="4" w:space="0" w:color="auto"/>
            </w:tcBorders>
            <w:vAlign w:val="center"/>
            <w:hideMark/>
          </w:tcPr>
          <w:p w14:paraId="608B28DD"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KYSTRUTEN</w:t>
            </w:r>
          </w:p>
        </w:tc>
        <w:tc>
          <w:tcPr>
            <w:tcW w:w="1281" w:type="dxa"/>
            <w:tcBorders>
              <w:top w:val="single" w:sz="4" w:space="0" w:color="auto"/>
              <w:left w:val="single" w:sz="4" w:space="0" w:color="auto"/>
              <w:bottom w:val="single" w:sz="4" w:space="0" w:color="auto"/>
              <w:right w:val="single" w:sz="4" w:space="0" w:color="auto"/>
            </w:tcBorders>
            <w:vAlign w:val="center"/>
            <w:hideMark/>
          </w:tcPr>
          <w:p w14:paraId="55AB96D4"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Cruise/ferry</w:t>
            </w:r>
          </w:p>
        </w:tc>
        <w:tc>
          <w:tcPr>
            <w:tcW w:w="844" w:type="dxa"/>
            <w:tcBorders>
              <w:top w:val="single" w:sz="4" w:space="0" w:color="auto"/>
              <w:left w:val="single" w:sz="4" w:space="0" w:color="auto"/>
              <w:bottom w:val="single" w:sz="4" w:space="0" w:color="auto"/>
              <w:right w:val="single" w:sz="4" w:space="0" w:color="auto"/>
            </w:tcBorders>
            <w:vAlign w:val="center"/>
            <w:hideMark/>
          </w:tcPr>
          <w:p w14:paraId="32C6161D"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2022</w:t>
            </w:r>
          </w:p>
        </w:tc>
        <w:tc>
          <w:tcPr>
            <w:tcW w:w="2021" w:type="dxa"/>
            <w:tcBorders>
              <w:top w:val="single" w:sz="4" w:space="0" w:color="auto"/>
              <w:left w:val="single" w:sz="4" w:space="0" w:color="auto"/>
              <w:bottom w:val="single" w:sz="4" w:space="0" w:color="auto"/>
              <w:right w:val="single" w:sz="4" w:space="0" w:color="auto"/>
            </w:tcBorders>
            <w:vAlign w:val="center"/>
            <w:hideMark/>
          </w:tcPr>
          <w:p w14:paraId="744B1ADE" w14:textId="77777777" w:rsidR="00C264C5" w:rsidRPr="00C76912" w:rsidRDefault="00C264C5" w:rsidP="00482A2C">
            <w:pPr>
              <w:spacing w:line="240" w:lineRule="auto"/>
              <w:jc w:val="center"/>
              <w:rPr>
                <w:rFonts w:cs="Cambria"/>
                <w:color w:val="000000"/>
                <w:sz w:val="16"/>
                <w:szCs w:val="16"/>
                <w:lang w:val="en-US" w:eastAsia="fr-FR"/>
              </w:rPr>
            </w:pPr>
            <w:proofErr w:type="spellStart"/>
            <w:r w:rsidRPr="00C76912">
              <w:rPr>
                <w:rFonts w:cs="Cambria"/>
                <w:color w:val="000000"/>
                <w:sz w:val="16"/>
                <w:szCs w:val="16"/>
                <w:lang w:val="en-US" w:eastAsia="fr-FR"/>
              </w:rPr>
              <w:t>PowerCell</w:t>
            </w:r>
            <w:proofErr w:type="spellEnd"/>
            <w:r w:rsidRPr="00C76912">
              <w:rPr>
                <w:rFonts w:cs="Cambria"/>
                <w:color w:val="000000"/>
                <w:sz w:val="16"/>
                <w:szCs w:val="16"/>
                <w:lang w:val="en-US" w:eastAsia="fr-FR"/>
              </w:rPr>
              <w:t xml:space="preserve"> Sweden/ </w:t>
            </w:r>
            <w:proofErr w:type="spellStart"/>
            <w:r w:rsidRPr="00C76912">
              <w:rPr>
                <w:rFonts w:cs="Cambria"/>
                <w:color w:val="000000"/>
                <w:sz w:val="16"/>
                <w:szCs w:val="16"/>
                <w:lang w:val="en-US" w:eastAsia="fr-FR"/>
              </w:rPr>
              <w:t>Havyard</w:t>
            </w:r>
            <w:proofErr w:type="spellEnd"/>
            <w:r w:rsidRPr="00C76912">
              <w:rPr>
                <w:rFonts w:cs="Cambria"/>
                <w:color w:val="000000"/>
                <w:sz w:val="16"/>
                <w:szCs w:val="16"/>
                <w:lang w:val="en-US" w:eastAsia="fr-FR"/>
              </w:rPr>
              <w:t xml:space="preserve"> Group / </w:t>
            </w:r>
            <w:proofErr w:type="spellStart"/>
            <w:r w:rsidRPr="00C76912">
              <w:rPr>
                <w:rFonts w:cs="Cambria"/>
                <w:color w:val="000000"/>
                <w:sz w:val="16"/>
                <w:szCs w:val="16"/>
                <w:lang w:val="en-US" w:eastAsia="fr-FR"/>
              </w:rPr>
              <w:t>Havila</w:t>
            </w:r>
            <w:proofErr w:type="spellEnd"/>
            <w:r w:rsidRPr="00C76912">
              <w:rPr>
                <w:rFonts w:cs="Cambria"/>
                <w:color w:val="000000"/>
                <w:sz w:val="16"/>
                <w:szCs w:val="16"/>
                <w:lang w:val="en-US" w:eastAsia="fr-FR"/>
              </w:rPr>
              <w:t xml:space="preserve"> </w:t>
            </w:r>
            <w:proofErr w:type="spellStart"/>
            <w:r w:rsidRPr="00C76912">
              <w:rPr>
                <w:rFonts w:cs="Cambria"/>
                <w:color w:val="000000"/>
                <w:sz w:val="16"/>
                <w:szCs w:val="16"/>
                <w:lang w:val="en-US" w:eastAsia="fr-FR"/>
              </w:rPr>
              <w:t>Kystruten</w:t>
            </w:r>
            <w:proofErr w:type="spellEnd"/>
            <w:r w:rsidRPr="00C76912">
              <w:rPr>
                <w:rFonts w:cs="Cambria"/>
                <w:color w:val="000000"/>
                <w:sz w:val="16"/>
                <w:szCs w:val="16"/>
                <w:lang w:val="en-US" w:eastAsia="fr-FR"/>
              </w:rPr>
              <w:t>/Volvo Group/Linde</w:t>
            </w:r>
          </w:p>
        </w:tc>
        <w:tc>
          <w:tcPr>
            <w:tcW w:w="1071" w:type="dxa"/>
            <w:tcBorders>
              <w:top w:val="single" w:sz="4" w:space="0" w:color="auto"/>
              <w:left w:val="single" w:sz="4" w:space="0" w:color="auto"/>
              <w:bottom w:val="single" w:sz="4" w:space="0" w:color="auto"/>
              <w:right w:val="single" w:sz="4" w:space="0" w:color="auto"/>
            </w:tcBorders>
            <w:vAlign w:val="center"/>
            <w:hideMark/>
          </w:tcPr>
          <w:p w14:paraId="0052A9AB"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~123m</w:t>
            </w:r>
          </w:p>
        </w:tc>
        <w:tc>
          <w:tcPr>
            <w:tcW w:w="1051" w:type="dxa"/>
            <w:tcBorders>
              <w:top w:val="single" w:sz="4" w:space="0" w:color="auto"/>
              <w:left w:val="single" w:sz="4" w:space="0" w:color="auto"/>
              <w:bottom w:val="single" w:sz="4" w:space="0" w:color="auto"/>
              <w:right w:val="single" w:sz="4" w:space="0" w:color="auto"/>
            </w:tcBorders>
            <w:vAlign w:val="center"/>
            <w:hideMark/>
          </w:tcPr>
          <w:p w14:paraId="7E43B1B3"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200 kW / 3,2 MW total</w:t>
            </w:r>
          </w:p>
        </w:tc>
        <w:tc>
          <w:tcPr>
            <w:tcW w:w="906" w:type="dxa"/>
            <w:tcBorders>
              <w:top w:val="single" w:sz="4" w:space="0" w:color="auto"/>
              <w:left w:val="single" w:sz="4" w:space="0" w:color="auto"/>
              <w:bottom w:val="single" w:sz="4" w:space="0" w:color="auto"/>
              <w:right w:val="single" w:sz="4" w:space="0" w:color="auto"/>
            </w:tcBorders>
            <w:vAlign w:val="center"/>
            <w:hideMark/>
          </w:tcPr>
          <w:p w14:paraId="06052328"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N/A</w:t>
            </w:r>
          </w:p>
        </w:tc>
        <w:tc>
          <w:tcPr>
            <w:tcW w:w="916" w:type="dxa"/>
            <w:tcBorders>
              <w:top w:val="single" w:sz="4" w:space="0" w:color="auto"/>
              <w:left w:val="single" w:sz="4" w:space="0" w:color="auto"/>
              <w:bottom w:val="single" w:sz="4" w:space="0" w:color="auto"/>
              <w:right w:val="single" w:sz="4" w:space="0" w:color="auto"/>
            </w:tcBorders>
            <w:vAlign w:val="center"/>
            <w:hideMark/>
          </w:tcPr>
          <w:p w14:paraId="0E227274"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N/A</w:t>
            </w:r>
          </w:p>
        </w:tc>
        <w:tc>
          <w:tcPr>
            <w:tcW w:w="1436" w:type="dxa"/>
            <w:tcBorders>
              <w:top w:val="single" w:sz="4" w:space="0" w:color="auto"/>
              <w:left w:val="single" w:sz="4" w:space="0" w:color="auto"/>
              <w:bottom w:val="single" w:sz="4" w:space="0" w:color="auto"/>
              <w:right w:val="single" w:sz="4" w:space="0" w:color="auto"/>
            </w:tcBorders>
            <w:vAlign w:val="center"/>
            <w:hideMark/>
          </w:tcPr>
          <w:p w14:paraId="5A8D731A"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 xml:space="preserve">fuel </w:t>
            </w:r>
            <w:proofErr w:type="spellStart"/>
            <w:r w:rsidRPr="00C76912">
              <w:rPr>
                <w:rFonts w:cs="Cambria"/>
                <w:color w:val="000000"/>
                <w:sz w:val="16"/>
                <w:szCs w:val="16"/>
                <w:lang w:val="fr-FR" w:eastAsia="fr-FR"/>
              </w:rPr>
              <w:t>cell</w:t>
            </w:r>
            <w:proofErr w:type="spellEnd"/>
            <w:r w:rsidRPr="00C76912">
              <w:rPr>
                <w:rFonts w:cs="Cambria"/>
                <w:color w:val="000000"/>
                <w:sz w:val="16"/>
                <w:szCs w:val="16"/>
                <w:lang w:val="fr-FR" w:eastAsia="fr-FR"/>
              </w:rPr>
              <w:t xml:space="preserve"> + </w:t>
            </w:r>
            <w:proofErr w:type="spellStart"/>
            <w:r w:rsidRPr="00C76912">
              <w:rPr>
                <w:rFonts w:cs="Cambria"/>
                <w:color w:val="000000"/>
                <w:sz w:val="16"/>
                <w:szCs w:val="16"/>
                <w:lang w:val="fr-FR" w:eastAsia="fr-FR"/>
              </w:rPr>
              <w:t>liquid</w:t>
            </w:r>
            <w:proofErr w:type="spellEnd"/>
          </w:p>
        </w:tc>
      </w:tr>
      <w:tr w:rsidR="009D498F" w:rsidRPr="00C76912" w14:paraId="0DCB2EBF" w14:textId="77777777" w:rsidTr="5FF29B6B">
        <w:trPr>
          <w:trHeight w:val="1746"/>
        </w:trPr>
        <w:tc>
          <w:tcPr>
            <w:tcW w:w="1257" w:type="dxa"/>
            <w:tcBorders>
              <w:top w:val="single" w:sz="4" w:space="0" w:color="auto"/>
              <w:left w:val="single" w:sz="4" w:space="0" w:color="auto"/>
              <w:bottom w:val="single" w:sz="4" w:space="0" w:color="auto"/>
              <w:right w:val="single" w:sz="4" w:space="0" w:color="auto"/>
            </w:tcBorders>
            <w:vAlign w:val="center"/>
            <w:hideMark/>
          </w:tcPr>
          <w:p w14:paraId="43185230"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e4ship</w:t>
            </w:r>
            <w:r w:rsidRPr="00C76912">
              <w:rPr>
                <w:rFonts w:cs="Cambria"/>
                <w:color w:val="000000"/>
                <w:sz w:val="16"/>
                <w:szCs w:val="16"/>
                <w:lang w:val="fr-FR" w:eastAsia="fr-FR"/>
              </w:rPr>
              <w:br/>
            </w:r>
            <w:proofErr w:type="spellStart"/>
            <w:r w:rsidRPr="00C76912">
              <w:rPr>
                <w:rFonts w:cs="Cambria"/>
                <w:color w:val="000000"/>
                <w:sz w:val="16"/>
                <w:szCs w:val="16"/>
                <w:lang w:val="fr-FR" w:eastAsia="fr-FR"/>
              </w:rPr>
              <w:t>Elektra</w:t>
            </w:r>
            <w:proofErr w:type="spellEnd"/>
          </w:p>
        </w:tc>
        <w:tc>
          <w:tcPr>
            <w:tcW w:w="1281" w:type="dxa"/>
            <w:tcBorders>
              <w:top w:val="single" w:sz="4" w:space="0" w:color="auto"/>
              <w:left w:val="single" w:sz="4" w:space="0" w:color="auto"/>
              <w:bottom w:val="single" w:sz="4" w:space="0" w:color="auto"/>
              <w:right w:val="single" w:sz="4" w:space="0" w:color="auto"/>
            </w:tcBorders>
            <w:vAlign w:val="center"/>
            <w:hideMark/>
          </w:tcPr>
          <w:p w14:paraId="1715D7FA"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push boat</w:t>
            </w:r>
          </w:p>
        </w:tc>
        <w:tc>
          <w:tcPr>
            <w:tcW w:w="844" w:type="dxa"/>
            <w:tcBorders>
              <w:top w:val="single" w:sz="4" w:space="0" w:color="auto"/>
              <w:left w:val="single" w:sz="4" w:space="0" w:color="auto"/>
              <w:bottom w:val="single" w:sz="4" w:space="0" w:color="auto"/>
              <w:right w:val="single" w:sz="4" w:space="0" w:color="auto"/>
            </w:tcBorders>
            <w:vAlign w:val="center"/>
            <w:hideMark/>
          </w:tcPr>
          <w:p w14:paraId="3C0B51CF"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2020</w:t>
            </w:r>
          </w:p>
        </w:tc>
        <w:tc>
          <w:tcPr>
            <w:tcW w:w="2021" w:type="dxa"/>
            <w:tcBorders>
              <w:top w:val="single" w:sz="4" w:space="0" w:color="auto"/>
              <w:left w:val="single" w:sz="4" w:space="0" w:color="auto"/>
              <w:bottom w:val="single" w:sz="4" w:space="0" w:color="auto"/>
              <w:right w:val="single" w:sz="4" w:space="0" w:color="auto"/>
            </w:tcBorders>
            <w:vAlign w:val="center"/>
            <w:hideMark/>
          </w:tcPr>
          <w:p w14:paraId="194E50B0" w14:textId="77777777" w:rsidR="00C264C5" w:rsidRPr="00C76912" w:rsidRDefault="00C264C5" w:rsidP="00482A2C">
            <w:pPr>
              <w:spacing w:line="240" w:lineRule="auto"/>
              <w:jc w:val="center"/>
              <w:rPr>
                <w:rFonts w:cs="Cambria"/>
                <w:color w:val="000000"/>
                <w:sz w:val="16"/>
                <w:szCs w:val="16"/>
                <w:lang w:val="en-US" w:eastAsia="fr-FR"/>
              </w:rPr>
            </w:pPr>
            <w:proofErr w:type="spellStart"/>
            <w:r w:rsidRPr="00C76912">
              <w:rPr>
                <w:rFonts w:cs="Cambria"/>
                <w:color w:val="000000"/>
                <w:sz w:val="16"/>
                <w:szCs w:val="16"/>
                <w:lang w:val="en-US" w:eastAsia="fr-FR"/>
              </w:rPr>
              <w:t>Behala</w:t>
            </w:r>
            <w:proofErr w:type="spellEnd"/>
            <w:r w:rsidRPr="00C76912">
              <w:rPr>
                <w:rFonts w:cs="Cambria"/>
                <w:color w:val="000000"/>
                <w:sz w:val="16"/>
                <w:szCs w:val="16"/>
                <w:lang w:val="en-US" w:eastAsia="fr-FR"/>
              </w:rPr>
              <w:t xml:space="preserve"> / Ballard /</w:t>
            </w:r>
            <w:proofErr w:type="spellStart"/>
            <w:r w:rsidRPr="00C76912">
              <w:rPr>
                <w:rFonts w:cs="Cambria"/>
                <w:color w:val="000000"/>
                <w:sz w:val="16"/>
                <w:szCs w:val="16"/>
                <w:lang w:val="en-US" w:eastAsia="fr-FR"/>
              </w:rPr>
              <w:t>Anleg</w:t>
            </w:r>
            <w:proofErr w:type="spellEnd"/>
            <w:r w:rsidRPr="00C76912">
              <w:rPr>
                <w:rFonts w:cs="Cambria"/>
                <w:color w:val="000000"/>
                <w:sz w:val="16"/>
                <w:szCs w:val="16"/>
                <w:lang w:val="en-US" w:eastAsia="fr-FR"/>
              </w:rPr>
              <w:t xml:space="preserve"> GmbH</w:t>
            </w:r>
            <w:r w:rsidRPr="00C76912">
              <w:rPr>
                <w:rFonts w:cs="Cambria"/>
                <w:color w:val="000000"/>
                <w:sz w:val="16"/>
                <w:szCs w:val="16"/>
                <w:lang w:val="en-US" w:eastAsia="fr-FR"/>
              </w:rPr>
              <w:br/>
            </w:r>
            <w:proofErr w:type="spellStart"/>
            <w:r w:rsidRPr="00C76912">
              <w:rPr>
                <w:rFonts w:cs="Cambria"/>
                <w:color w:val="000000"/>
                <w:sz w:val="16"/>
                <w:szCs w:val="16"/>
                <w:lang w:val="en-US" w:eastAsia="fr-FR"/>
              </w:rPr>
              <w:t>Schiffswerft</w:t>
            </w:r>
            <w:proofErr w:type="spellEnd"/>
            <w:r w:rsidRPr="00C76912">
              <w:rPr>
                <w:rFonts w:cs="Cambria"/>
                <w:color w:val="000000"/>
                <w:sz w:val="16"/>
                <w:szCs w:val="16"/>
                <w:lang w:val="en-US" w:eastAsia="fr-FR"/>
              </w:rPr>
              <w:t xml:space="preserve"> Hermann Barthel shipyard / Imperial Logistics / </w:t>
            </w:r>
            <w:proofErr w:type="spellStart"/>
            <w:r w:rsidRPr="00C76912">
              <w:rPr>
                <w:rFonts w:cs="Cambria"/>
                <w:color w:val="000000"/>
                <w:sz w:val="16"/>
                <w:szCs w:val="16"/>
                <w:lang w:val="en-US" w:eastAsia="fr-FR"/>
              </w:rPr>
              <w:t>Schiffselektronik</w:t>
            </w:r>
            <w:proofErr w:type="spellEnd"/>
            <w:r w:rsidRPr="00C76912">
              <w:rPr>
                <w:rFonts w:cs="Cambria"/>
                <w:color w:val="000000"/>
                <w:sz w:val="16"/>
                <w:szCs w:val="16"/>
                <w:lang w:val="en-US" w:eastAsia="fr-FR"/>
              </w:rPr>
              <w:t xml:space="preserve"> Rostock / EST-</w:t>
            </w:r>
            <w:proofErr w:type="spellStart"/>
            <w:r w:rsidRPr="00C76912">
              <w:rPr>
                <w:rFonts w:cs="Cambria"/>
                <w:color w:val="000000"/>
                <w:sz w:val="16"/>
                <w:szCs w:val="16"/>
                <w:lang w:val="en-US" w:eastAsia="fr-FR"/>
              </w:rPr>
              <w:t>Floattech</w:t>
            </w:r>
            <w:proofErr w:type="spellEnd"/>
            <w:r w:rsidRPr="00C76912">
              <w:rPr>
                <w:rFonts w:cs="Cambria"/>
                <w:color w:val="000000"/>
                <w:sz w:val="16"/>
                <w:szCs w:val="16"/>
                <w:lang w:val="en-US" w:eastAsia="fr-FR"/>
              </w:rPr>
              <w:t xml:space="preserve"> / Technical University in Berlin.</w:t>
            </w:r>
          </w:p>
        </w:tc>
        <w:tc>
          <w:tcPr>
            <w:tcW w:w="1071" w:type="dxa"/>
            <w:tcBorders>
              <w:top w:val="single" w:sz="4" w:space="0" w:color="auto"/>
              <w:left w:val="single" w:sz="4" w:space="0" w:color="auto"/>
              <w:bottom w:val="single" w:sz="4" w:space="0" w:color="auto"/>
              <w:right w:val="single" w:sz="4" w:space="0" w:color="auto"/>
            </w:tcBorders>
            <w:vAlign w:val="center"/>
            <w:hideMark/>
          </w:tcPr>
          <w:p w14:paraId="6C7A2549"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20</w:t>
            </w:r>
          </w:p>
        </w:tc>
        <w:tc>
          <w:tcPr>
            <w:tcW w:w="1051" w:type="dxa"/>
            <w:tcBorders>
              <w:top w:val="single" w:sz="4" w:space="0" w:color="auto"/>
              <w:left w:val="single" w:sz="4" w:space="0" w:color="auto"/>
              <w:bottom w:val="single" w:sz="4" w:space="0" w:color="auto"/>
              <w:right w:val="single" w:sz="4" w:space="0" w:color="auto"/>
            </w:tcBorders>
            <w:vAlign w:val="center"/>
            <w:hideMark/>
          </w:tcPr>
          <w:p w14:paraId="24F547F3"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100 kW</w:t>
            </w:r>
          </w:p>
        </w:tc>
        <w:tc>
          <w:tcPr>
            <w:tcW w:w="906" w:type="dxa"/>
            <w:tcBorders>
              <w:top w:val="single" w:sz="4" w:space="0" w:color="auto"/>
              <w:left w:val="single" w:sz="4" w:space="0" w:color="auto"/>
              <w:bottom w:val="single" w:sz="4" w:space="0" w:color="auto"/>
              <w:right w:val="single" w:sz="4" w:space="0" w:color="auto"/>
            </w:tcBorders>
            <w:vAlign w:val="center"/>
            <w:hideMark/>
          </w:tcPr>
          <w:p w14:paraId="70D5F470"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N/A</w:t>
            </w:r>
          </w:p>
        </w:tc>
        <w:tc>
          <w:tcPr>
            <w:tcW w:w="916" w:type="dxa"/>
            <w:tcBorders>
              <w:top w:val="single" w:sz="4" w:space="0" w:color="auto"/>
              <w:left w:val="single" w:sz="4" w:space="0" w:color="auto"/>
              <w:bottom w:val="single" w:sz="4" w:space="0" w:color="auto"/>
              <w:right w:val="single" w:sz="4" w:space="0" w:color="auto"/>
            </w:tcBorders>
            <w:vAlign w:val="center"/>
            <w:hideMark/>
          </w:tcPr>
          <w:p w14:paraId="5B0F719C"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N/A</w:t>
            </w:r>
          </w:p>
        </w:tc>
        <w:tc>
          <w:tcPr>
            <w:tcW w:w="1436" w:type="dxa"/>
            <w:tcBorders>
              <w:top w:val="single" w:sz="4" w:space="0" w:color="auto"/>
              <w:left w:val="single" w:sz="4" w:space="0" w:color="auto"/>
              <w:bottom w:val="single" w:sz="4" w:space="0" w:color="auto"/>
              <w:right w:val="single" w:sz="4" w:space="0" w:color="auto"/>
            </w:tcBorders>
            <w:vAlign w:val="center"/>
            <w:hideMark/>
          </w:tcPr>
          <w:p w14:paraId="7A865080"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 xml:space="preserve">fuel </w:t>
            </w:r>
            <w:proofErr w:type="spellStart"/>
            <w:r w:rsidRPr="00C76912">
              <w:rPr>
                <w:rFonts w:cs="Cambria"/>
                <w:color w:val="000000"/>
                <w:sz w:val="16"/>
                <w:szCs w:val="16"/>
                <w:lang w:val="fr-FR" w:eastAsia="fr-FR"/>
              </w:rPr>
              <w:t>cell</w:t>
            </w:r>
            <w:proofErr w:type="spellEnd"/>
            <w:r w:rsidRPr="00C76912">
              <w:rPr>
                <w:rFonts w:cs="Cambria"/>
                <w:color w:val="000000"/>
                <w:sz w:val="16"/>
                <w:szCs w:val="16"/>
                <w:lang w:val="fr-FR" w:eastAsia="fr-FR"/>
              </w:rPr>
              <w:t xml:space="preserve"> + </w:t>
            </w:r>
            <w:proofErr w:type="spellStart"/>
            <w:r w:rsidRPr="00C76912">
              <w:rPr>
                <w:rFonts w:cs="Cambria"/>
                <w:color w:val="000000"/>
                <w:sz w:val="16"/>
                <w:szCs w:val="16"/>
                <w:lang w:val="fr-FR" w:eastAsia="fr-FR"/>
              </w:rPr>
              <w:t>solar</w:t>
            </w:r>
            <w:proofErr w:type="spellEnd"/>
            <w:r w:rsidRPr="00C76912">
              <w:rPr>
                <w:rFonts w:cs="Cambria"/>
                <w:color w:val="000000"/>
                <w:sz w:val="16"/>
                <w:szCs w:val="16"/>
                <w:lang w:val="fr-FR" w:eastAsia="fr-FR"/>
              </w:rPr>
              <w:t xml:space="preserve"> </w:t>
            </w:r>
            <w:proofErr w:type="spellStart"/>
            <w:r w:rsidRPr="00C76912">
              <w:rPr>
                <w:rFonts w:cs="Cambria"/>
                <w:color w:val="000000"/>
                <w:sz w:val="16"/>
                <w:szCs w:val="16"/>
                <w:lang w:val="fr-FR" w:eastAsia="fr-FR"/>
              </w:rPr>
              <w:t>cell</w:t>
            </w:r>
            <w:proofErr w:type="spellEnd"/>
            <w:r w:rsidRPr="00C76912">
              <w:rPr>
                <w:rFonts w:cs="Cambria"/>
                <w:color w:val="000000"/>
                <w:sz w:val="16"/>
                <w:szCs w:val="16"/>
                <w:lang w:val="fr-FR" w:eastAsia="fr-FR"/>
              </w:rPr>
              <w:t xml:space="preserve"> + </w:t>
            </w:r>
            <w:proofErr w:type="spellStart"/>
            <w:r w:rsidRPr="00C76912">
              <w:rPr>
                <w:rFonts w:cs="Cambria"/>
                <w:color w:val="000000"/>
                <w:sz w:val="16"/>
                <w:szCs w:val="16"/>
                <w:lang w:val="fr-FR" w:eastAsia="fr-FR"/>
              </w:rPr>
              <w:t>liquid</w:t>
            </w:r>
            <w:proofErr w:type="spellEnd"/>
          </w:p>
        </w:tc>
      </w:tr>
      <w:tr w:rsidR="009D498F" w:rsidRPr="00C76912" w14:paraId="02636950" w14:textId="77777777" w:rsidTr="5FF29B6B">
        <w:trPr>
          <w:trHeight w:val="987"/>
        </w:trPr>
        <w:tc>
          <w:tcPr>
            <w:tcW w:w="1257" w:type="dxa"/>
            <w:tcBorders>
              <w:top w:val="single" w:sz="4" w:space="0" w:color="auto"/>
              <w:left w:val="single" w:sz="4" w:space="0" w:color="auto"/>
              <w:bottom w:val="single" w:sz="4" w:space="0" w:color="auto"/>
              <w:right w:val="single" w:sz="4" w:space="0" w:color="auto"/>
            </w:tcBorders>
            <w:vAlign w:val="center"/>
            <w:hideMark/>
          </w:tcPr>
          <w:p w14:paraId="46CD0CC2" w14:textId="77777777" w:rsidR="00C264C5" w:rsidRPr="00C76912" w:rsidRDefault="00C264C5" w:rsidP="00482A2C">
            <w:pPr>
              <w:spacing w:line="240" w:lineRule="auto"/>
              <w:jc w:val="center"/>
              <w:rPr>
                <w:rFonts w:cs="Cambria"/>
                <w:color w:val="000000"/>
                <w:sz w:val="16"/>
                <w:szCs w:val="16"/>
                <w:lang w:val="fr-FR" w:eastAsia="fr-FR"/>
              </w:rPr>
            </w:pPr>
            <w:proofErr w:type="spellStart"/>
            <w:r w:rsidRPr="00C76912">
              <w:rPr>
                <w:rFonts w:cs="Cambria"/>
                <w:color w:val="000000"/>
                <w:sz w:val="16"/>
                <w:szCs w:val="16"/>
                <w:lang w:val="fr-FR" w:eastAsia="fr-FR"/>
              </w:rPr>
              <w:t>BeHydro</w:t>
            </w:r>
            <w:proofErr w:type="spellEnd"/>
            <w:r w:rsidRPr="00C76912">
              <w:rPr>
                <w:rFonts w:cs="Cambria"/>
                <w:color w:val="000000"/>
                <w:sz w:val="16"/>
                <w:szCs w:val="16"/>
                <w:lang w:val="fr-FR" w:eastAsia="fr-FR"/>
              </w:rPr>
              <w:br/>
            </w:r>
            <w:proofErr w:type="spellStart"/>
            <w:r w:rsidRPr="00C76912">
              <w:rPr>
                <w:rFonts w:cs="Cambria"/>
                <w:color w:val="000000"/>
                <w:sz w:val="16"/>
                <w:szCs w:val="16"/>
                <w:lang w:val="fr-FR" w:eastAsia="fr-FR"/>
              </w:rPr>
              <w:t>Hydrotug</w:t>
            </w:r>
            <w:proofErr w:type="spellEnd"/>
          </w:p>
        </w:tc>
        <w:tc>
          <w:tcPr>
            <w:tcW w:w="1281" w:type="dxa"/>
            <w:tcBorders>
              <w:top w:val="single" w:sz="4" w:space="0" w:color="auto"/>
              <w:left w:val="single" w:sz="4" w:space="0" w:color="auto"/>
              <w:bottom w:val="single" w:sz="4" w:space="0" w:color="auto"/>
              <w:right w:val="single" w:sz="4" w:space="0" w:color="auto"/>
            </w:tcBorders>
            <w:vAlign w:val="center"/>
            <w:hideMark/>
          </w:tcPr>
          <w:p w14:paraId="436F513B"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push boat</w:t>
            </w:r>
          </w:p>
        </w:tc>
        <w:tc>
          <w:tcPr>
            <w:tcW w:w="844" w:type="dxa"/>
            <w:tcBorders>
              <w:top w:val="single" w:sz="4" w:space="0" w:color="auto"/>
              <w:left w:val="single" w:sz="4" w:space="0" w:color="auto"/>
              <w:bottom w:val="single" w:sz="4" w:space="0" w:color="auto"/>
              <w:right w:val="single" w:sz="4" w:space="0" w:color="auto"/>
            </w:tcBorders>
            <w:vAlign w:val="center"/>
            <w:hideMark/>
          </w:tcPr>
          <w:p w14:paraId="208C2DB6"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2021</w:t>
            </w:r>
          </w:p>
        </w:tc>
        <w:tc>
          <w:tcPr>
            <w:tcW w:w="2021" w:type="dxa"/>
            <w:tcBorders>
              <w:top w:val="single" w:sz="4" w:space="0" w:color="auto"/>
              <w:left w:val="single" w:sz="4" w:space="0" w:color="auto"/>
              <w:bottom w:val="single" w:sz="4" w:space="0" w:color="auto"/>
              <w:right w:val="single" w:sz="4" w:space="0" w:color="auto"/>
            </w:tcBorders>
            <w:vAlign w:val="center"/>
            <w:hideMark/>
          </w:tcPr>
          <w:p w14:paraId="3CC25A76"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Compagnie Maritime Belge /</w:t>
            </w:r>
          </w:p>
        </w:tc>
        <w:tc>
          <w:tcPr>
            <w:tcW w:w="1071" w:type="dxa"/>
            <w:tcBorders>
              <w:top w:val="single" w:sz="4" w:space="0" w:color="auto"/>
              <w:left w:val="single" w:sz="4" w:space="0" w:color="auto"/>
              <w:bottom w:val="single" w:sz="4" w:space="0" w:color="auto"/>
              <w:right w:val="single" w:sz="4" w:space="0" w:color="auto"/>
            </w:tcBorders>
            <w:vAlign w:val="center"/>
            <w:hideMark/>
          </w:tcPr>
          <w:p w14:paraId="07153551"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20</w:t>
            </w:r>
          </w:p>
        </w:tc>
        <w:tc>
          <w:tcPr>
            <w:tcW w:w="1051" w:type="dxa"/>
            <w:tcBorders>
              <w:top w:val="single" w:sz="4" w:space="0" w:color="auto"/>
              <w:left w:val="single" w:sz="4" w:space="0" w:color="auto"/>
              <w:bottom w:val="single" w:sz="4" w:space="0" w:color="auto"/>
              <w:right w:val="single" w:sz="4" w:space="0" w:color="auto"/>
            </w:tcBorders>
            <w:vAlign w:val="center"/>
            <w:hideMark/>
          </w:tcPr>
          <w:p w14:paraId="53AB0CBD"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 xml:space="preserve">2.8 MW / </w:t>
            </w:r>
            <w:proofErr w:type="spellStart"/>
            <w:r w:rsidRPr="00C76912">
              <w:rPr>
                <w:rFonts w:cs="Cambria"/>
                <w:color w:val="000000"/>
                <w:sz w:val="16"/>
                <w:szCs w:val="16"/>
                <w:lang w:val="fr-FR" w:eastAsia="fr-FR"/>
              </w:rPr>
              <w:t>each</w:t>
            </w:r>
            <w:proofErr w:type="spellEnd"/>
          </w:p>
        </w:tc>
        <w:tc>
          <w:tcPr>
            <w:tcW w:w="906" w:type="dxa"/>
            <w:tcBorders>
              <w:top w:val="single" w:sz="4" w:space="0" w:color="auto"/>
              <w:left w:val="single" w:sz="4" w:space="0" w:color="auto"/>
              <w:bottom w:val="single" w:sz="4" w:space="0" w:color="auto"/>
              <w:right w:val="single" w:sz="4" w:space="0" w:color="auto"/>
            </w:tcBorders>
            <w:vAlign w:val="center"/>
            <w:hideMark/>
          </w:tcPr>
          <w:p w14:paraId="64147DDC"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N/A</w:t>
            </w:r>
          </w:p>
        </w:tc>
        <w:tc>
          <w:tcPr>
            <w:tcW w:w="916" w:type="dxa"/>
            <w:tcBorders>
              <w:top w:val="single" w:sz="4" w:space="0" w:color="auto"/>
              <w:left w:val="single" w:sz="4" w:space="0" w:color="auto"/>
              <w:bottom w:val="single" w:sz="4" w:space="0" w:color="auto"/>
              <w:right w:val="single" w:sz="4" w:space="0" w:color="auto"/>
            </w:tcBorders>
            <w:vAlign w:val="center"/>
            <w:hideMark/>
          </w:tcPr>
          <w:p w14:paraId="012D3A8A"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N/A</w:t>
            </w:r>
          </w:p>
        </w:tc>
        <w:tc>
          <w:tcPr>
            <w:tcW w:w="1436" w:type="dxa"/>
            <w:tcBorders>
              <w:top w:val="single" w:sz="4" w:space="0" w:color="auto"/>
              <w:left w:val="single" w:sz="4" w:space="0" w:color="auto"/>
              <w:bottom w:val="single" w:sz="4" w:space="0" w:color="auto"/>
              <w:right w:val="single" w:sz="4" w:space="0" w:color="auto"/>
            </w:tcBorders>
            <w:vAlign w:val="center"/>
            <w:hideMark/>
          </w:tcPr>
          <w:p w14:paraId="3F2B7CE6"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 xml:space="preserve">fuel </w:t>
            </w:r>
            <w:proofErr w:type="spellStart"/>
            <w:r w:rsidRPr="00C76912">
              <w:rPr>
                <w:rFonts w:cs="Cambria"/>
                <w:color w:val="000000"/>
                <w:sz w:val="16"/>
                <w:szCs w:val="16"/>
                <w:lang w:val="fr-FR" w:eastAsia="fr-FR"/>
              </w:rPr>
              <w:t>cell</w:t>
            </w:r>
            <w:proofErr w:type="spellEnd"/>
            <w:r w:rsidRPr="00C76912">
              <w:rPr>
                <w:rFonts w:cs="Cambria"/>
                <w:color w:val="000000"/>
                <w:sz w:val="16"/>
                <w:szCs w:val="16"/>
                <w:lang w:val="fr-FR" w:eastAsia="fr-FR"/>
              </w:rPr>
              <w:t xml:space="preserve"> + </w:t>
            </w:r>
            <w:proofErr w:type="spellStart"/>
            <w:r w:rsidRPr="00C76912">
              <w:rPr>
                <w:rFonts w:cs="Cambria"/>
                <w:color w:val="000000"/>
                <w:sz w:val="16"/>
                <w:szCs w:val="16"/>
                <w:lang w:val="fr-FR" w:eastAsia="fr-FR"/>
              </w:rPr>
              <w:t>liquid</w:t>
            </w:r>
            <w:proofErr w:type="spellEnd"/>
            <w:r w:rsidRPr="00C76912">
              <w:rPr>
                <w:rFonts w:cs="Cambria"/>
                <w:color w:val="000000"/>
                <w:sz w:val="16"/>
                <w:szCs w:val="16"/>
                <w:lang w:val="fr-FR" w:eastAsia="fr-FR"/>
              </w:rPr>
              <w:t xml:space="preserve"> + diesel</w:t>
            </w:r>
          </w:p>
        </w:tc>
      </w:tr>
      <w:tr w:rsidR="009D498F" w:rsidRPr="00C76912" w14:paraId="21B22BBE" w14:textId="77777777" w:rsidTr="5FF29B6B">
        <w:trPr>
          <w:trHeight w:val="997"/>
        </w:trPr>
        <w:tc>
          <w:tcPr>
            <w:tcW w:w="1257" w:type="dxa"/>
            <w:tcBorders>
              <w:top w:val="single" w:sz="4" w:space="0" w:color="auto"/>
              <w:left w:val="single" w:sz="4" w:space="0" w:color="auto"/>
              <w:bottom w:val="single" w:sz="4" w:space="0" w:color="auto"/>
              <w:right w:val="single" w:sz="4" w:space="0" w:color="auto"/>
            </w:tcBorders>
            <w:vAlign w:val="center"/>
            <w:hideMark/>
          </w:tcPr>
          <w:p w14:paraId="3ACBD444" w14:textId="77777777" w:rsidR="00C264C5" w:rsidRPr="00C76912" w:rsidRDefault="00C264C5" w:rsidP="00482A2C">
            <w:pPr>
              <w:spacing w:line="240" w:lineRule="auto"/>
              <w:jc w:val="center"/>
              <w:rPr>
                <w:rFonts w:cs="Cambria"/>
                <w:color w:val="000000"/>
                <w:sz w:val="16"/>
                <w:szCs w:val="16"/>
                <w:lang w:val="fr-FR" w:eastAsia="fr-FR"/>
              </w:rPr>
            </w:pPr>
            <w:proofErr w:type="spellStart"/>
            <w:r w:rsidRPr="00C76912">
              <w:rPr>
                <w:rFonts w:cs="Cambria"/>
                <w:color w:val="000000"/>
                <w:sz w:val="16"/>
                <w:szCs w:val="16"/>
                <w:lang w:val="fr-FR" w:eastAsia="fr-FR"/>
              </w:rPr>
              <w:t>Ark</w:t>
            </w:r>
            <w:proofErr w:type="spellEnd"/>
            <w:r w:rsidRPr="00C76912">
              <w:rPr>
                <w:rFonts w:cs="Cambria"/>
                <w:color w:val="000000"/>
                <w:sz w:val="16"/>
                <w:szCs w:val="16"/>
                <w:lang w:val="fr-FR" w:eastAsia="fr-FR"/>
              </w:rPr>
              <w:t xml:space="preserve"> Germania</w:t>
            </w:r>
            <w:r w:rsidRPr="00C76912">
              <w:rPr>
                <w:rFonts w:cs="Cambria"/>
                <w:color w:val="000000"/>
                <w:sz w:val="16"/>
                <w:szCs w:val="16"/>
                <w:lang w:val="fr-FR" w:eastAsia="fr-FR"/>
              </w:rPr>
              <w:br/>
            </w:r>
            <w:proofErr w:type="spellStart"/>
            <w:r w:rsidRPr="00C76912">
              <w:rPr>
                <w:rFonts w:cs="Cambria"/>
                <w:color w:val="000000"/>
                <w:sz w:val="16"/>
                <w:szCs w:val="16"/>
                <w:lang w:val="fr-FR" w:eastAsia="fr-FR"/>
              </w:rPr>
              <w:t>Ark</w:t>
            </w:r>
            <w:proofErr w:type="spellEnd"/>
            <w:r w:rsidRPr="00C76912">
              <w:rPr>
                <w:rFonts w:cs="Cambria"/>
                <w:color w:val="000000"/>
                <w:sz w:val="16"/>
                <w:szCs w:val="16"/>
                <w:lang w:val="fr-FR" w:eastAsia="fr-FR"/>
              </w:rPr>
              <w:t xml:space="preserve"> </w:t>
            </w:r>
            <w:proofErr w:type="spellStart"/>
            <w:r w:rsidRPr="00C76912">
              <w:rPr>
                <w:rFonts w:cs="Cambria"/>
                <w:color w:val="000000"/>
                <w:sz w:val="16"/>
                <w:szCs w:val="16"/>
                <w:lang w:val="fr-FR" w:eastAsia="fr-FR"/>
              </w:rPr>
              <w:t>Dania</w:t>
            </w:r>
            <w:proofErr w:type="spellEnd"/>
          </w:p>
        </w:tc>
        <w:tc>
          <w:tcPr>
            <w:tcW w:w="1281" w:type="dxa"/>
            <w:tcBorders>
              <w:top w:val="single" w:sz="4" w:space="0" w:color="auto"/>
              <w:left w:val="single" w:sz="4" w:space="0" w:color="auto"/>
              <w:bottom w:val="single" w:sz="4" w:space="0" w:color="auto"/>
              <w:right w:val="single" w:sz="4" w:space="0" w:color="auto"/>
            </w:tcBorders>
            <w:vAlign w:val="center"/>
            <w:hideMark/>
          </w:tcPr>
          <w:p w14:paraId="389B0302"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Carier</w:t>
            </w:r>
          </w:p>
        </w:tc>
        <w:tc>
          <w:tcPr>
            <w:tcW w:w="844" w:type="dxa"/>
            <w:tcBorders>
              <w:top w:val="single" w:sz="4" w:space="0" w:color="auto"/>
              <w:left w:val="single" w:sz="4" w:space="0" w:color="auto"/>
              <w:bottom w:val="single" w:sz="4" w:space="0" w:color="auto"/>
              <w:right w:val="single" w:sz="4" w:space="0" w:color="auto"/>
            </w:tcBorders>
            <w:vAlign w:val="center"/>
            <w:hideMark/>
          </w:tcPr>
          <w:p w14:paraId="2DCF2717"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2020</w:t>
            </w:r>
          </w:p>
        </w:tc>
        <w:tc>
          <w:tcPr>
            <w:tcW w:w="2021" w:type="dxa"/>
            <w:tcBorders>
              <w:top w:val="single" w:sz="4" w:space="0" w:color="auto"/>
              <w:left w:val="single" w:sz="4" w:space="0" w:color="auto"/>
              <w:bottom w:val="single" w:sz="4" w:space="0" w:color="auto"/>
              <w:right w:val="single" w:sz="4" w:space="0" w:color="auto"/>
            </w:tcBorders>
            <w:vAlign w:val="center"/>
            <w:hideMark/>
          </w:tcPr>
          <w:p w14:paraId="7F1B5C24" w14:textId="77777777" w:rsidR="00C264C5" w:rsidRPr="00C76912" w:rsidRDefault="00C264C5" w:rsidP="00482A2C">
            <w:pPr>
              <w:spacing w:line="240" w:lineRule="auto"/>
              <w:jc w:val="center"/>
              <w:rPr>
                <w:rFonts w:cs="Cambria"/>
                <w:color w:val="000000"/>
                <w:sz w:val="16"/>
                <w:szCs w:val="16"/>
                <w:lang w:val="en-US" w:eastAsia="fr-FR"/>
              </w:rPr>
            </w:pPr>
            <w:r w:rsidRPr="00C76912">
              <w:rPr>
                <w:rFonts w:cs="Cambria"/>
                <w:color w:val="000000"/>
                <w:sz w:val="16"/>
                <w:szCs w:val="16"/>
                <w:lang w:val="en-US" w:eastAsia="fr-FR"/>
              </w:rPr>
              <w:t>DFDS/The Blue Denmark /Danish and German defense ministries</w:t>
            </w:r>
          </w:p>
        </w:tc>
        <w:tc>
          <w:tcPr>
            <w:tcW w:w="1071" w:type="dxa"/>
            <w:tcBorders>
              <w:top w:val="single" w:sz="4" w:space="0" w:color="auto"/>
              <w:left w:val="single" w:sz="4" w:space="0" w:color="auto"/>
              <w:bottom w:val="single" w:sz="4" w:space="0" w:color="auto"/>
              <w:right w:val="single" w:sz="4" w:space="0" w:color="auto"/>
            </w:tcBorders>
            <w:vAlign w:val="center"/>
            <w:hideMark/>
          </w:tcPr>
          <w:p w14:paraId="57AAD985"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195.2m</w:t>
            </w:r>
            <w:r w:rsidRPr="00C76912">
              <w:rPr>
                <w:rFonts w:cs="Cambria"/>
                <w:color w:val="000000"/>
                <w:sz w:val="16"/>
                <w:szCs w:val="16"/>
                <w:lang w:val="fr-FR" w:eastAsia="fr-FR"/>
              </w:rPr>
              <w:br/>
              <w:t>~ 342TEU</w:t>
            </w:r>
          </w:p>
        </w:tc>
        <w:tc>
          <w:tcPr>
            <w:tcW w:w="1051" w:type="dxa"/>
            <w:tcBorders>
              <w:top w:val="single" w:sz="4" w:space="0" w:color="auto"/>
              <w:left w:val="single" w:sz="4" w:space="0" w:color="auto"/>
              <w:bottom w:val="single" w:sz="4" w:space="0" w:color="auto"/>
              <w:right w:val="single" w:sz="4" w:space="0" w:color="auto"/>
            </w:tcBorders>
            <w:vAlign w:val="center"/>
            <w:hideMark/>
          </w:tcPr>
          <w:p w14:paraId="5067BAAD"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&gt;1 MW</w:t>
            </w:r>
            <w:r w:rsidRPr="00C76912">
              <w:rPr>
                <w:rFonts w:cs="Cambria"/>
                <w:color w:val="000000"/>
                <w:sz w:val="16"/>
                <w:szCs w:val="16"/>
                <w:lang w:val="fr-FR" w:eastAsia="fr-FR"/>
              </w:rPr>
              <w:br/>
              <w:t>(</w:t>
            </w:r>
            <w:proofErr w:type="spellStart"/>
            <w:r w:rsidRPr="00C76912">
              <w:rPr>
                <w:rFonts w:cs="Cambria"/>
                <w:color w:val="000000"/>
                <w:sz w:val="16"/>
                <w:szCs w:val="16"/>
                <w:lang w:val="fr-FR" w:eastAsia="fr-FR"/>
              </w:rPr>
              <w:t>need</w:t>
            </w:r>
            <w:proofErr w:type="spellEnd"/>
            <w:r w:rsidRPr="00C76912">
              <w:rPr>
                <w:rFonts w:cs="Cambria"/>
                <w:color w:val="000000"/>
                <w:sz w:val="16"/>
                <w:szCs w:val="16"/>
                <w:lang w:val="fr-FR" w:eastAsia="fr-FR"/>
              </w:rPr>
              <w:t xml:space="preserve"> 18,000kW)</w:t>
            </w:r>
          </w:p>
        </w:tc>
        <w:tc>
          <w:tcPr>
            <w:tcW w:w="906" w:type="dxa"/>
            <w:tcBorders>
              <w:top w:val="single" w:sz="4" w:space="0" w:color="auto"/>
              <w:left w:val="single" w:sz="4" w:space="0" w:color="auto"/>
              <w:bottom w:val="single" w:sz="4" w:space="0" w:color="auto"/>
              <w:right w:val="single" w:sz="4" w:space="0" w:color="auto"/>
            </w:tcBorders>
            <w:vAlign w:val="center"/>
            <w:hideMark/>
          </w:tcPr>
          <w:p w14:paraId="36716640"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N/A</w:t>
            </w:r>
          </w:p>
        </w:tc>
        <w:tc>
          <w:tcPr>
            <w:tcW w:w="916" w:type="dxa"/>
            <w:tcBorders>
              <w:top w:val="single" w:sz="4" w:space="0" w:color="auto"/>
              <w:left w:val="single" w:sz="4" w:space="0" w:color="auto"/>
              <w:bottom w:val="single" w:sz="4" w:space="0" w:color="auto"/>
              <w:right w:val="single" w:sz="4" w:space="0" w:color="auto"/>
            </w:tcBorders>
            <w:vAlign w:val="center"/>
            <w:hideMark/>
          </w:tcPr>
          <w:p w14:paraId="376C7234"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N/A</w:t>
            </w:r>
          </w:p>
        </w:tc>
        <w:tc>
          <w:tcPr>
            <w:tcW w:w="1436" w:type="dxa"/>
            <w:tcBorders>
              <w:top w:val="single" w:sz="4" w:space="0" w:color="auto"/>
              <w:left w:val="single" w:sz="4" w:space="0" w:color="auto"/>
              <w:bottom w:val="single" w:sz="4" w:space="0" w:color="auto"/>
              <w:right w:val="single" w:sz="4" w:space="0" w:color="auto"/>
            </w:tcBorders>
            <w:vAlign w:val="center"/>
            <w:hideMark/>
          </w:tcPr>
          <w:p w14:paraId="5665FD45" w14:textId="77777777" w:rsidR="00C264C5" w:rsidRPr="00C76912" w:rsidRDefault="00C264C5" w:rsidP="00482A2C">
            <w:pPr>
              <w:spacing w:line="240" w:lineRule="auto"/>
              <w:jc w:val="center"/>
              <w:rPr>
                <w:rFonts w:cs="Cambria"/>
                <w:color w:val="000000"/>
                <w:sz w:val="16"/>
                <w:szCs w:val="16"/>
                <w:lang w:val="fr-FR" w:eastAsia="fr-FR"/>
              </w:rPr>
            </w:pPr>
            <w:r w:rsidRPr="00C76912">
              <w:rPr>
                <w:rFonts w:cs="Cambria"/>
                <w:color w:val="000000"/>
                <w:sz w:val="16"/>
                <w:szCs w:val="16"/>
                <w:lang w:val="fr-FR" w:eastAsia="fr-FR"/>
              </w:rPr>
              <w:t xml:space="preserve">fuel </w:t>
            </w:r>
            <w:proofErr w:type="spellStart"/>
            <w:r w:rsidRPr="00C76912">
              <w:rPr>
                <w:rFonts w:cs="Cambria"/>
                <w:color w:val="000000"/>
                <w:sz w:val="16"/>
                <w:szCs w:val="16"/>
                <w:lang w:val="fr-FR" w:eastAsia="fr-FR"/>
              </w:rPr>
              <w:t>cell</w:t>
            </w:r>
            <w:proofErr w:type="spellEnd"/>
            <w:r w:rsidRPr="00C76912">
              <w:rPr>
                <w:rFonts w:cs="Cambria"/>
                <w:color w:val="000000"/>
                <w:sz w:val="16"/>
                <w:szCs w:val="16"/>
                <w:lang w:val="fr-FR" w:eastAsia="fr-FR"/>
              </w:rPr>
              <w:t xml:space="preserve"> + </w:t>
            </w:r>
            <w:proofErr w:type="spellStart"/>
            <w:r w:rsidRPr="00C76912">
              <w:rPr>
                <w:rFonts w:cs="Cambria"/>
                <w:color w:val="000000"/>
                <w:sz w:val="16"/>
                <w:szCs w:val="16"/>
                <w:lang w:val="fr-FR" w:eastAsia="fr-FR"/>
              </w:rPr>
              <w:t>other</w:t>
            </w:r>
            <w:proofErr w:type="spellEnd"/>
          </w:p>
        </w:tc>
      </w:tr>
    </w:tbl>
    <w:p w14:paraId="06F9FF6C" w14:textId="40D69DC2" w:rsidR="00300DFB" w:rsidRPr="00300DFB" w:rsidRDefault="001F7237" w:rsidP="00300DFB">
      <w:pPr>
        <w:spacing w:after="200"/>
        <w:rPr>
          <w:lang w:val="en-US"/>
        </w:rPr>
      </w:pPr>
      <w:r w:rsidRPr="002C7C1E">
        <w:rPr>
          <w:lang w:val="en-US"/>
        </w:rPr>
        <w:t xml:space="preserve">Table </w:t>
      </w:r>
      <w:r>
        <w:fldChar w:fldCharType="begin"/>
      </w:r>
      <w:r w:rsidRPr="001F7237">
        <w:rPr>
          <w:lang w:val="en-US"/>
        </w:rPr>
        <w:instrText xml:space="preserve"> SEQ Table \* ARABIC </w:instrText>
      </w:r>
      <w:r>
        <w:fldChar w:fldCharType="separate"/>
      </w:r>
      <w:r w:rsidR="005D6973">
        <w:rPr>
          <w:noProof/>
          <w:lang w:val="en-US"/>
        </w:rPr>
        <w:t>11</w:t>
      </w:r>
      <w:r>
        <w:fldChar w:fldCharType="end"/>
      </w:r>
      <w:r w:rsidRPr="002C7C1E">
        <w:rPr>
          <w:lang w:val="en-US"/>
        </w:rPr>
        <w:t xml:space="preserve"> - ship projects using H2 or aiming at using LH2 as fue</w:t>
      </w:r>
      <w:r>
        <w:rPr>
          <w:lang w:val="en-US"/>
        </w:rPr>
        <w:t>l</w:t>
      </w:r>
    </w:p>
    <w:p w14:paraId="67A39566" w14:textId="77777777" w:rsidR="00C76912" w:rsidRDefault="00C76912">
      <w:pPr>
        <w:spacing w:after="200"/>
        <w:rPr>
          <w:b/>
          <w:color w:val="000000" w:themeColor="text1"/>
          <w:lang w:val="en-GB"/>
        </w:rPr>
      </w:pPr>
    </w:p>
    <w:p w14:paraId="2F810E3F" w14:textId="38D2B86D" w:rsidR="007243CD" w:rsidRPr="00D4455A" w:rsidRDefault="007243CD" w:rsidP="007243CD">
      <w:pPr>
        <w:pStyle w:val="ITberschrift111"/>
        <w:rPr>
          <w:lang w:val="en-GB"/>
        </w:rPr>
      </w:pPr>
      <w:bookmarkStart w:id="235" w:name="_Toc44068397"/>
      <w:commentRangeStart w:id="236"/>
      <w:r w:rsidRPr="00AE4237">
        <w:rPr>
          <w:lang w:val="en-GB"/>
        </w:rPr>
        <w:t>Transition from the FID phase to the mass production / commercialisation phase</w:t>
      </w:r>
      <w:bookmarkEnd w:id="235"/>
      <w:commentRangeEnd w:id="236"/>
      <w:r w:rsidR="002501DA">
        <w:rPr>
          <w:rStyle w:val="Marquedecommentaire"/>
          <w:b w:val="0"/>
          <w:color w:val="auto"/>
          <w:lang w:val="en-GB"/>
        </w:rPr>
        <w:commentReference w:id="236"/>
      </w:r>
    </w:p>
    <w:p w14:paraId="5543E8C3" w14:textId="77777777" w:rsidR="005F2464" w:rsidRDefault="005F2464" w:rsidP="005F2464">
      <w:pPr>
        <w:pStyle w:val="ITAbsatzohneNr"/>
        <w:jc w:val="both"/>
        <w:rPr>
          <w:iCs/>
          <w:lang w:val="en-GB"/>
        </w:rPr>
      </w:pPr>
    </w:p>
    <w:p w14:paraId="315222CB" w14:textId="78D5D985" w:rsidR="009B5670" w:rsidRPr="00F600DE" w:rsidRDefault="009E4FF8" w:rsidP="00F600DE">
      <w:pPr>
        <w:pStyle w:val="ITAbsatzohneNr"/>
        <w:rPr>
          <w:b/>
          <w:bCs/>
          <w:lang w:val="en-GB"/>
        </w:rPr>
      </w:pPr>
      <w:r>
        <w:rPr>
          <w:b/>
          <w:bCs/>
          <w:lang w:val="en-GB"/>
        </w:rPr>
        <w:t xml:space="preserve">The objective of this </w:t>
      </w:r>
      <w:r w:rsidR="005F2464" w:rsidRPr="002D7121">
        <w:rPr>
          <w:b/>
          <w:bCs/>
          <w:lang w:val="en-GB"/>
        </w:rPr>
        <w:t xml:space="preserve">Massification </w:t>
      </w:r>
      <w:r w:rsidR="00FA04F9">
        <w:rPr>
          <w:b/>
          <w:bCs/>
          <w:lang w:val="en-GB"/>
        </w:rPr>
        <w:t>is to develop</w:t>
      </w:r>
      <w:r w:rsidR="005F2464">
        <w:rPr>
          <w:b/>
          <w:bCs/>
          <w:lang w:val="en-GB"/>
        </w:rPr>
        <w:t xml:space="preserve"> </w:t>
      </w:r>
      <w:r w:rsidR="001128EC">
        <w:rPr>
          <w:b/>
          <w:bCs/>
          <w:lang w:val="en-GB"/>
        </w:rPr>
        <w:t xml:space="preserve">by 2040, </w:t>
      </w:r>
      <w:r w:rsidR="6C62509C" w:rsidRPr="24A788E3">
        <w:rPr>
          <w:b/>
          <w:bCs/>
          <w:lang w:val="en-GB"/>
        </w:rPr>
        <w:t>30</w:t>
      </w:r>
      <w:r w:rsidR="005F2464">
        <w:rPr>
          <w:b/>
          <w:bCs/>
          <w:lang w:val="en-GB"/>
        </w:rPr>
        <w:t xml:space="preserve"> LH2 </w:t>
      </w:r>
      <w:r w:rsidR="00050383">
        <w:rPr>
          <w:b/>
          <w:bCs/>
          <w:lang w:val="en-GB"/>
        </w:rPr>
        <w:t>production plant</w:t>
      </w:r>
      <w:r w:rsidR="001E0658">
        <w:rPr>
          <w:b/>
          <w:bCs/>
          <w:lang w:val="en-GB"/>
        </w:rPr>
        <w:t>s</w:t>
      </w:r>
      <w:r w:rsidR="005F2464">
        <w:rPr>
          <w:b/>
          <w:bCs/>
          <w:lang w:val="en-GB"/>
        </w:rPr>
        <w:t xml:space="preserve"> and at least 3 in France</w:t>
      </w:r>
    </w:p>
    <w:p w14:paraId="4AB9E56E" w14:textId="77777777" w:rsidR="00CF363B" w:rsidRDefault="00CF363B" w:rsidP="007243CD">
      <w:pPr>
        <w:pStyle w:val="ITAbsatzohneNr"/>
        <w:jc w:val="both"/>
        <w:rPr>
          <w:b/>
          <w:sz w:val="22"/>
          <w:lang w:val="en-GB"/>
        </w:rPr>
      </w:pPr>
    </w:p>
    <w:p w14:paraId="147874F9" w14:textId="370FA9C9" w:rsidR="007C7157" w:rsidRPr="007C7157" w:rsidRDefault="00E9727F" w:rsidP="00B55A77">
      <w:pPr>
        <w:pStyle w:val="CCorpsdetexte"/>
        <w:rPr>
          <w:lang w:val="en-GB"/>
        </w:rPr>
      </w:pPr>
      <w:r w:rsidRPr="1E2D8EAE">
        <w:rPr>
          <w:lang w:val="en-US"/>
        </w:rPr>
        <w:t xml:space="preserve">During this phase, we propose </w:t>
      </w:r>
      <w:r w:rsidR="00B10F8A" w:rsidRPr="1E2D8EAE">
        <w:rPr>
          <w:lang w:val="en-US"/>
        </w:rPr>
        <w:t>to deploy</w:t>
      </w:r>
      <w:r w:rsidRPr="1E2D8EAE">
        <w:rPr>
          <w:lang w:val="en-US"/>
        </w:rPr>
        <w:t xml:space="preserve"> </w:t>
      </w:r>
      <w:r w:rsidR="55AEE395" w:rsidRPr="1E2D8EAE">
        <w:rPr>
          <w:lang w:val="en-US"/>
        </w:rPr>
        <w:t>3</w:t>
      </w:r>
      <w:r w:rsidR="002421F9" w:rsidRPr="1E2D8EAE">
        <w:rPr>
          <w:lang w:val="en-US"/>
        </w:rPr>
        <w:t>0 LH2 plant</w:t>
      </w:r>
      <w:r w:rsidR="00652646" w:rsidRPr="1E2D8EAE">
        <w:rPr>
          <w:lang w:val="en-US"/>
        </w:rPr>
        <w:t>s</w:t>
      </w:r>
      <w:r w:rsidR="002421F9" w:rsidRPr="1E2D8EAE">
        <w:rPr>
          <w:lang w:val="en-US"/>
        </w:rPr>
        <w:t xml:space="preserve"> of </w:t>
      </w:r>
      <w:r w:rsidR="005F2464" w:rsidRPr="1E2D8EAE">
        <w:rPr>
          <w:lang w:val="en-US"/>
        </w:rPr>
        <w:t>10 T/day</w:t>
      </w:r>
      <w:r w:rsidR="00EE63EA" w:rsidRPr="1E2D8EAE">
        <w:rPr>
          <w:lang w:val="en-US"/>
        </w:rPr>
        <w:t xml:space="preserve"> </w:t>
      </w:r>
      <w:r w:rsidR="00146A5F" w:rsidRPr="1E2D8EAE">
        <w:rPr>
          <w:lang w:val="en-US"/>
        </w:rPr>
        <w:t>and</w:t>
      </w:r>
      <w:r w:rsidR="00F600DE" w:rsidRPr="1E2D8EAE">
        <w:rPr>
          <w:lang w:val="en-US"/>
        </w:rPr>
        <w:t xml:space="preserve"> associated</w:t>
      </w:r>
      <w:r w:rsidR="00146A5F" w:rsidRPr="1E2D8EAE">
        <w:rPr>
          <w:lang w:val="en-US"/>
        </w:rPr>
        <w:t xml:space="preserve"> bunkering </w:t>
      </w:r>
      <w:r w:rsidR="00F600DE" w:rsidRPr="1E2D8EAE">
        <w:rPr>
          <w:lang w:val="en-US"/>
        </w:rPr>
        <w:t>infrastructures</w:t>
      </w:r>
      <w:r w:rsidR="00690BD1" w:rsidRPr="1E2D8EAE">
        <w:rPr>
          <w:lang w:val="en-US"/>
        </w:rPr>
        <w:t xml:space="preserve"> for ships, trains</w:t>
      </w:r>
      <w:r w:rsidR="00146A5F" w:rsidRPr="1E2D8EAE">
        <w:rPr>
          <w:lang w:val="en-US"/>
        </w:rPr>
        <w:t xml:space="preserve"> or plane</w:t>
      </w:r>
      <w:r w:rsidRPr="1E2D8EAE">
        <w:rPr>
          <w:lang w:val="en-US"/>
        </w:rPr>
        <w:t xml:space="preserve">. </w:t>
      </w:r>
      <w:r w:rsidR="00652646" w:rsidRPr="1E2D8EAE">
        <w:rPr>
          <w:lang w:val="en-US"/>
        </w:rPr>
        <w:t>The o</w:t>
      </w:r>
      <w:r w:rsidRPr="1E2D8EAE">
        <w:rPr>
          <w:lang w:val="en-US"/>
        </w:rPr>
        <w:t>bjective is to develop a first network of plant</w:t>
      </w:r>
      <w:r w:rsidR="002E64C1" w:rsidRPr="1E2D8EAE">
        <w:rPr>
          <w:lang w:val="en-US"/>
        </w:rPr>
        <w:t>s</w:t>
      </w:r>
      <w:r w:rsidRPr="1E2D8EAE">
        <w:rPr>
          <w:lang w:val="en-US"/>
        </w:rPr>
        <w:t xml:space="preserve"> able to </w:t>
      </w:r>
      <w:r w:rsidR="002D3805" w:rsidRPr="1E2D8EAE">
        <w:rPr>
          <w:lang w:val="en-US"/>
        </w:rPr>
        <w:t xml:space="preserve">produce a quantity of LH2 needed for </w:t>
      </w:r>
      <w:r w:rsidR="00050383" w:rsidRPr="1E2D8EAE">
        <w:rPr>
          <w:lang w:val="en-US"/>
        </w:rPr>
        <w:t>heavy</w:t>
      </w:r>
      <w:r w:rsidR="170DCF77" w:rsidRPr="503A56CA">
        <w:rPr>
          <w:lang w:val="en-US"/>
        </w:rPr>
        <w:t>-duty</w:t>
      </w:r>
      <w:r w:rsidR="00050383" w:rsidRPr="1E2D8EAE">
        <w:rPr>
          <w:lang w:val="en-US"/>
        </w:rPr>
        <w:t xml:space="preserve"> </w:t>
      </w:r>
      <w:proofErr w:type="gramStart"/>
      <w:r w:rsidR="00050383" w:rsidRPr="1E2D8EAE">
        <w:rPr>
          <w:lang w:val="en-US"/>
        </w:rPr>
        <w:t xml:space="preserve">mobility </w:t>
      </w:r>
      <w:r w:rsidR="00644EDD" w:rsidRPr="1E2D8EAE">
        <w:rPr>
          <w:lang w:val="en-US"/>
        </w:rPr>
        <w:t xml:space="preserve"> by</w:t>
      </w:r>
      <w:proofErr w:type="gramEnd"/>
      <w:r w:rsidR="00644EDD" w:rsidRPr="1E2D8EAE">
        <w:rPr>
          <w:lang w:val="en-US"/>
        </w:rPr>
        <w:t xml:space="preserve"> LH2 in Europe</w:t>
      </w:r>
      <w:r w:rsidRPr="1E2D8EAE">
        <w:rPr>
          <w:lang w:val="en-US"/>
        </w:rPr>
        <w:t>.</w:t>
      </w:r>
      <w:r w:rsidR="004601C6" w:rsidRPr="1E2D8EAE">
        <w:rPr>
          <w:lang w:val="en-GB"/>
        </w:rPr>
        <w:t>The return of experience of the first industrial</w:t>
      </w:r>
      <w:r w:rsidR="00CF363B" w:rsidRPr="1E2D8EAE">
        <w:rPr>
          <w:lang w:val="en-GB"/>
        </w:rPr>
        <w:t xml:space="preserve"> deployment </w:t>
      </w:r>
      <w:r w:rsidR="004601C6" w:rsidRPr="1E2D8EAE">
        <w:rPr>
          <w:lang w:val="en-GB"/>
        </w:rPr>
        <w:t>should allow improvement and the scaling up of capacity</w:t>
      </w:r>
      <w:r w:rsidR="002E64C1" w:rsidRPr="1E2D8EAE">
        <w:rPr>
          <w:lang w:val="en-GB"/>
        </w:rPr>
        <w:t>.</w:t>
      </w:r>
      <w:r w:rsidR="004601C6" w:rsidRPr="1E2D8EAE">
        <w:rPr>
          <w:lang w:val="en-GB"/>
        </w:rPr>
        <w:t xml:space="preserve"> Industrialisation of equipment production should allow a drop in costs.</w:t>
      </w:r>
      <w:r w:rsidR="712BFFEE" w:rsidRPr="1E2D8EAE">
        <w:rPr>
          <w:lang w:val="en-GB"/>
        </w:rPr>
        <w:t xml:space="preserve"> </w:t>
      </w:r>
    </w:p>
    <w:p w14:paraId="1F57D903" w14:textId="77777777" w:rsidR="00B55A77" w:rsidRDefault="00B55A77" w:rsidP="00B55A77">
      <w:pPr>
        <w:pStyle w:val="CCorpsdetexte"/>
        <w:rPr>
          <w:lang w:val="en-GB"/>
        </w:rPr>
      </w:pPr>
    </w:p>
    <w:p w14:paraId="42E68263" w14:textId="23EEB83B" w:rsidR="00B55A77" w:rsidRPr="00B55A77" w:rsidRDefault="009A5F2F" w:rsidP="00B55A77">
      <w:pPr>
        <w:pStyle w:val="CCorpsdetexte"/>
        <w:rPr>
          <w:lang w:val="en-GB"/>
        </w:rPr>
      </w:pPr>
      <w:commentRangeStart w:id="237"/>
      <w:r>
        <w:rPr>
          <w:lang w:val="en-GB"/>
        </w:rPr>
        <w:t xml:space="preserve">In comparison to FID, the final LH2 global supply chain will have, at least, the following improvement: </w:t>
      </w:r>
      <w:commentRangeEnd w:id="237"/>
      <w:r w:rsidR="00631828">
        <w:rPr>
          <w:rStyle w:val="Marquedecommentaire"/>
        </w:rPr>
        <w:commentReference w:id="237"/>
      </w:r>
    </w:p>
    <w:p w14:paraId="7F449C90" w14:textId="45F50628" w:rsidR="006760D8" w:rsidRDefault="006760D8" w:rsidP="009A5F2F">
      <w:pPr>
        <w:pStyle w:val="Paragraphedeliste"/>
        <w:numPr>
          <w:ilvl w:val="0"/>
          <w:numId w:val="96"/>
        </w:numPr>
        <w:spacing w:after="160" w:line="259" w:lineRule="auto"/>
        <w:jc w:val="both"/>
        <w:rPr>
          <w:lang w:val="en-US"/>
        </w:rPr>
      </w:pPr>
      <w:r w:rsidRPr="00FB2A36">
        <w:rPr>
          <w:lang w:val="en-GB"/>
        </w:rPr>
        <w:t>For the bunkering terminal</w:t>
      </w:r>
      <w:r>
        <w:rPr>
          <w:lang w:val="en-GB"/>
        </w:rPr>
        <w:t xml:space="preserve">, </w:t>
      </w:r>
      <w:r w:rsidRPr="628083A8">
        <w:rPr>
          <w:lang w:val="en-GB"/>
        </w:rPr>
        <w:t xml:space="preserve">the required </w:t>
      </w:r>
      <w:r>
        <w:rPr>
          <w:lang w:val="en-GB"/>
        </w:rPr>
        <w:t xml:space="preserve">LH2 </w:t>
      </w:r>
      <w:r w:rsidRPr="00FB2A36">
        <w:rPr>
          <w:lang w:val="en-GB"/>
        </w:rPr>
        <w:t xml:space="preserve">storage up to </w:t>
      </w:r>
      <w:r w:rsidRPr="628083A8">
        <w:rPr>
          <w:lang w:val="en-GB"/>
        </w:rPr>
        <w:t>3</w:t>
      </w:r>
      <w:r w:rsidRPr="00FB2A36">
        <w:rPr>
          <w:lang w:val="en-GB"/>
        </w:rPr>
        <w:t xml:space="preserve">500m3 will </w:t>
      </w:r>
      <w:r>
        <w:rPr>
          <w:lang w:val="en-GB"/>
        </w:rPr>
        <w:t xml:space="preserve">imply larger </w:t>
      </w:r>
      <w:r>
        <w:rPr>
          <w:lang w:val="en-US"/>
        </w:rPr>
        <w:t>full containment tank system.</w:t>
      </w:r>
    </w:p>
    <w:p w14:paraId="063743BE" w14:textId="77777777" w:rsidR="006760D8" w:rsidRDefault="006760D8" w:rsidP="009A5F2F">
      <w:pPr>
        <w:pStyle w:val="Paragraphedeliste"/>
        <w:numPr>
          <w:ilvl w:val="0"/>
          <w:numId w:val="96"/>
        </w:numPr>
        <w:spacing w:after="160" w:line="259" w:lineRule="auto"/>
        <w:jc w:val="both"/>
        <w:rPr>
          <w:lang w:val="en-GB"/>
        </w:rPr>
      </w:pPr>
      <w:r w:rsidRPr="00FB2A36">
        <w:rPr>
          <w:lang w:val="en-GB"/>
        </w:rPr>
        <w:t>To minimize the time for refuelling several loading systems will be put in place in parallel</w:t>
      </w:r>
      <w:r>
        <w:rPr>
          <w:lang w:val="en-GB"/>
        </w:rPr>
        <w:t>, while submersible LH2 pump should be ready to handle a higher loading rate.</w:t>
      </w:r>
    </w:p>
    <w:p w14:paraId="66D2EAAD" w14:textId="77777777" w:rsidR="00D15DD7" w:rsidRPr="00D15DD7" w:rsidRDefault="00D15DD7" w:rsidP="00D15DD7">
      <w:pPr>
        <w:ind w:left="708"/>
        <w:jc w:val="both"/>
        <w:rPr>
          <w:lang w:val="en-US"/>
        </w:rPr>
      </w:pPr>
    </w:p>
    <w:p w14:paraId="451BFC8C" w14:textId="7672586C" w:rsidR="006F4810" w:rsidRPr="00235C67" w:rsidRDefault="006F4810" w:rsidP="006F4810">
      <w:pPr>
        <w:jc w:val="both"/>
        <w:rPr>
          <w:rFonts w:eastAsia="Calibri" w:cs="Arial"/>
          <w:lang w:val="en-GB" w:eastAsia="en-US"/>
        </w:rPr>
      </w:pPr>
      <w:r>
        <w:rPr>
          <w:lang w:val="en-GB"/>
        </w:rPr>
        <w:t>ENGIE</w:t>
      </w:r>
      <w:r w:rsidR="00B40A0C">
        <w:rPr>
          <w:lang w:val="en-GB"/>
        </w:rPr>
        <w:t xml:space="preserve"> has</w:t>
      </w:r>
      <w:r w:rsidRPr="0061520B">
        <w:rPr>
          <w:lang w:val="en-GB"/>
        </w:rPr>
        <w:t xml:space="preserve"> the know-how, </w:t>
      </w:r>
      <w:r w:rsidRPr="0ECE0D48">
        <w:rPr>
          <w:lang w:val="en-GB"/>
        </w:rPr>
        <w:t xml:space="preserve">expertise, </w:t>
      </w:r>
      <w:r w:rsidRPr="0061520B">
        <w:rPr>
          <w:lang w:val="en-GB"/>
        </w:rPr>
        <w:t>knowledge of the markets</w:t>
      </w:r>
      <w:r w:rsidRPr="0ECE0D48">
        <w:rPr>
          <w:lang w:val="en-GB"/>
        </w:rPr>
        <w:t xml:space="preserve"> and </w:t>
      </w:r>
      <w:r w:rsidRPr="0061520B">
        <w:rPr>
          <w:lang w:val="en-GB"/>
        </w:rPr>
        <w:t xml:space="preserve">technologies, and the necessary </w:t>
      </w:r>
      <w:r w:rsidRPr="0ECE0D48">
        <w:rPr>
          <w:lang w:val="en-GB"/>
        </w:rPr>
        <w:t xml:space="preserve">means </w:t>
      </w:r>
      <w:r w:rsidRPr="0061520B">
        <w:rPr>
          <w:lang w:val="en-GB"/>
        </w:rPr>
        <w:t xml:space="preserve">to </w:t>
      </w:r>
      <w:r w:rsidR="00B40A0C">
        <w:rPr>
          <w:lang w:val="en-GB"/>
        </w:rPr>
        <w:t>develop quickly the massification phase</w:t>
      </w:r>
      <w:r w:rsidR="007022DA">
        <w:rPr>
          <w:lang w:val="en-GB"/>
        </w:rPr>
        <w:t>.</w:t>
      </w:r>
      <w:r w:rsidRPr="0061520B">
        <w:rPr>
          <w:lang w:val="en-GB"/>
        </w:rPr>
        <w:t xml:space="preserve"> </w:t>
      </w:r>
      <w:r w:rsidR="00B40A0C">
        <w:rPr>
          <w:lang w:val="en-GB"/>
        </w:rPr>
        <w:t xml:space="preserve">By joining its </w:t>
      </w:r>
      <w:r w:rsidRPr="0ECE0D48">
        <w:rPr>
          <w:lang w:val="en-GB"/>
        </w:rPr>
        <w:t>forces</w:t>
      </w:r>
      <w:r w:rsidR="00B40A0C">
        <w:rPr>
          <w:lang w:val="en-GB"/>
        </w:rPr>
        <w:t xml:space="preserve"> with </w:t>
      </w:r>
      <w:proofErr w:type="spellStart"/>
      <w:r w:rsidR="00B40A0C">
        <w:rPr>
          <w:lang w:val="en-GB"/>
        </w:rPr>
        <w:t>ArianeGroup</w:t>
      </w:r>
      <w:proofErr w:type="spellEnd"/>
      <w:r w:rsidR="00B40A0C">
        <w:rPr>
          <w:lang w:val="en-GB"/>
        </w:rPr>
        <w:t xml:space="preserve"> and CMA-CGM</w:t>
      </w:r>
      <w:r w:rsidRPr="0ECE0D48">
        <w:rPr>
          <w:lang w:val="en-GB"/>
        </w:rPr>
        <w:t xml:space="preserve"> in France and </w:t>
      </w:r>
      <w:r w:rsidRPr="0061520B">
        <w:rPr>
          <w:lang w:val="en-GB"/>
        </w:rPr>
        <w:t>at European level</w:t>
      </w:r>
      <w:r w:rsidRPr="0ECE0D48">
        <w:rPr>
          <w:lang w:val="en-GB"/>
        </w:rPr>
        <w:t xml:space="preserve"> with</w:t>
      </w:r>
      <w:r w:rsidRPr="0061520B">
        <w:rPr>
          <w:lang w:val="en-GB"/>
        </w:rPr>
        <w:t xml:space="preserve"> the players </w:t>
      </w:r>
      <w:r w:rsidRPr="0ECE0D48">
        <w:rPr>
          <w:lang w:val="en-GB"/>
        </w:rPr>
        <w:t>able</w:t>
      </w:r>
      <w:r w:rsidRPr="0061520B">
        <w:rPr>
          <w:lang w:val="en-GB"/>
        </w:rPr>
        <w:t xml:space="preserve"> to complete the </w:t>
      </w:r>
      <w:r>
        <w:rPr>
          <w:lang w:val="en-GB"/>
        </w:rPr>
        <w:t>o</w:t>
      </w:r>
      <w:r w:rsidRPr="0061520B">
        <w:rPr>
          <w:lang w:val="en-GB"/>
        </w:rPr>
        <w:t>n-ground segment (</w:t>
      </w:r>
      <w:r w:rsidRPr="0ECE0D48">
        <w:rPr>
          <w:rFonts w:eastAsia="Arial" w:cs="Arial"/>
          <w:lang w:val="en-GB"/>
        </w:rPr>
        <w:t>equipment manufacturers,</w:t>
      </w:r>
      <w:r w:rsidRPr="0ECE0D48">
        <w:rPr>
          <w:lang w:val="en-GB"/>
        </w:rPr>
        <w:t xml:space="preserve"> port </w:t>
      </w:r>
      <w:r w:rsidRPr="0061520B">
        <w:rPr>
          <w:lang w:val="en-GB"/>
        </w:rPr>
        <w:t xml:space="preserve">authorities, etc.) and the </w:t>
      </w:r>
      <w:r>
        <w:rPr>
          <w:lang w:val="en-GB"/>
        </w:rPr>
        <w:t>o</w:t>
      </w:r>
      <w:r w:rsidRPr="0061520B">
        <w:rPr>
          <w:lang w:val="en-GB"/>
        </w:rPr>
        <w:t xml:space="preserve">n-board segment (design offices, equipment </w:t>
      </w:r>
      <w:r w:rsidRPr="0061520B">
        <w:rPr>
          <w:lang w:val="en-GB"/>
        </w:rPr>
        <w:lastRenderedPageBreak/>
        <w:t xml:space="preserve">manufacturers, </w:t>
      </w:r>
      <w:r w:rsidRPr="0ECE0D48">
        <w:rPr>
          <w:lang w:val="en-GB"/>
        </w:rPr>
        <w:t xml:space="preserve">integrators, shipyards, </w:t>
      </w:r>
      <w:r w:rsidRPr="0061520B">
        <w:rPr>
          <w:lang w:val="en-GB"/>
        </w:rPr>
        <w:t xml:space="preserve">certification authorities, etc.) </w:t>
      </w:r>
      <w:r w:rsidR="00F746A2">
        <w:rPr>
          <w:lang w:val="en-GB"/>
        </w:rPr>
        <w:t>the partners will provided a</w:t>
      </w:r>
      <w:r w:rsidRPr="0061520B">
        <w:rPr>
          <w:lang w:val="en-GB"/>
        </w:rPr>
        <w:t xml:space="preserve"> real added value and a significant impact for the competitive and large-scale development of </w:t>
      </w:r>
      <w:r>
        <w:rPr>
          <w:lang w:val="en-GB"/>
        </w:rPr>
        <w:t>the</w:t>
      </w:r>
      <w:r w:rsidRPr="0061520B">
        <w:rPr>
          <w:lang w:val="en-GB"/>
        </w:rPr>
        <w:t xml:space="preserve"> renewable liquid hydrogen sector.</w:t>
      </w:r>
      <w:r>
        <w:rPr>
          <w:lang w:val="en-GB"/>
        </w:rPr>
        <w:t xml:space="preserve"> </w:t>
      </w:r>
      <w:r>
        <w:rPr>
          <w:rFonts w:eastAsia="Calibri" w:cs="Arial"/>
          <w:lang w:val="en-GB" w:eastAsia="en-US"/>
        </w:rPr>
        <w:t>P</w:t>
      </w:r>
      <w:r w:rsidRPr="00235C67">
        <w:rPr>
          <w:rFonts w:eastAsia="Calibri" w:cs="Arial"/>
          <w:lang w:val="en-GB" w:eastAsia="en-US"/>
        </w:rPr>
        <w:t>artner</w:t>
      </w:r>
      <w:r>
        <w:rPr>
          <w:rFonts w:eastAsia="Calibri" w:cs="Arial"/>
          <w:lang w:val="en-GB" w:eastAsia="en-US"/>
        </w:rPr>
        <w:t>s</w:t>
      </w:r>
      <w:r w:rsidRPr="00235C67">
        <w:rPr>
          <w:rFonts w:eastAsia="Calibri" w:cs="Arial"/>
          <w:lang w:val="en-GB" w:eastAsia="en-US"/>
        </w:rPr>
        <w:t xml:space="preserve"> will </w:t>
      </w:r>
      <w:r w:rsidRPr="64A729B1">
        <w:rPr>
          <w:rFonts w:eastAsia="Calibri" w:cs="Arial"/>
          <w:lang w:val="en-GB" w:eastAsia="en-US"/>
        </w:rPr>
        <w:t>accelerate</w:t>
      </w:r>
      <w:r w:rsidRPr="00235C67">
        <w:rPr>
          <w:rFonts w:eastAsia="Calibri" w:cs="Arial"/>
          <w:lang w:val="en-GB" w:eastAsia="en-US"/>
        </w:rPr>
        <w:t xml:space="preserve"> the supply of economically viable </w:t>
      </w:r>
      <w:r w:rsidRPr="3434900E">
        <w:rPr>
          <w:rFonts w:eastAsia="Calibri" w:cs="Arial"/>
          <w:lang w:val="en-GB" w:eastAsia="en-US"/>
        </w:rPr>
        <w:t xml:space="preserve">and </w:t>
      </w:r>
      <w:r w:rsidRPr="00235C67">
        <w:rPr>
          <w:rFonts w:eastAsia="Calibri" w:cs="Arial"/>
          <w:lang w:val="en-GB" w:eastAsia="en-US"/>
        </w:rPr>
        <w:t xml:space="preserve">resilient </w:t>
      </w:r>
      <w:r w:rsidRPr="3434900E">
        <w:rPr>
          <w:rFonts w:eastAsia="Calibri" w:cs="Arial"/>
          <w:lang w:val="en-GB" w:eastAsia="en-US"/>
        </w:rPr>
        <w:t xml:space="preserve">solutions </w:t>
      </w:r>
      <w:r w:rsidRPr="1F7E7191">
        <w:rPr>
          <w:rFonts w:eastAsia="Calibri" w:cs="Arial"/>
          <w:lang w:val="en-GB" w:eastAsia="en-US"/>
        </w:rPr>
        <w:t>as well as</w:t>
      </w:r>
      <w:r w:rsidRPr="3434900E">
        <w:rPr>
          <w:rFonts w:eastAsia="Calibri" w:cs="Arial"/>
          <w:lang w:val="en-GB" w:eastAsia="en-US"/>
        </w:rPr>
        <w:t xml:space="preserve"> safe and efficient equipment</w:t>
      </w:r>
      <w:r w:rsidR="007022DA">
        <w:rPr>
          <w:rFonts w:eastAsia="Calibri" w:cs="Arial"/>
          <w:lang w:val="en-GB" w:eastAsia="en-US"/>
        </w:rPr>
        <w:t xml:space="preserve"> in France and in Europe</w:t>
      </w:r>
      <w:r w:rsidRPr="3434900E">
        <w:rPr>
          <w:rFonts w:eastAsia="Calibri" w:cs="Arial"/>
          <w:lang w:val="en-GB" w:eastAsia="en-US"/>
        </w:rPr>
        <w:t xml:space="preserve">. </w:t>
      </w:r>
    </w:p>
    <w:p w14:paraId="3F5BF03C" w14:textId="77777777" w:rsidR="006F4810" w:rsidRDefault="006F4810" w:rsidP="00F0636A">
      <w:pPr>
        <w:jc w:val="both"/>
        <w:rPr>
          <w:lang w:val="en-US"/>
        </w:rPr>
      </w:pPr>
    </w:p>
    <w:p w14:paraId="5DF1F41A" w14:textId="35270F66" w:rsidR="00F746A2" w:rsidRDefault="00DF4E50" w:rsidP="008F0421">
      <w:pPr>
        <w:pStyle w:val="ITAbsatzohneNr"/>
        <w:jc w:val="both"/>
        <w:rPr>
          <w:lang w:val="en-GB"/>
        </w:rPr>
      </w:pPr>
      <w:r>
        <w:rPr>
          <w:lang w:val="en-GB"/>
        </w:rPr>
        <w:t xml:space="preserve">It should be remind in this part that most of the equipment will be </w:t>
      </w:r>
      <w:r w:rsidR="008F0421">
        <w:rPr>
          <w:lang w:val="en-GB"/>
        </w:rPr>
        <w:t>produced and assembled</w:t>
      </w:r>
      <w:r w:rsidR="00631828">
        <w:rPr>
          <w:lang w:val="en-GB"/>
        </w:rPr>
        <w:t xml:space="preserve"> in </w:t>
      </w:r>
      <w:r w:rsidR="00166C44">
        <w:rPr>
          <w:lang w:val="en-GB"/>
        </w:rPr>
        <w:t xml:space="preserve">France to be deployed in </w:t>
      </w:r>
      <w:r w:rsidR="00631828">
        <w:rPr>
          <w:lang w:val="en-GB"/>
        </w:rPr>
        <w:t xml:space="preserve">Europe </w:t>
      </w:r>
      <w:r w:rsidR="008F0421">
        <w:rPr>
          <w:lang w:val="en-GB"/>
        </w:rPr>
        <w:t>(</w:t>
      </w:r>
      <w:r w:rsidR="00B55A77">
        <w:rPr>
          <w:lang w:val="en-GB"/>
        </w:rPr>
        <w:t>liquefier equipment will</w:t>
      </w:r>
      <w:r w:rsidR="00B55A77" w:rsidRPr="1E2D8EAE">
        <w:rPr>
          <w:lang w:val="en-GB"/>
        </w:rPr>
        <w:t xml:space="preserve"> be built </w:t>
      </w:r>
      <w:r w:rsidR="007022DA">
        <w:rPr>
          <w:lang w:val="en-GB"/>
        </w:rPr>
        <w:t>and integrated</w:t>
      </w:r>
      <w:r w:rsidR="00B55A77" w:rsidRPr="1E2D8EAE">
        <w:rPr>
          <w:lang w:val="en-GB"/>
        </w:rPr>
        <w:t xml:space="preserve"> at Vernon site of </w:t>
      </w:r>
      <w:proofErr w:type="spellStart"/>
      <w:r w:rsidR="00B55A77" w:rsidRPr="5D4CB05C">
        <w:rPr>
          <w:lang w:val="en-GB"/>
        </w:rPr>
        <w:t>Ariane</w:t>
      </w:r>
      <w:r w:rsidR="3BA73C30" w:rsidRPr="5D4CB05C">
        <w:rPr>
          <w:lang w:val="en-GB"/>
        </w:rPr>
        <w:t>G</w:t>
      </w:r>
      <w:r w:rsidR="00B55A77" w:rsidRPr="5D4CB05C">
        <w:rPr>
          <w:lang w:val="en-GB"/>
        </w:rPr>
        <w:t>roup</w:t>
      </w:r>
      <w:proofErr w:type="spellEnd"/>
      <w:r w:rsidR="008F0421">
        <w:rPr>
          <w:lang w:val="en-GB"/>
        </w:rPr>
        <w:t>, e</w:t>
      </w:r>
      <w:r w:rsidR="00F746A2">
        <w:rPr>
          <w:lang w:val="en-GB"/>
        </w:rPr>
        <w:t>xchangers</w:t>
      </w:r>
      <w:r w:rsidR="005C16DC">
        <w:rPr>
          <w:lang w:val="en-GB"/>
        </w:rPr>
        <w:t xml:space="preserve"> should be</w:t>
      </w:r>
      <w:r w:rsidR="00F746A2">
        <w:rPr>
          <w:lang w:val="en-GB"/>
        </w:rPr>
        <w:t xml:space="preserve"> </w:t>
      </w:r>
      <w:r w:rsidR="00F54442">
        <w:rPr>
          <w:lang w:val="en-GB"/>
        </w:rPr>
        <w:t>built</w:t>
      </w:r>
      <w:r w:rsidR="00F746A2">
        <w:rPr>
          <w:lang w:val="en-GB"/>
        </w:rPr>
        <w:t xml:space="preserve"> in</w:t>
      </w:r>
      <w:r w:rsidR="005C16DC">
        <w:rPr>
          <w:lang w:val="en-GB"/>
        </w:rPr>
        <w:t xml:space="preserve"> France </w:t>
      </w:r>
      <w:r w:rsidR="00F54442">
        <w:rPr>
          <w:lang w:val="en-GB"/>
        </w:rPr>
        <w:t xml:space="preserve">by </w:t>
      </w:r>
      <w:proofErr w:type="spellStart"/>
      <w:r w:rsidR="00F54442">
        <w:rPr>
          <w:lang w:val="en-GB"/>
        </w:rPr>
        <w:t>FivesCryo</w:t>
      </w:r>
      <w:proofErr w:type="spellEnd"/>
      <w:r w:rsidR="00624E84">
        <w:rPr>
          <w:lang w:val="en-GB"/>
        </w:rPr>
        <w:t xml:space="preserve"> </w:t>
      </w:r>
      <w:r w:rsidR="008F0421">
        <w:rPr>
          <w:lang w:val="en-GB"/>
        </w:rPr>
        <w:t>…)</w:t>
      </w:r>
    </w:p>
    <w:p w14:paraId="1921AA9F" w14:textId="1810CB1A" w:rsidR="007243CD" w:rsidRPr="00235C67" w:rsidRDefault="007243CD" w:rsidP="007243CD">
      <w:pPr>
        <w:pStyle w:val="ITAbsatzohneNr"/>
        <w:jc w:val="both"/>
        <w:rPr>
          <w:b/>
          <w:sz w:val="22"/>
          <w:szCs w:val="22"/>
          <w:lang w:val="en-GB"/>
        </w:rPr>
      </w:pPr>
    </w:p>
    <w:p w14:paraId="3B9B62DD" w14:textId="77777777" w:rsidR="002D7FB3" w:rsidRPr="002D7FB3" w:rsidRDefault="002D7FB3" w:rsidP="002D7FB3">
      <w:pPr>
        <w:pStyle w:val="ITAbsatzohneNr"/>
        <w:jc w:val="both"/>
        <w:rPr>
          <w:lang w:val="en-GB"/>
        </w:rPr>
      </w:pPr>
    </w:p>
    <w:p w14:paraId="72A77723" w14:textId="602A249D" w:rsidR="00494640" w:rsidRDefault="009C49E3" w:rsidP="00494640">
      <w:pPr>
        <w:pStyle w:val="ITberschrift111"/>
        <w:rPr>
          <w:lang w:val="en-GB"/>
        </w:rPr>
      </w:pPr>
      <w:bookmarkStart w:id="239" w:name="_Toc44068398"/>
      <w:r w:rsidRPr="001C6E47">
        <w:rPr>
          <w:lang w:val="en-GB"/>
        </w:rPr>
        <w:t>Revenues</w:t>
      </w:r>
      <w:r w:rsidR="00431384" w:rsidRPr="001C6E47">
        <w:rPr>
          <w:lang w:val="en-GB"/>
        </w:rPr>
        <w:t xml:space="preserve"> in the </w:t>
      </w:r>
      <w:commentRangeStart w:id="240"/>
      <w:r w:rsidR="00431384" w:rsidRPr="001C6E47">
        <w:rPr>
          <w:lang w:val="en-GB"/>
        </w:rPr>
        <w:t>FID</w:t>
      </w:r>
      <w:commentRangeEnd w:id="240"/>
      <w:r w:rsidR="00FC1087">
        <w:rPr>
          <w:rStyle w:val="Marquedecommentaire"/>
          <w:b w:val="0"/>
          <w:color w:val="auto"/>
          <w:lang w:val="en-GB"/>
        </w:rPr>
        <w:commentReference w:id="240"/>
      </w:r>
      <w:r w:rsidR="00431384" w:rsidRPr="001C6E47">
        <w:rPr>
          <w:lang w:val="en-GB"/>
        </w:rPr>
        <w:t xml:space="preserve"> phase</w:t>
      </w:r>
      <w:bookmarkEnd w:id="239"/>
    </w:p>
    <w:p w14:paraId="67E67392" w14:textId="732E94B8" w:rsidR="00863A97" w:rsidRDefault="00863A97" w:rsidP="00863A97">
      <w:pPr>
        <w:pStyle w:val="ITAbsatzohneNr"/>
        <w:rPr>
          <w:lang w:val="en-GB"/>
        </w:rPr>
      </w:pPr>
    </w:p>
    <w:p w14:paraId="2A3B106D" w14:textId="09E3C864" w:rsidR="00B86E19" w:rsidRPr="00567719" w:rsidRDefault="2C632134" w:rsidP="00567719">
      <w:pPr>
        <w:jc w:val="both"/>
        <w:rPr>
          <w:rFonts w:eastAsia="Arial"/>
          <w:lang w:val="en"/>
        </w:rPr>
      </w:pPr>
      <w:r w:rsidRPr="00567719">
        <w:rPr>
          <w:rFonts w:eastAsia="Arial"/>
          <w:lang w:val="en"/>
        </w:rPr>
        <w:t>During the first</w:t>
      </w:r>
      <w:r w:rsidR="754B7ADD" w:rsidRPr="067E5E40">
        <w:rPr>
          <w:rFonts w:eastAsia="Arial"/>
          <w:lang w:val="en"/>
        </w:rPr>
        <w:t xml:space="preserve"> </w:t>
      </w:r>
      <w:r w:rsidR="7E2CFB53" w:rsidRPr="067E5E40">
        <w:rPr>
          <w:rFonts w:eastAsia="Arial"/>
          <w:lang w:val="en"/>
        </w:rPr>
        <w:t>3</w:t>
      </w:r>
      <w:r w:rsidRPr="00567719">
        <w:rPr>
          <w:rFonts w:eastAsia="Arial"/>
          <w:lang w:val="en"/>
        </w:rPr>
        <w:t xml:space="preserve"> years of th</w:t>
      </w:r>
      <w:r w:rsidR="0BD317D0" w:rsidRPr="00567719">
        <w:rPr>
          <w:rFonts w:eastAsia="Arial"/>
          <w:lang w:val="en"/>
        </w:rPr>
        <w:t>e</w:t>
      </w:r>
      <w:r w:rsidRPr="00567719">
        <w:rPr>
          <w:rFonts w:eastAsia="Arial"/>
          <w:lang w:val="en"/>
        </w:rPr>
        <w:t xml:space="preserve"> FID </w:t>
      </w:r>
      <w:r w:rsidR="5053B655" w:rsidRPr="00567719">
        <w:rPr>
          <w:rFonts w:eastAsia="Arial"/>
          <w:lang w:val="en"/>
        </w:rPr>
        <w:t>p</w:t>
      </w:r>
      <w:r w:rsidRPr="00567719">
        <w:rPr>
          <w:rFonts w:eastAsia="Arial"/>
          <w:lang w:val="en"/>
        </w:rPr>
        <w:t>hase</w:t>
      </w:r>
      <w:r w:rsidR="37CB2ED1" w:rsidRPr="00567719">
        <w:rPr>
          <w:rFonts w:eastAsia="Arial"/>
          <w:lang w:val="en"/>
        </w:rPr>
        <w:t xml:space="preserve">, production will </w:t>
      </w:r>
      <w:r w:rsidR="6D61960F" w:rsidRPr="00567719">
        <w:rPr>
          <w:rFonts w:eastAsia="Arial"/>
          <w:lang w:val="en"/>
        </w:rPr>
        <w:t xml:space="preserve">be </w:t>
      </w:r>
      <w:r w:rsidR="37CB2ED1" w:rsidRPr="00567719">
        <w:rPr>
          <w:rFonts w:eastAsia="Arial"/>
          <w:lang w:val="en"/>
        </w:rPr>
        <w:t xml:space="preserve">limited due to frequent </w:t>
      </w:r>
      <w:r w:rsidR="7FD53A69" w:rsidRPr="067E5E40">
        <w:rPr>
          <w:rFonts w:eastAsia="Arial"/>
          <w:lang w:val="en"/>
        </w:rPr>
        <w:t>start</w:t>
      </w:r>
      <w:r w:rsidR="427520A7" w:rsidRPr="067E5E40">
        <w:rPr>
          <w:rFonts w:eastAsia="Arial"/>
          <w:lang w:val="en"/>
        </w:rPr>
        <w:t>s</w:t>
      </w:r>
      <w:r w:rsidR="37CB2ED1" w:rsidRPr="00567719">
        <w:rPr>
          <w:rFonts w:eastAsia="Arial"/>
          <w:lang w:val="en"/>
        </w:rPr>
        <w:t xml:space="preserve"> and </w:t>
      </w:r>
      <w:r w:rsidR="7FD53A69" w:rsidRPr="067E5E40">
        <w:rPr>
          <w:rFonts w:eastAsia="Arial"/>
          <w:lang w:val="en"/>
        </w:rPr>
        <w:t>stop</w:t>
      </w:r>
      <w:r w:rsidR="7A4D858E" w:rsidRPr="067E5E40">
        <w:rPr>
          <w:rFonts w:eastAsia="Arial"/>
          <w:lang w:val="en"/>
        </w:rPr>
        <w:t>s</w:t>
      </w:r>
      <w:r w:rsidR="37CB2ED1" w:rsidRPr="00567719">
        <w:rPr>
          <w:rFonts w:eastAsia="Arial"/>
          <w:lang w:val="en"/>
        </w:rPr>
        <w:t xml:space="preserve"> to </w:t>
      </w:r>
      <w:r w:rsidR="76BCFC63" w:rsidRPr="00567719">
        <w:rPr>
          <w:rFonts w:eastAsia="Arial"/>
          <w:lang w:val="en"/>
        </w:rPr>
        <w:t>adjust</w:t>
      </w:r>
      <w:r w:rsidR="37CB2ED1" w:rsidRPr="00567719">
        <w:rPr>
          <w:rFonts w:eastAsia="Arial"/>
          <w:lang w:val="en"/>
        </w:rPr>
        <w:t xml:space="preserve"> t</w:t>
      </w:r>
      <w:r w:rsidR="21FE20EE" w:rsidRPr="00567719">
        <w:rPr>
          <w:rFonts w:eastAsia="Arial"/>
          <w:lang w:val="en"/>
        </w:rPr>
        <w:t>he process, replace pi</w:t>
      </w:r>
      <w:r w:rsidR="29BC07B1" w:rsidRPr="00567719">
        <w:rPr>
          <w:rFonts w:eastAsia="Arial"/>
          <w:lang w:val="en"/>
        </w:rPr>
        <w:t>e</w:t>
      </w:r>
      <w:r w:rsidR="21FE20EE" w:rsidRPr="00567719">
        <w:rPr>
          <w:rFonts w:eastAsia="Arial"/>
          <w:lang w:val="en"/>
        </w:rPr>
        <w:t>ces of equipment, improve th</w:t>
      </w:r>
      <w:r w:rsidR="08B0F390" w:rsidRPr="00567719">
        <w:rPr>
          <w:rFonts w:eastAsia="Arial"/>
          <w:lang w:val="en"/>
        </w:rPr>
        <w:t>e</w:t>
      </w:r>
      <w:r w:rsidR="21FE20EE" w:rsidRPr="00567719">
        <w:rPr>
          <w:rFonts w:eastAsia="Arial"/>
          <w:lang w:val="en"/>
        </w:rPr>
        <w:t>rmal in</w:t>
      </w:r>
      <w:r w:rsidR="124026A5" w:rsidRPr="00567719">
        <w:rPr>
          <w:rFonts w:eastAsia="Arial"/>
          <w:lang w:val="en"/>
        </w:rPr>
        <w:t>sul</w:t>
      </w:r>
      <w:r w:rsidR="21FE20EE" w:rsidRPr="00567719">
        <w:rPr>
          <w:rFonts w:eastAsia="Arial"/>
          <w:lang w:val="en"/>
        </w:rPr>
        <w:t>ation</w:t>
      </w:r>
      <w:r w:rsidR="1F97B288" w:rsidRPr="00567719">
        <w:rPr>
          <w:rFonts w:eastAsia="Arial"/>
          <w:lang w:val="en"/>
        </w:rPr>
        <w:t>. Even if it will ram up the poor reliability of the production</w:t>
      </w:r>
      <w:r w:rsidR="76A51770" w:rsidRPr="00567719">
        <w:rPr>
          <w:rFonts w:eastAsia="Arial"/>
          <w:lang w:val="en"/>
        </w:rPr>
        <w:t xml:space="preserve"> will prevent from any sales agreement</w:t>
      </w:r>
      <w:r w:rsidR="0D5D926B" w:rsidRPr="00567719">
        <w:rPr>
          <w:rFonts w:eastAsia="Arial"/>
          <w:lang w:val="en"/>
        </w:rPr>
        <w:t xml:space="preserve">. </w:t>
      </w:r>
      <w:r w:rsidR="542902EA" w:rsidRPr="00567719">
        <w:rPr>
          <w:rFonts w:eastAsia="Arial"/>
          <w:lang w:val="en"/>
        </w:rPr>
        <w:t>During t</w:t>
      </w:r>
      <w:r w:rsidR="0D5D926B" w:rsidRPr="00567719">
        <w:rPr>
          <w:rFonts w:eastAsia="Arial"/>
          <w:lang w:val="en"/>
        </w:rPr>
        <w:t>he first</w:t>
      </w:r>
      <w:r w:rsidR="05DBB505" w:rsidRPr="067E5E40">
        <w:rPr>
          <w:rFonts w:eastAsia="Arial"/>
          <w:lang w:val="en"/>
        </w:rPr>
        <w:t xml:space="preserve"> </w:t>
      </w:r>
      <w:r w:rsidR="2BA29B9B" w:rsidRPr="067E5E40">
        <w:rPr>
          <w:rFonts w:eastAsia="Arial"/>
          <w:lang w:val="en"/>
        </w:rPr>
        <w:t>two</w:t>
      </w:r>
      <w:r w:rsidR="0D5D926B" w:rsidRPr="00567719">
        <w:rPr>
          <w:rFonts w:eastAsia="Arial"/>
          <w:lang w:val="en"/>
        </w:rPr>
        <w:t xml:space="preserve"> </w:t>
      </w:r>
      <w:r w:rsidR="5C038D57" w:rsidRPr="00567719">
        <w:rPr>
          <w:rFonts w:eastAsia="Arial"/>
          <w:lang w:val="en"/>
        </w:rPr>
        <w:t xml:space="preserve">years </w:t>
      </w:r>
      <w:r w:rsidR="11D79AB4" w:rsidRPr="00567719">
        <w:rPr>
          <w:rFonts w:eastAsia="Arial"/>
          <w:lang w:val="en"/>
        </w:rPr>
        <w:t xml:space="preserve">most part of the </w:t>
      </w:r>
      <w:r w:rsidR="5C038D57" w:rsidRPr="00567719">
        <w:rPr>
          <w:rFonts w:eastAsia="Arial"/>
          <w:lang w:val="en"/>
        </w:rPr>
        <w:t>production</w:t>
      </w:r>
      <w:r w:rsidR="0D5D926B" w:rsidRPr="00567719">
        <w:rPr>
          <w:rFonts w:eastAsia="Arial"/>
          <w:lang w:val="en"/>
        </w:rPr>
        <w:t xml:space="preserve"> might be </w:t>
      </w:r>
      <w:r w:rsidR="3BB40983" w:rsidRPr="00567719">
        <w:rPr>
          <w:rFonts w:eastAsia="Arial"/>
          <w:lang w:val="en"/>
        </w:rPr>
        <w:t>sold</w:t>
      </w:r>
      <w:r w:rsidR="0D5D926B" w:rsidRPr="00567719">
        <w:rPr>
          <w:rFonts w:eastAsia="Arial"/>
          <w:lang w:val="en"/>
        </w:rPr>
        <w:t xml:space="preserve"> on spot f</w:t>
      </w:r>
      <w:r w:rsidR="1B764D18" w:rsidRPr="00567719">
        <w:rPr>
          <w:rFonts w:eastAsia="Arial"/>
          <w:lang w:val="en"/>
        </w:rPr>
        <w:t>or</w:t>
      </w:r>
      <w:r w:rsidR="0D5D926B" w:rsidRPr="00567719">
        <w:rPr>
          <w:rFonts w:eastAsia="Arial"/>
          <w:lang w:val="en"/>
        </w:rPr>
        <w:t xml:space="preserve"> mobility or industrial usages</w:t>
      </w:r>
      <w:r w:rsidR="7C694C72" w:rsidRPr="00567719">
        <w:rPr>
          <w:rFonts w:eastAsia="Arial"/>
          <w:lang w:val="en"/>
        </w:rPr>
        <w:t xml:space="preserve">, and starting during the second year </w:t>
      </w:r>
      <w:r w:rsidR="42F83E3A" w:rsidRPr="00567719">
        <w:rPr>
          <w:rFonts w:eastAsia="Arial"/>
          <w:lang w:val="en"/>
        </w:rPr>
        <w:t>production</w:t>
      </w:r>
      <w:r w:rsidR="7C694C72" w:rsidRPr="00567719">
        <w:rPr>
          <w:rFonts w:eastAsia="Arial"/>
          <w:lang w:val="en"/>
        </w:rPr>
        <w:t xml:space="preserve"> will be </w:t>
      </w:r>
      <w:r w:rsidR="570AAF9D" w:rsidRPr="00567719">
        <w:rPr>
          <w:rFonts w:eastAsia="Arial"/>
          <w:lang w:val="en"/>
        </w:rPr>
        <w:t>provided</w:t>
      </w:r>
      <w:r w:rsidR="7C694C72" w:rsidRPr="00567719">
        <w:rPr>
          <w:rFonts w:eastAsia="Arial"/>
          <w:lang w:val="en"/>
        </w:rPr>
        <w:t xml:space="preserve"> for the first r</w:t>
      </w:r>
      <w:r w:rsidR="156375ED" w:rsidRPr="00567719">
        <w:rPr>
          <w:rFonts w:eastAsia="Arial"/>
          <w:lang w:val="en"/>
        </w:rPr>
        <w:t>otation with an LH2 ship</w:t>
      </w:r>
      <w:r w:rsidR="4AAEEE00" w:rsidRPr="00567719">
        <w:rPr>
          <w:rFonts w:eastAsia="Arial"/>
          <w:lang w:val="en"/>
        </w:rPr>
        <w:t>. But not enough in</w:t>
      </w:r>
      <w:r w:rsidR="6B667A32" w:rsidRPr="00567719">
        <w:rPr>
          <w:rFonts w:eastAsia="Arial"/>
          <w:lang w:val="en"/>
        </w:rPr>
        <w:t xml:space="preserve"> </w:t>
      </w:r>
      <w:r w:rsidR="4AAEEE00" w:rsidRPr="00567719">
        <w:rPr>
          <w:rFonts w:eastAsia="Arial"/>
          <w:lang w:val="en"/>
        </w:rPr>
        <w:t>a regular basis to ensure all rotation of the ship.</w:t>
      </w:r>
      <w:r w:rsidR="08B71BFC" w:rsidRPr="00567719">
        <w:rPr>
          <w:rFonts w:eastAsia="Arial"/>
          <w:lang w:val="en"/>
        </w:rPr>
        <w:t xml:space="preserve"> All these elements l</w:t>
      </w:r>
      <w:r w:rsidR="2647C397" w:rsidRPr="00567719">
        <w:rPr>
          <w:rFonts w:eastAsia="Arial"/>
          <w:lang w:val="en"/>
        </w:rPr>
        <w:t>e</w:t>
      </w:r>
      <w:r w:rsidR="08B71BFC" w:rsidRPr="00567719">
        <w:rPr>
          <w:rFonts w:eastAsia="Arial"/>
          <w:lang w:val="en"/>
        </w:rPr>
        <w:t xml:space="preserve">ad to consider a discount on </w:t>
      </w:r>
      <w:r w:rsidR="4F2B63C1" w:rsidRPr="00567719">
        <w:rPr>
          <w:rFonts w:eastAsia="Arial"/>
          <w:lang w:val="en"/>
        </w:rPr>
        <w:t>the</w:t>
      </w:r>
      <w:r w:rsidR="08B71BFC" w:rsidRPr="00567719">
        <w:rPr>
          <w:rFonts w:eastAsia="Arial"/>
          <w:lang w:val="en"/>
        </w:rPr>
        <w:t xml:space="preserve"> price of LH2 </w:t>
      </w:r>
      <w:r w:rsidR="4945A93E" w:rsidRPr="00567719">
        <w:rPr>
          <w:rFonts w:eastAsia="Arial"/>
          <w:lang w:val="en"/>
        </w:rPr>
        <w:t xml:space="preserve">delivered which will </w:t>
      </w:r>
      <w:r w:rsidR="45C93503" w:rsidRPr="00567719">
        <w:rPr>
          <w:rFonts w:eastAsia="Arial"/>
          <w:lang w:val="en"/>
        </w:rPr>
        <w:t>slightly</w:t>
      </w:r>
      <w:r w:rsidR="4945A93E" w:rsidRPr="00567719">
        <w:rPr>
          <w:rFonts w:eastAsia="Arial"/>
          <w:lang w:val="en"/>
        </w:rPr>
        <w:t xml:space="preserve"> increase d</w:t>
      </w:r>
      <w:r w:rsidR="60D1D0DF" w:rsidRPr="00567719">
        <w:rPr>
          <w:rFonts w:eastAsia="Arial"/>
          <w:lang w:val="en"/>
        </w:rPr>
        <w:t>uring</w:t>
      </w:r>
      <w:r w:rsidR="4945A93E" w:rsidRPr="00567719">
        <w:rPr>
          <w:rFonts w:eastAsia="Arial"/>
          <w:lang w:val="en"/>
        </w:rPr>
        <w:t xml:space="preserve"> these 3 years.</w:t>
      </w:r>
      <w:r w:rsidR="7294383D" w:rsidRPr="00567719">
        <w:rPr>
          <w:rFonts w:eastAsia="Arial"/>
          <w:lang w:val="en"/>
        </w:rPr>
        <w:t xml:space="preserve"> </w:t>
      </w:r>
      <w:r w:rsidR="4945A93E" w:rsidRPr="00567719">
        <w:rPr>
          <w:rFonts w:eastAsia="Arial"/>
          <w:lang w:val="en"/>
        </w:rPr>
        <w:t xml:space="preserve">With the </w:t>
      </w:r>
      <w:r w:rsidR="3F40FB6C" w:rsidRPr="00567719">
        <w:rPr>
          <w:rFonts w:eastAsia="Arial"/>
          <w:lang w:val="en"/>
        </w:rPr>
        <w:t>e</w:t>
      </w:r>
      <w:r w:rsidR="4945A93E" w:rsidRPr="00567719">
        <w:rPr>
          <w:rFonts w:eastAsia="Arial"/>
          <w:lang w:val="en"/>
        </w:rPr>
        <w:t>nd of FID phase, with a</w:t>
      </w:r>
      <w:r w:rsidR="3B969639" w:rsidRPr="00567719">
        <w:rPr>
          <w:rFonts w:eastAsia="Arial"/>
          <w:lang w:val="en"/>
        </w:rPr>
        <w:t xml:space="preserve"> </w:t>
      </w:r>
      <w:r w:rsidR="4945A93E" w:rsidRPr="00567719">
        <w:rPr>
          <w:rFonts w:eastAsia="Arial"/>
          <w:lang w:val="en"/>
        </w:rPr>
        <w:t>process u</w:t>
      </w:r>
      <w:r w:rsidR="5D3ECD84" w:rsidRPr="00567719">
        <w:rPr>
          <w:rFonts w:eastAsia="Arial"/>
          <w:lang w:val="en"/>
        </w:rPr>
        <w:t>nd</w:t>
      </w:r>
      <w:r w:rsidR="4945A93E" w:rsidRPr="00567719">
        <w:rPr>
          <w:rFonts w:eastAsia="Arial"/>
          <w:lang w:val="en"/>
        </w:rPr>
        <w:t xml:space="preserve">er control and </w:t>
      </w:r>
      <w:r w:rsidR="5A250E42" w:rsidRPr="00567719">
        <w:rPr>
          <w:rFonts w:eastAsia="Arial"/>
          <w:lang w:val="en"/>
        </w:rPr>
        <w:t>regular</w:t>
      </w:r>
      <w:r w:rsidR="4945A93E" w:rsidRPr="00567719">
        <w:rPr>
          <w:rFonts w:eastAsia="Arial"/>
          <w:lang w:val="en"/>
        </w:rPr>
        <w:t xml:space="preserve"> product</w:t>
      </w:r>
      <w:r w:rsidR="5DDB39FD" w:rsidRPr="00567719">
        <w:rPr>
          <w:rFonts w:eastAsia="Arial"/>
          <w:lang w:val="en"/>
        </w:rPr>
        <w:t xml:space="preserve">ion, sales agreement </w:t>
      </w:r>
      <w:r w:rsidR="7EC3A6A7" w:rsidRPr="00567719">
        <w:rPr>
          <w:rFonts w:eastAsia="Arial"/>
          <w:lang w:val="en"/>
        </w:rPr>
        <w:t>will</w:t>
      </w:r>
      <w:r w:rsidR="5DDB39FD" w:rsidRPr="00567719">
        <w:rPr>
          <w:rFonts w:eastAsia="Arial"/>
          <w:lang w:val="en"/>
        </w:rPr>
        <w:t xml:space="preserve"> be in place at </w:t>
      </w:r>
      <w:r w:rsidR="0514C0E2" w:rsidRPr="00567719">
        <w:rPr>
          <w:rFonts w:eastAsia="Arial"/>
          <w:lang w:val="en"/>
        </w:rPr>
        <w:t>a</w:t>
      </w:r>
      <w:r w:rsidR="5DDB39FD" w:rsidRPr="00567719">
        <w:rPr>
          <w:rFonts w:eastAsia="Arial"/>
          <w:lang w:val="en"/>
        </w:rPr>
        <w:t xml:space="preserve">n </w:t>
      </w:r>
      <w:r w:rsidR="28E64599" w:rsidRPr="00567719">
        <w:rPr>
          <w:rFonts w:eastAsia="Arial"/>
          <w:lang w:val="en"/>
        </w:rPr>
        <w:t>expected</w:t>
      </w:r>
      <w:r w:rsidR="5DDB39FD" w:rsidRPr="00567719">
        <w:rPr>
          <w:rFonts w:eastAsia="Arial"/>
          <w:lang w:val="en"/>
        </w:rPr>
        <w:t xml:space="preserve"> price</w:t>
      </w:r>
      <w:r w:rsidR="75600241" w:rsidRPr="00567719">
        <w:rPr>
          <w:rFonts w:eastAsia="Arial"/>
          <w:lang w:val="en"/>
        </w:rPr>
        <w:t>.</w:t>
      </w:r>
    </w:p>
    <w:p w14:paraId="630F6F7E" w14:textId="605FB573" w:rsidR="00B86E19" w:rsidRPr="00567719" w:rsidRDefault="75600241" w:rsidP="002C7C1E">
      <w:pPr>
        <w:jc w:val="both"/>
        <w:rPr>
          <w:lang w:val="en"/>
        </w:rPr>
      </w:pPr>
      <w:r w:rsidRPr="00567719">
        <w:rPr>
          <w:rFonts w:eastAsia="Arial"/>
          <w:lang w:val="en"/>
        </w:rPr>
        <w:t>Revenues during the FID phase will be thus seriously reduced.</w:t>
      </w:r>
    </w:p>
    <w:p w14:paraId="2D4417BF" w14:textId="2887C19F" w:rsidR="00B86E19" w:rsidRPr="00863A97" w:rsidRDefault="00C869CD">
      <w:pPr>
        <w:spacing w:after="200"/>
        <w:rPr>
          <w:lang w:val="en-GB"/>
        </w:rPr>
      </w:pPr>
      <w:r>
        <w:rPr>
          <w:lang w:val="en-GB"/>
        </w:rPr>
        <w:br w:type="page"/>
      </w:r>
    </w:p>
    <w:p w14:paraId="7B1BAD13" w14:textId="77777777" w:rsidR="00B86E19" w:rsidRPr="00863A97" w:rsidRDefault="00B86E19" w:rsidP="002C7C1E">
      <w:pPr>
        <w:pStyle w:val="ITAbsatzohneNr"/>
        <w:jc w:val="both"/>
        <w:rPr>
          <w:lang w:val="en-GB"/>
        </w:rPr>
      </w:pPr>
    </w:p>
    <w:p w14:paraId="665D4995" w14:textId="77777777" w:rsidR="00DC661A" w:rsidRPr="00235C67" w:rsidRDefault="68BA45A8" w:rsidP="00DC661A">
      <w:pPr>
        <w:pStyle w:val="ITberschrift11"/>
        <w:rPr>
          <w:lang w:val="en-GB"/>
        </w:rPr>
      </w:pPr>
      <w:bookmarkStart w:id="242" w:name="_Toc35003431"/>
      <w:bookmarkStart w:id="243" w:name="_Toc44068399"/>
      <w:r w:rsidRPr="04BD87DC">
        <w:rPr>
          <w:lang w:val="en-GB"/>
        </w:rPr>
        <w:t>Environmental, energy or transport projects before the IPCEI</w:t>
      </w:r>
      <w:bookmarkEnd w:id="242"/>
      <w:bookmarkEnd w:id="243"/>
    </w:p>
    <w:p w14:paraId="0F2F5461" w14:textId="655FB4FC" w:rsidR="00116611" w:rsidRPr="00E64F25" w:rsidRDefault="00A572EF" w:rsidP="00116611">
      <w:pPr>
        <w:jc w:val="both"/>
        <w:rPr>
          <w:b/>
          <w:bCs/>
          <w:u w:val="single"/>
          <w:lang w:val="en-US"/>
        </w:rPr>
      </w:pPr>
      <w:r w:rsidRPr="00E64F25">
        <w:rPr>
          <w:b/>
          <w:bCs/>
          <w:u w:val="single"/>
          <w:lang w:val="en"/>
        </w:rPr>
        <w:t>Mobilization</w:t>
      </w:r>
      <w:r w:rsidR="00116611" w:rsidRPr="00E64F25">
        <w:rPr>
          <w:b/>
          <w:bCs/>
          <w:u w:val="single"/>
          <w:lang w:val="en"/>
        </w:rPr>
        <w:t xml:space="preserve"> of the sector around hydrogen projects:</w:t>
      </w:r>
    </w:p>
    <w:p w14:paraId="25C4B866" w14:textId="77777777" w:rsidR="00116611" w:rsidRPr="00555E48" w:rsidRDefault="00116611" w:rsidP="00116611">
      <w:pPr>
        <w:jc w:val="both"/>
        <w:rPr>
          <w:lang w:val="en-US"/>
        </w:rPr>
      </w:pPr>
      <w:r>
        <w:rPr>
          <w:lang w:val="en"/>
        </w:rPr>
        <w:t>In concrete terms, two categories of projects are identified for the development of green hydrogen solutions:</w:t>
      </w:r>
    </w:p>
    <w:p w14:paraId="06E2EC83" w14:textId="77777777" w:rsidR="00116611" w:rsidRPr="00555E48" w:rsidRDefault="00116611" w:rsidP="002B5B7A">
      <w:pPr>
        <w:pStyle w:val="Paragraphedeliste"/>
        <w:numPr>
          <w:ilvl w:val="0"/>
          <w:numId w:val="43"/>
        </w:numPr>
        <w:spacing w:after="160" w:line="259" w:lineRule="auto"/>
        <w:jc w:val="both"/>
        <w:rPr>
          <w:lang w:val="en-US"/>
        </w:rPr>
      </w:pPr>
      <w:r w:rsidRPr="006A53C6">
        <w:rPr>
          <w:b/>
          <w:bCs/>
          <w:lang w:val="en"/>
        </w:rPr>
        <w:t>Many small, diffuse projects,</w:t>
      </w:r>
      <w:r w:rsidRPr="006A53C6">
        <w:rPr>
          <w:lang w:val="en"/>
        </w:rPr>
        <w:t xml:space="preserve"> supported </w:t>
      </w:r>
      <w:r>
        <w:rPr>
          <w:lang w:val="en"/>
        </w:rPr>
        <w:t xml:space="preserve">for some by </w:t>
      </w:r>
      <w:r w:rsidRPr="006A53C6">
        <w:rPr>
          <w:lang w:val="en"/>
        </w:rPr>
        <w:t>the ADEME's calls</w:t>
      </w:r>
      <w:r>
        <w:rPr>
          <w:lang w:val="en"/>
        </w:rPr>
        <w:t xml:space="preserve"> for projects (M</w:t>
      </w:r>
      <w:r w:rsidRPr="006A53C6">
        <w:rPr>
          <w:lang w:val="en"/>
        </w:rPr>
        <w:t>obility and Industry)</w:t>
      </w:r>
    </w:p>
    <w:p w14:paraId="4A980DB2" w14:textId="77777777" w:rsidR="00116611" w:rsidRPr="00555E48" w:rsidRDefault="00116611" w:rsidP="002B5B7A">
      <w:pPr>
        <w:pStyle w:val="Paragraphedeliste"/>
        <w:numPr>
          <w:ilvl w:val="0"/>
          <w:numId w:val="43"/>
        </w:numPr>
        <w:spacing w:after="160" w:line="259" w:lineRule="auto"/>
        <w:jc w:val="both"/>
        <w:rPr>
          <w:lang w:val="en-US"/>
        </w:rPr>
      </w:pPr>
      <w:r w:rsidRPr="00F87031">
        <w:rPr>
          <w:b/>
          <w:bCs/>
          <w:lang w:val="en"/>
        </w:rPr>
        <w:t>Large-scale</w:t>
      </w:r>
      <w:r>
        <w:rPr>
          <w:b/>
          <w:bCs/>
          <w:lang w:val="en"/>
        </w:rPr>
        <w:t xml:space="preserve"> </w:t>
      </w:r>
      <w:r w:rsidRPr="00555E48">
        <w:rPr>
          <w:b/>
          <w:bCs/>
          <w:lang w:val="en"/>
        </w:rPr>
        <w:t>projects</w:t>
      </w:r>
      <w:r w:rsidRPr="00F87031">
        <w:rPr>
          <w:lang w:val="en"/>
        </w:rPr>
        <w:t>, which aim to reduce costs</w:t>
      </w:r>
      <w:r>
        <w:rPr>
          <w:lang w:val="en"/>
        </w:rPr>
        <w:t xml:space="preserve"> and accelerate territorial </w:t>
      </w:r>
      <w:r w:rsidRPr="00F87031">
        <w:rPr>
          <w:lang w:val="en"/>
        </w:rPr>
        <w:t>mesh developments in a sustainable manner, with an industrial vision and which will enable COP21 commitments to be fulfilled.</w:t>
      </w:r>
    </w:p>
    <w:p w14:paraId="465230AB" w14:textId="4288D1AE" w:rsidR="00116611" w:rsidRPr="00555E48" w:rsidRDefault="00116611" w:rsidP="00116611">
      <w:pPr>
        <w:jc w:val="both"/>
        <w:rPr>
          <w:b/>
          <w:bCs/>
          <w:lang w:val="en-US"/>
        </w:rPr>
      </w:pPr>
      <w:r w:rsidRPr="006A53C6">
        <w:rPr>
          <w:b/>
          <w:bCs/>
          <w:lang w:val="en"/>
        </w:rPr>
        <w:t>Today,</w:t>
      </w:r>
      <w:r>
        <w:rPr>
          <w:b/>
          <w:bCs/>
          <w:lang w:val="en"/>
        </w:rPr>
        <w:t xml:space="preserve"> small and diffuse projects</w:t>
      </w:r>
      <w:r w:rsidR="00EF61B0">
        <w:rPr>
          <w:b/>
          <w:bCs/>
          <w:lang w:val="en"/>
        </w:rPr>
        <w:t xml:space="preserve"> </w:t>
      </w:r>
      <w:r w:rsidRPr="006A53C6">
        <w:rPr>
          <w:b/>
          <w:bCs/>
          <w:lang w:val="en"/>
        </w:rPr>
        <w:t>alone will not allow the development of the French sector and the existing devices are not sufficient to bring forth large-scale projects that will nevertheless be</w:t>
      </w:r>
      <w:r>
        <w:rPr>
          <w:b/>
          <w:bCs/>
          <w:lang w:val="en"/>
        </w:rPr>
        <w:t xml:space="preserve"> </w:t>
      </w:r>
      <w:r>
        <w:rPr>
          <w:lang w:val="en"/>
        </w:rPr>
        <w:t xml:space="preserve">the foundation of the French </w:t>
      </w:r>
      <w:r w:rsidRPr="006A53C6">
        <w:rPr>
          <w:b/>
          <w:bCs/>
          <w:lang w:val="en"/>
        </w:rPr>
        <w:t>hydrogen sector.</w:t>
      </w:r>
    </w:p>
    <w:p w14:paraId="5A21E324" w14:textId="72AB0196" w:rsidR="00116611" w:rsidRPr="00555E48" w:rsidRDefault="00116611" w:rsidP="00116611">
      <w:pPr>
        <w:jc w:val="both"/>
        <w:rPr>
          <w:lang w:val="en-US"/>
        </w:rPr>
      </w:pPr>
      <w:r>
        <w:rPr>
          <w:lang w:val="en"/>
        </w:rPr>
        <w:t>For green hydrogen to become rapidly competitive, it is necessary to develop large-scale projects, massive production, to benefit from a learning curve and scale effect (virtuous circle, synergies, automation of production processes).</w:t>
      </w:r>
      <w:r w:rsidR="00EF61B0">
        <w:rPr>
          <w:lang w:val="en"/>
        </w:rPr>
        <w:t xml:space="preserve"> </w:t>
      </w:r>
      <w:r w:rsidRPr="00112073">
        <w:rPr>
          <w:b/>
          <w:bCs/>
          <w:lang w:val="en"/>
        </w:rPr>
        <w:t>The solution is to develop industrial</w:t>
      </w:r>
      <w:r>
        <w:rPr>
          <w:b/>
          <w:bCs/>
          <w:lang w:val="en"/>
        </w:rPr>
        <w:t>-scale</w:t>
      </w:r>
      <w:r w:rsidRPr="00112073">
        <w:rPr>
          <w:b/>
          <w:bCs/>
          <w:lang w:val="en"/>
        </w:rPr>
        <w:t xml:space="preserve"> projects now.</w:t>
      </w:r>
      <w:r w:rsidR="00EF61B0">
        <w:rPr>
          <w:b/>
          <w:bCs/>
          <w:lang w:val="en"/>
        </w:rPr>
        <w:t xml:space="preserve"> </w:t>
      </w:r>
    </w:p>
    <w:p w14:paraId="6113BFCE" w14:textId="2568D35A" w:rsidR="00116611" w:rsidRPr="00555E48" w:rsidRDefault="00116611" w:rsidP="00116611">
      <w:pPr>
        <w:jc w:val="both"/>
        <w:rPr>
          <w:lang w:val="en-US"/>
        </w:rPr>
      </w:pPr>
      <w:r w:rsidRPr="00112073">
        <w:rPr>
          <w:lang w:val="en"/>
        </w:rPr>
        <w:t>The</w:t>
      </w:r>
      <w:r w:rsidR="00EF61B0">
        <w:rPr>
          <w:lang w:val="en"/>
        </w:rPr>
        <w:t xml:space="preserve"> </w:t>
      </w:r>
      <w:r w:rsidRPr="00112073">
        <w:rPr>
          <w:lang w:val="en"/>
        </w:rPr>
        <w:t>industrial sites with a hydrogen consumption substitutable by decarbonized production</w:t>
      </w:r>
      <w:r>
        <w:rPr>
          <w:lang w:val="en"/>
        </w:rPr>
        <w:t xml:space="preserve"> could represent anchor points for </w:t>
      </w:r>
      <w:r w:rsidRPr="00DE2CBD">
        <w:rPr>
          <w:lang w:val="en"/>
        </w:rPr>
        <w:t xml:space="preserve">industrial-scale deployment </w:t>
      </w:r>
      <w:r>
        <w:rPr>
          <w:lang w:val="en"/>
        </w:rPr>
        <w:t>at first and then to respond to new, more diffuse uses that will take place over time.</w:t>
      </w:r>
    </w:p>
    <w:p w14:paraId="4DB238F9" w14:textId="3B683BF1" w:rsidR="00116611" w:rsidRPr="00555E48" w:rsidRDefault="00116611" w:rsidP="00116611">
      <w:pPr>
        <w:jc w:val="both"/>
        <w:rPr>
          <w:lang w:val="en-US"/>
        </w:rPr>
      </w:pPr>
      <w:r>
        <w:rPr>
          <w:lang w:val="en"/>
        </w:rPr>
        <w:t>ENGIE's</w:t>
      </w:r>
      <w:r w:rsidR="00EF61B0">
        <w:rPr>
          <w:lang w:val="en"/>
        </w:rPr>
        <w:t xml:space="preserve"> </w:t>
      </w:r>
      <w:r w:rsidRPr="00E765FA">
        <w:rPr>
          <w:lang w:val="en"/>
        </w:rPr>
        <w:t xml:space="preserve">strategy </w:t>
      </w:r>
      <w:r>
        <w:rPr>
          <w:lang w:val="en"/>
        </w:rPr>
        <w:t xml:space="preserve">is part of this dynamic and </w:t>
      </w:r>
      <w:r w:rsidRPr="00E765FA">
        <w:rPr>
          <w:lang w:val="en"/>
        </w:rPr>
        <w:t xml:space="preserve">consists </w:t>
      </w:r>
      <w:r>
        <w:rPr>
          <w:lang w:val="en"/>
        </w:rPr>
        <w:t xml:space="preserve">of establishing </w:t>
      </w:r>
      <w:r w:rsidRPr="00E765FA">
        <w:rPr>
          <w:lang w:val="en"/>
        </w:rPr>
        <w:t xml:space="preserve">a first industrial benchmark to </w:t>
      </w:r>
      <w:r>
        <w:rPr>
          <w:lang w:val="en"/>
        </w:rPr>
        <w:t xml:space="preserve">operate the gradual deployment of a larger-scale set of industrial and territorial hubs for all types of uses: industry, heavy mobility </w:t>
      </w:r>
      <w:r w:rsidRPr="00E765FA">
        <w:rPr>
          <w:lang w:val="en"/>
        </w:rPr>
        <w:t>(trains,</w:t>
      </w:r>
      <w:r>
        <w:rPr>
          <w:lang w:val="en"/>
        </w:rPr>
        <w:t xml:space="preserve"> ships, </w:t>
      </w:r>
      <w:r w:rsidR="00A572EF">
        <w:rPr>
          <w:lang w:val="en"/>
        </w:rPr>
        <w:t>etc.</w:t>
      </w:r>
      <w:r w:rsidRPr="00E765FA">
        <w:rPr>
          <w:lang w:val="en"/>
        </w:rPr>
        <w:t>), intensive mobility (</w:t>
      </w:r>
      <w:r>
        <w:rPr>
          <w:lang w:val="en"/>
        </w:rPr>
        <w:t>b</w:t>
      </w:r>
      <w:r w:rsidRPr="00E765FA">
        <w:rPr>
          <w:lang w:val="en"/>
        </w:rPr>
        <w:t>us, fleet vehicles</w:t>
      </w:r>
      <w:r>
        <w:rPr>
          <w:lang w:val="en"/>
        </w:rPr>
        <w:t xml:space="preserve">, </w:t>
      </w:r>
      <w:r w:rsidR="00A572EF">
        <w:rPr>
          <w:lang w:val="en"/>
        </w:rPr>
        <w:t>etc.</w:t>
      </w:r>
      <w:r w:rsidRPr="00E765FA">
        <w:rPr>
          <w:lang w:val="en"/>
        </w:rPr>
        <w:t>),</w:t>
      </w:r>
      <w:r>
        <w:rPr>
          <w:lang w:val="en"/>
        </w:rPr>
        <w:t xml:space="preserve"> network support service and seasonal storage.</w:t>
      </w:r>
    </w:p>
    <w:p w14:paraId="49407AF4" w14:textId="77777777" w:rsidR="00116611" w:rsidRPr="00555E48" w:rsidRDefault="00116611" w:rsidP="00116611">
      <w:pPr>
        <w:jc w:val="both"/>
        <w:rPr>
          <w:lang w:val="en-US"/>
        </w:rPr>
      </w:pPr>
    </w:p>
    <w:p w14:paraId="49B9BBF4" w14:textId="77777777" w:rsidR="00116611" w:rsidRPr="00E64F25" w:rsidRDefault="00116611" w:rsidP="00116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both"/>
        <w:rPr>
          <w:rFonts w:cstheme="minorHAnsi"/>
          <w:b/>
          <w:bCs/>
          <w:u w:val="single"/>
          <w:lang w:val="en-US"/>
        </w:rPr>
      </w:pPr>
      <w:r w:rsidRPr="00E64F25">
        <w:rPr>
          <w:b/>
          <w:bCs/>
          <w:u w:val="single"/>
          <w:lang w:val="en"/>
        </w:rPr>
        <w:t>ENGIE, for its part, is mobilizing for the deployment of renewable hydrogen</w:t>
      </w:r>
    </w:p>
    <w:p w14:paraId="15BC130F" w14:textId="5BD089D1" w:rsidR="002E64C1" w:rsidRPr="00E64F25" w:rsidRDefault="00116611" w:rsidP="00116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both"/>
        <w:rPr>
          <w:lang w:val="en"/>
        </w:rPr>
      </w:pPr>
      <w:r w:rsidRPr="00E64F25">
        <w:rPr>
          <w:lang w:val="en"/>
        </w:rPr>
        <w:t>ENGIE has created a business unit</w:t>
      </w:r>
      <w:r w:rsidR="00EF61B0">
        <w:rPr>
          <w:sz w:val="16"/>
          <w:szCs w:val="16"/>
          <w:lang w:val="en"/>
        </w:rPr>
        <w:t xml:space="preserve"> </w:t>
      </w:r>
      <w:r w:rsidRPr="00E64F25">
        <w:rPr>
          <w:lang w:val="en"/>
        </w:rPr>
        <w:t>dedicated to renewable hydrogen in</w:t>
      </w:r>
      <w:r w:rsidRPr="00E64F25">
        <w:rPr>
          <w:sz w:val="16"/>
          <w:szCs w:val="16"/>
          <w:lang w:val="en"/>
        </w:rPr>
        <w:t xml:space="preserve"> </w:t>
      </w:r>
      <w:r w:rsidRPr="00E64F25">
        <w:rPr>
          <w:lang w:val="en"/>
        </w:rPr>
        <w:t xml:space="preserve">January 2018 </w:t>
      </w:r>
    </w:p>
    <w:p w14:paraId="5BA87336" w14:textId="77777777" w:rsidR="00116611" w:rsidRPr="00E64F25" w:rsidRDefault="00116611" w:rsidP="00116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both"/>
        <w:rPr>
          <w:rFonts w:cstheme="minorHAnsi"/>
          <w:lang w:val="en-US"/>
        </w:rPr>
      </w:pPr>
      <w:r w:rsidRPr="00E64F25">
        <w:rPr>
          <w:lang w:val="en"/>
        </w:rPr>
        <w:t>ENGIE is committed to the French state:</w:t>
      </w:r>
    </w:p>
    <w:p w14:paraId="6858D0BB" w14:textId="77777777" w:rsidR="00116611" w:rsidRPr="00D27D71" w:rsidRDefault="00116611" w:rsidP="002B5B7A">
      <w:pPr>
        <w:pStyle w:val="Paragraphedeliste"/>
        <w:numPr>
          <w:ilvl w:val="0"/>
          <w:numId w:val="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00" w:lineRule="atLeast"/>
        <w:jc w:val="both"/>
        <w:rPr>
          <w:rFonts w:cstheme="minorHAnsi"/>
          <w:b/>
          <w:bCs/>
          <w:lang w:val="fr-FR"/>
        </w:rPr>
      </w:pPr>
      <w:r w:rsidRPr="00D27D71">
        <w:rPr>
          <w:b/>
          <w:bCs/>
          <w:lang w:val="fr-FR"/>
        </w:rPr>
        <w:t>Contrat Stratégique de Filière (CSF)</w:t>
      </w:r>
    </w:p>
    <w:p w14:paraId="324C8846" w14:textId="5E73564F" w:rsidR="00116611" w:rsidRPr="00555E48" w:rsidRDefault="00116611" w:rsidP="00116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both"/>
        <w:rPr>
          <w:rFonts w:cstheme="minorHAnsi"/>
          <w:lang w:val="en-US"/>
        </w:rPr>
      </w:pPr>
      <w:r w:rsidRPr="00BD76F7">
        <w:rPr>
          <w:lang w:val="en"/>
        </w:rPr>
        <w:t>The "New Energy Systems"</w:t>
      </w:r>
      <w:r w:rsidR="00EF61B0">
        <w:rPr>
          <w:lang w:val="en"/>
        </w:rPr>
        <w:t xml:space="preserve"> </w:t>
      </w:r>
      <w:r>
        <w:rPr>
          <w:lang w:val="en"/>
        </w:rPr>
        <w:t xml:space="preserve">CSF, chaired by ENGIE, </w:t>
      </w:r>
      <w:r w:rsidRPr="00BD76F7">
        <w:rPr>
          <w:lang w:val="en"/>
        </w:rPr>
        <w:t>covers,</w:t>
      </w:r>
      <w:r>
        <w:rPr>
          <w:lang w:val="en"/>
        </w:rPr>
        <w:t xml:space="preserve"> among other things, the subject</w:t>
      </w:r>
      <w:r w:rsidRPr="00BD76F7">
        <w:rPr>
          <w:lang w:val="en"/>
        </w:rPr>
        <w:t xml:space="preserve"> of </w:t>
      </w:r>
      <w:r>
        <w:rPr>
          <w:lang w:val="en"/>
        </w:rPr>
        <w:t xml:space="preserve">the production and storage of </w:t>
      </w:r>
      <w:r w:rsidR="00A572EF">
        <w:rPr>
          <w:lang w:val="en"/>
        </w:rPr>
        <w:t>decarbonized</w:t>
      </w:r>
      <w:r>
        <w:rPr>
          <w:lang w:val="en"/>
        </w:rPr>
        <w:t xml:space="preserve"> </w:t>
      </w:r>
      <w:r w:rsidRPr="00BD76F7">
        <w:rPr>
          <w:lang w:val="en"/>
        </w:rPr>
        <w:t>hydrogen.</w:t>
      </w:r>
    </w:p>
    <w:p w14:paraId="3D14C650" w14:textId="77777777" w:rsidR="00116611" w:rsidRPr="00555E48" w:rsidRDefault="00116611" w:rsidP="00116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both"/>
        <w:rPr>
          <w:rFonts w:cstheme="minorHAnsi"/>
          <w:lang w:val="en-US"/>
        </w:rPr>
      </w:pPr>
      <w:r>
        <w:rPr>
          <w:lang w:val="en"/>
        </w:rPr>
        <w:t>10-year target: 30% of hydrogen produced is low carbon by 2030</w:t>
      </w:r>
    </w:p>
    <w:p w14:paraId="6108BF94" w14:textId="77777777" w:rsidR="00116611" w:rsidRPr="00555E48" w:rsidRDefault="00116611" w:rsidP="00116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both"/>
        <w:rPr>
          <w:rFonts w:cstheme="minorHAnsi"/>
          <w:lang w:val="en-US"/>
        </w:rPr>
      </w:pPr>
      <w:r>
        <w:rPr>
          <w:lang w:val="en"/>
        </w:rPr>
        <w:t>2-year target: assembly of the first consortiums in connection with hydrogen manufacturers and producers</w:t>
      </w:r>
    </w:p>
    <w:p w14:paraId="27AA8CC6" w14:textId="77777777" w:rsidR="00116611" w:rsidRPr="00555E48" w:rsidRDefault="00116611" w:rsidP="00116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both"/>
        <w:rPr>
          <w:rFonts w:cstheme="minorHAnsi"/>
          <w:lang w:val="en-US"/>
        </w:rPr>
      </w:pPr>
      <w:r>
        <w:rPr>
          <w:lang w:val="en"/>
        </w:rPr>
        <w:t>The sector is committed to working closely with the downstream sector (chemistry, agri-food, construction, etc.) to achieve a massification of demand and thus allow a reduction in the prices of low carbon hydrogen.</w:t>
      </w:r>
    </w:p>
    <w:p w14:paraId="49684DB7" w14:textId="73527FFA" w:rsidR="00116611" w:rsidRPr="00E64F25" w:rsidRDefault="00116611" w:rsidP="00116611">
      <w:pPr>
        <w:pStyle w:val="Default"/>
        <w:jc w:val="both"/>
        <w:rPr>
          <w:rFonts w:asciiTheme="minorHAnsi" w:hAnsiTheme="minorHAnsi" w:cstheme="minorHAnsi"/>
          <w:sz w:val="20"/>
          <w:szCs w:val="20"/>
          <w:lang w:val="en-US"/>
        </w:rPr>
      </w:pPr>
      <w:r w:rsidRPr="00E64F25">
        <w:rPr>
          <w:sz w:val="20"/>
          <w:szCs w:val="20"/>
          <w:lang w:val="en"/>
        </w:rPr>
        <w:t xml:space="preserve">The State is committed to "de-establishing and putting in place the best conditions to ensure, in the long run, the economic and environmental competitiveness of these hydrogen solutions by defining a legal and support framework adapted to an industrial deployment of hydrogen by the consortiums created, especially in terms of traceability”. </w:t>
      </w:r>
    </w:p>
    <w:p w14:paraId="417A4517" w14:textId="3FEB82E2" w:rsidR="00116611" w:rsidRDefault="00116611" w:rsidP="00116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both"/>
        <w:rPr>
          <w:lang w:val="en"/>
        </w:rPr>
      </w:pPr>
      <w:r w:rsidRPr="002E64C1">
        <w:rPr>
          <w:lang w:val="en"/>
        </w:rPr>
        <w:t>The CSF was signed by ENGIE on May 29, 2019</w:t>
      </w:r>
    </w:p>
    <w:p w14:paraId="4908DC5C" w14:textId="77777777" w:rsidR="002E64C1" w:rsidRPr="002E64C1" w:rsidRDefault="002E64C1" w:rsidP="00116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both"/>
        <w:rPr>
          <w:rFonts w:cstheme="minorHAnsi"/>
          <w:lang w:val="en-US"/>
        </w:rPr>
      </w:pPr>
    </w:p>
    <w:p w14:paraId="0AB95482" w14:textId="77777777" w:rsidR="00116611" w:rsidRPr="008D605A" w:rsidRDefault="00116611" w:rsidP="002B5B7A">
      <w:pPr>
        <w:pStyle w:val="Paragraphedeliste"/>
        <w:numPr>
          <w:ilvl w:val="0"/>
          <w:numId w:val="42"/>
        </w:numPr>
        <w:spacing w:after="160" w:line="259" w:lineRule="auto"/>
        <w:jc w:val="both"/>
        <w:rPr>
          <w:b/>
          <w:bCs/>
        </w:rPr>
      </w:pPr>
      <w:r w:rsidRPr="002E64C1">
        <w:rPr>
          <w:b/>
          <w:bCs/>
          <w:lang w:val="en"/>
        </w:rPr>
        <w:t>Green Growth Commitments (</w:t>
      </w:r>
      <w:r w:rsidRPr="008D605A">
        <w:rPr>
          <w:b/>
          <w:bCs/>
          <w:lang w:val="en"/>
        </w:rPr>
        <w:t>ECV)</w:t>
      </w:r>
    </w:p>
    <w:p w14:paraId="02EBA7D7" w14:textId="1AA15FA0" w:rsidR="00116611" w:rsidRPr="002E64C1" w:rsidRDefault="00116611" w:rsidP="00116611">
      <w:pPr>
        <w:jc w:val="both"/>
        <w:rPr>
          <w:b/>
          <w:bCs/>
          <w:lang w:val="en-US"/>
        </w:rPr>
      </w:pPr>
      <w:r w:rsidRPr="002E64C1">
        <w:rPr>
          <w:lang w:val="en"/>
        </w:rPr>
        <w:t>The ECV approach is strongly inspired by an initiative launched in the Netherlands, which has been replicated in France in sectors other than hydrogen.</w:t>
      </w:r>
      <w:r w:rsidR="00EF61B0">
        <w:rPr>
          <w:lang w:val="en"/>
        </w:rPr>
        <w:t xml:space="preserve"> </w:t>
      </w:r>
      <w:r w:rsidRPr="002E64C1">
        <w:rPr>
          <w:b/>
          <w:bCs/>
          <w:lang w:val="en"/>
        </w:rPr>
        <w:t>The aim is to identify the obstacles to be overcome and the levers necessary for the implementation of hydrogen projects, and to indicate in concrete terms on what actions the industrialists, on the one hand, and the State, on the other, are committed.</w:t>
      </w:r>
    </w:p>
    <w:p w14:paraId="2592A7D1" w14:textId="77777777" w:rsidR="00116611" w:rsidRPr="002E64C1" w:rsidRDefault="00116611" w:rsidP="00116611">
      <w:pPr>
        <w:jc w:val="both"/>
        <w:rPr>
          <w:b/>
          <w:bCs/>
          <w:lang w:val="en-US"/>
        </w:rPr>
      </w:pPr>
      <w:r w:rsidRPr="002E64C1">
        <w:rPr>
          <w:b/>
          <w:bCs/>
          <w:lang w:val="en"/>
        </w:rPr>
        <w:lastRenderedPageBreak/>
        <w:t>The ECVs do not contain a commitment of financial support from the State, but rather aid on the regulatory level, on coordination between the various actors of the State, and on other cross-cutting actions.</w:t>
      </w:r>
    </w:p>
    <w:p w14:paraId="063CC610" w14:textId="77777777" w:rsidR="00116611" w:rsidRPr="002E64C1" w:rsidRDefault="00116611" w:rsidP="00116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both"/>
        <w:rPr>
          <w:rFonts w:cstheme="minorHAnsi"/>
          <w:lang w:val="en-US"/>
        </w:rPr>
      </w:pPr>
      <w:r w:rsidRPr="002E64C1">
        <w:rPr>
          <w:lang w:val="en"/>
        </w:rPr>
        <w:t xml:space="preserve">The ECV hydrogen process was launched after the publication of the </w:t>
      </w:r>
      <w:proofErr w:type="spellStart"/>
      <w:r w:rsidRPr="002E64C1">
        <w:rPr>
          <w:lang w:val="en"/>
        </w:rPr>
        <w:t>Hulot</w:t>
      </w:r>
      <w:proofErr w:type="spellEnd"/>
      <w:r w:rsidRPr="002E64C1">
        <w:rPr>
          <w:lang w:val="en"/>
        </w:rPr>
        <w:t xml:space="preserve"> Plan (June 1, 2018). The Department has entrusted the management of the project to the CEA and AFHYPAC.</w:t>
      </w:r>
    </w:p>
    <w:p w14:paraId="648702B7" w14:textId="17C7247A" w:rsidR="00116611" w:rsidRPr="002E64C1" w:rsidRDefault="00116611" w:rsidP="00116611">
      <w:pPr>
        <w:jc w:val="both"/>
        <w:rPr>
          <w:rFonts w:cstheme="minorHAnsi"/>
          <w:lang w:val="en-US"/>
        </w:rPr>
      </w:pPr>
      <w:r w:rsidRPr="002E64C1">
        <w:rPr>
          <w:lang w:val="en"/>
        </w:rPr>
        <w:t>ENGIE has</w:t>
      </w:r>
      <w:r w:rsidR="00EF61B0">
        <w:rPr>
          <w:lang w:val="en"/>
        </w:rPr>
        <w:t xml:space="preserve"> </w:t>
      </w:r>
      <w:r w:rsidRPr="002E64C1">
        <w:rPr>
          <w:lang w:val="en"/>
        </w:rPr>
        <w:t>signed the two Green Growth Commitments (ECVs) "</w:t>
      </w:r>
      <w:r w:rsidR="00A572EF" w:rsidRPr="002E64C1">
        <w:rPr>
          <w:lang w:val="en"/>
        </w:rPr>
        <w:t>decarbonized</w:t>
      </w:r>
      <w:r w:rsidRPr="002E64C1">
        <w:rPr>
          <w:lang w:val="en"/>
        </w:rPr>
        <w:t xml:space="preserve"> hydrogen production for industrial uses" and "mobility"</w:t>
      </w:r>
      <w:r w:rsidR="00EF61B0">
        <w:rPr>
          <w:lang w:val="en"/>
        </w:rPr>
        <w:t xml:space="preserve"> </w:t>
      </w:r>
      <w:r w:rsidRPr="002E64C1">
        <w:rPr>
          <w:lang w:val="en"/>
        </w:rPr>
        <w:t>which have been finalized.</w:t>
      </w:r>
    </w:p>
    <w:p w14:paraId="2A801B72" w14:textId="77777777" w:rsidR="00116611" w:rsidRPr="002E64C1" w:rsidRDefault="00116611" w:rsidP="00116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both"/>
        <w:rPr>
          <w:rFonts w:cstheme="minorHAnsi"/>
          <w:lang w:val="en-US"/>
        </w:rPr>
      </w:pPr>
      <w:r w:rsidRPr="002E64C1">
        <w:rPr>
          <w:lang w:val="en"/>
        </w:rPr>
        <w:t xml:space="preserve">Regarding the first ECV, ENGIE signed a commitment to </w:t>
      </w:r>
      <w:r w:rsidRPr="002E64C1">
        <w:rPr>
          <w:color w:val="000000"/>
          <w:lang w:val="en"/>
        </w:rPr>
        <w:t>"plan renewable or low carbon hydrogen production and storage solutions on industrial hubs that are already producing and/or consuming hydrogen such as refineries, ammonia producers or steel".</w:t>
      </w:r>
    </w:p>
    <w:p w14:paraId="0FA9ACA6" w14:textId="77777777" w:rsidR="00116611" w:rsidRPr="002E64C1" w:rsidRDefault="00116611" w:rsidP="00116611">
      <w:pPr>
        <w:jc w:val="both"/>
        <w:rPr>
          <w:lang w:val="en-US"/>
        </w:rPr>
      </w:pPr>
      <w:r w:rsidRPr="002E64C1">
        <w:rPr>
          <w:lang w:val="en"/>
        </w:rPr>
        <w:t>ENGIE has contributed to the drafting of the ECV dedicated to maritime and river and will be a signatory.</w:t>
      </w:r>
    </w:p>
    <w:p w14:paraId="7B5113AC" w14:textId="77777777" w:rsidR="00116611" w:rsidRPr="002E64C1" w:rsidRDefault="00116611" w:rsidP="00116611">
      <w:pPr>
        <w:jc w:val="both"/>
        <w:rPr>
          <w:lang w:val="en-US"/>
        </w:rPr>
      </w:pPr>
    </w:p>
    <w:p w14:paraId="706CB69A" w14:textId="52173B3F" w:rsidR="00116611" w:rsidRPr="002E64C1" w:rsidRDefault="00116611" w:rsidP="002B5B7A">
      <w:pPr>
        <w:pStyle w:val="Paragraphedeliste"/>
        <w:numPr>
          <w:ilvl w:val="0"/>
          <w:numId w:val="42"/>
        </w:numPr>
        <w:spacing w:after="160" w:line="259" w:lineRule="auto"/>
        <w:jc w:val="both"/>
        <w:rPr>
          <w:b/>
          <w:bCs/>
          <w:lang w:val="en-US"/>
        </w:rPr>
      </w:pPr>
      <w:r w:rsidRPr="002E64C1">
        <w:rPr>
          <w:b/>
          <w:bCs/>
          <w:lang w:val="en"/>
        </w:rPr>
        <w:t xml:space="preserve">ENGIE has submitted </w:t>
      </w:r>
      <w:r w:rsidR="00B41E8A" w:rsidRPr="002E64C1">
        <w:rPr>
          <w:b/>
          <w:bCs/>
          <w:lang w:val="en"/>
        </w:rPr>
        <w:t>several</w:t>
      </w:r>
      <w:r w:rsidRPr="002E64C1">
        <w:rPr>
          <w:b/>
          <w:bCs/>
          <w:lang w:val="en"/>
        </w:rPr>
        <w:t xml:space="preserve"> projects under the AAP "mobility" and "industry"</w:t>
      </w:r>
      <w:r w:rsidR="00EF61B0">
        <w:rPr>
          <w:lang w:val="en"/>
        </w:rPr>
        <w:t xml:space="preserve"> </w:t>
      </w:r>
    </w:p>
    <w:p w14:paraId="15A61B5F" w14:textId="77777777" w:rsidR="00116611" w:rsidRPr="002E64C1" w:rsidRDefault="00116611" w:rsidP="00116611">
      <w:pPr>
        <w:jc w:val="both"/>
        <w:rPr>
          <w:rFonts w:ascii="Calibri" w:hAnsi="Calibri"/>
          <w:lang w:val="en-US"/>
        </w:rPr>
      </w:pPr>
      <w:r w:rsidRPr="002E64C1">
        <w:rPr>
          <w:lang w:val="en"/>
        </w:rPr>
        <w:t>As of 2016, ENGIE had submitted 15 projects, 11 of which were labelled "Hydrogen Territories".</w:t>
      </w:r>
    </w:p>
    <w:p w14:paraId="2074D4DE" w14:textId="17F7EB51" w:rsidR="00116611" w:rsidRPr="002E64C1" w:rsidRDefault="00116611" w:rsidP="00116611">
      <w:pPr>
        <w:jc w:val="both"/>
        <w:rPr>
          <w:lang w:val="en-US"/>
        </w:rPr>
      </w:pPr>
      <w:r w:rsidRPr="002E64C1">
        <w:rPr>
          <w:lang w:val="en"/>
        </w:rPr>
        <w:t xml:space="preserve">As part of the AAP "Mobility Ecosystems", ENGIE has submitted 6 projects (representing a total investment of 130 million euros) of which 4 have been selected by ADEME as part of the first call for projects (Zero emission Valley, </w:t>
      </w:r>
      <w:proofErr w:type="spellStart"/>
      <w:r w:rsidRPr="002E64C1">
        <w:rPr>
          <w:lang w:val="en"/>
        </w:rPr>
        <w:t>HyPort</w:t>
      </w:r>
      <w:proofErr w:type="spellEnd"/>
      <w:r w:rsidRPr="002E64C1">
        <w:rPr>
          <w:lang w:val="en"/>
        </w:rPr>
        <w:t xml:space="preserve">, </w:t>
      </w:r>
      <w:proofErr w:type="spellStart"/>
      <w:r w:rsidRPr="002E64C1">
        <w:rPr>
          <w:lang w:val="en"/>
        </w:rPr>
        <w:t>Hynovar</w:t>
      </w:r>
      <w:proofErr w:type="spellEnd"/>
      <w:r w:rsidRPr="002E64C1">
        <w:rPr>
          <w:lang w:val="en"/>
        </w:rPr>
        <w:t>, EFFI H2 Vannes)</w:t>
      </w:r>
      <w:r w:rsidR="00EF61B0">
        <w:rPr>
          <w:lang w:val="en"/>
        </w:rPr>
        <w:t xml:space="preserve"> </w:t>
      </w:r>
      <w:r w:rsidRPr="002E64C1">
        <w:rPr>
          <w:lang w:val="en"/>
        </w:rPr>
        <w:t>and 7 other projects as part of the most recent call for projects under investigation</w:t>
      </w:r>
    </w:p>
    <w:p w14:paraId="3D171BD2" w14:textId="52398F6D" w:rsidR="00116611" w:rsidRPr="002E64C1" w:rsidRDefault="00116611" w:rsidP="00116611">
      <w:pPr>
        <w:jc w:val="both"/>
        <w:rPr>
          <w:lang w:val="en-US"/>
        </w:rPr>
      </w:pPr>
      <w:r w:rsidRPr="002E64C1">
        <w:rPr>
          <w:color w:val="000000"/>
          <w:lang w:val="en"/>
        </w:rPr>
        <w:t xml:space="preserve">As part of </w:t>
      </w:r>
      <w:r w:rsidRPr="002E64C1">
        <w:rPr>
          <w:lang w:val="en"/>
        </w:rPr>
        <w:t xml:space="preserve">the AAP Industry, published in February 2019, ENGIE has submitted 6 out of 11 projects in total. </w:t>
      </w:r>
      <w:r w:rsidRPr="002E64C1">
        <w:rPr>
          <w:b/>
          <w:bCs/>
          <w:lang w:val="en"/>
        </w:rPr>
        <w:t>5 projects were selected (3 of which were carried by ENGIE).</w:t>
      </w:r>
    </w:p>
    <w:p w14:paraId="3A931298" w14:textId="1F07AF78" w:rsidR="00116611" w:rsidRDefault="00116611" w:rsidP="00116611">
      <w:pPr>
        <w:jc w:val="both"/>
        <w:rPr>
          <w:lang w:val="en"/>
        </w:rPr>
      </w:pPr>
      <w:r w:rsidRPr="002E64C1">
        <w:rPr>
          <w:lang w:val="en"/>
        </w:rPr>
        <w:t>ENGIE also responded, in partnership with EO Dev, to AAP ECOGEN</w:t>
      </w:r>
      <w:r w:rsidR="00EF61B0">
        <w:rPr>
          <w:lang w:val="en"/>
        </w:rPr>
        <w:t xml:space="preserve"> </w:t>
      </w:r>
      <w:r w:rsidRPr="002E64C1">
        <w:rPr>
          <w:lang w:val="en"/>
        </w:rPr>
        <w:t xml:space="preserve">(clean solutions for </w:t>
      </w:r>
      <w:r w:rsidR="00A572EF" w:rsidRPr="002E64C1">
        <w:rPr>
          <w:lang w:val="en"/>
        </w:rPr>
        <w:t>decarbonized</w:t>
      </w:r>
      <w:r w:rsidRPr="002E64C1">
        <w:rPr>
          <w:lang w:val="en"/>
        </w:rPr>
        <w:t xml:space="preserve"> energy production, notably for the 2024 Olympic Games) published in July 2019.</w:t>
      </w:r>
    </w:p>
    <w:p w14:paraId="4DD3685C" w14:textId="0B7120B3" w:rsidR="345BBD43" w:rsidRDefault="345BBD43" w:rsidP="53195DAA">
      <w:pPr>
        <w:jc w:val="both"/>
        <w:rPr>
          <w:lang w:val="en"/>
        </w:rPr>
      </w:pPr>
      <w:r w:rsidRPr="4A80D913">
        <w:rPr>
          <w:lang w:val="en"/>
        </w:rPr>
        <w:t xml:space="preserve">ENGIE </w:t>
      </w:r>
      <w:r w:rsidRPr="11CC3734">
        <w:rPr>
          <w:lang w:val="en"/>
        </w:rPr>
        <w:t xml:space="preserve">is involved in </w:t>
      </w:r>
      <w:r w:rsidRPr="4A80D913">
        <w:rPr>
          <w:lang w:val="en"/>
        </w:rPr>
        <w:t xml:space="preserve">many projects </w:t>
      </w:r>
      <w:r w:rsidRPr="11CC3734">
        <w:rPr>
          <w:lang w:val="en"/>
        </w:rPr>
        <w:t xml:space="preserve">submitted </w:t>
      </w:r>
      <w:r w:rsidRPr="4A80D913">
        <w:rPr>
          <w:lang w:val="en"/>
        </w:rPr>
        <w:t xml:space="preserve">to French AMI H2 on 15/04/2020 among them </w:t>
      </w:r>
      <w:r w:rsidR="79C28899" w:rsidRPr="10632E80">
        <w:rPr>
          <w:lang w:val="en"/>
        </w:rPr>
        <w:t xml:space="preserve">the </w:t>
      </w:r>
      <w:r w:rsidR="79C28899" w:rsidRPr="0A5E3BAA">
        <w:rPr>
          <w:b/>
          <w:lang w:val="en"/>
        </w:rPr>
        <w:t>following ones related to ports - maritime/inland shipping:</w:t>
      </w:r>
      <w:r w:rsidR="79C28899" w:rsidRPr="013B2024">
        <w:rPr>
          <w:lang w:val="en"/>
        </w:rPr>
        <w:t xml:space="preserve"> </w:t>
      </w:r>
      <w:r w:rsidRPr="11CC3734">
        <w:rPr>
          <w:lang w:val="en"/>
        </w:rPr>
        <w:t xml:space="preserve">AMI </w:t>
      </w:r>
      <w:r w:rsidR="43A4217B" w:rsidRPr="1EA3CFAC">
        <w:rPr>
          <w:lang w:val="en"/>
        </w:rPr>
        <w:t>Ô H2 Rhône</w:t>
      </w:r>
      <w:r w:rsidR="237C1B5B" w:rsidRPr="01440848">
        <w:rPr>
          <w:lang w:val="en"/>
        </w:rPr>
        <w:t xml:space="preserve"> with CNR</w:t>
      </w:r>
      <w:r w:rsidR="1EB60C21" w:rsidRPr="1EA3CFAC">
        <w:rPr>
          <w:lang w:val="en"/>
        </w:rPr>
        <w:t>, VNR</w:t>
      </w:r>
      <w:r w:rsidR="237C1B5B" w:rsidRPr="01440848">
        <w:rPr>
          <w:lang w:val="en"/>
        </w:rPr>
        <w:t xml:space="preserve"> and GPMM</w:t>
      </w:r>
      <w:r w:rsidR="2AEBFC08" w:rsidRPr="013B2024">
        <w:rPr>
          <w:lang w:val="en"/>
        </w:rPr>
        <w:t>;</w:t>
      </w:r>
      <w:r w:rsidR="237C1B5B" w:rsidRPr="01440848">
        <w:rPr>
          <w:lang w:val="en"/>
        </w:rPr>
        <w:t xml:space="preserve"> AMI </w:t>
      </w:r>
      <w:proofErr w:type="spellStart"/>
      <w:r w:rsidR="0E411BD5" w:rsidRPr="67337652">
        <w:rPr>
          <w:lang w:val="en"/>
        </w:rPr>
        <w:t>Vallée</w:t>
      </w:r>
      <w:proofErr w:type="spellEnd"/>
      <w:r w:rsidR="0E411BD5" w:rsidRPr="67337652">
        <w:rPr>
          <w:lang w:val="en"/>
        </w:rPr>
        <w:t xml:space="preserve"> </w:t>
      </w:r>
      <w:proofErr w:type="spellStart"/>
      <w:r w:rsidR="0E411BD5" w:rsidRPr="67337652">
        <w:rPr>
          <w:lang w:val="en"/>
        </w:rPr>
        <w:t>Hydrogène</w:t>
      </w:r>
      <w:proofErr w:type="spellEnd"/>
      <w:r w:rsidR="0E411BD5" w:rsidRPr="67337652">
        <w:rPr>
          <w:lang w:val="en"/>
        </w:rPr>
        <w:t xml:space="preserve"> </w:t>
      </w:r>
      <w:r w:rsidR="237C1B5B" w:rsidRPr="01440848">
        <w:rPr>
          <w:lang w:val="en"/>
        </w:rPr>
        <w:t xml:space="preserve">Grand </w:t>
      </w:r>
      <w:proofErr w:type="spellStart"/>
      <w:r w:rsidR="237C1B5B" w:rsidRPr="01440848">
        <w:rPr>
          <w:lang w:val="en"/>
        </w:rPr>
        <w:t>Ouest</w:t>
      </w:r>
      <w:proofErr w:type="spellEnd"/>
      <w:r w:rsidR="237C1B5B" w:rsidRPr="01440848">
        <w:rPr>
          <w:lang w:val="en"/>
        </w:rPr>
        <w:t xml:space="preserve"> with </w:t>
      </w:r>
      <w:r w:rsidR="78E06AC2" w:rsidRPr="1C8B7CE7">
        <w:rPr>
          <w:lang w:val="en"/>
        </w:rPr>
        <w:t>LHYFE,</w:t>
      </w:r>
      <w:r w:rsidR="237C1B5B" w:rsidRPr="01440848">
        <w:rPr>
          <w:lang w:val="en"/>
        </w:rPr>
        <w:t xml:space="preserve"> EO </w:t>
      </w:r>
      <w:r w:rsidR="78E06AC2" w:rsidRPr="1C8B7CE7">
        <w:rPr>
          <w:lang w:val="en"/>
        </w:rPr>
        <w:t xml:space="preserve">DEV, La Manche, SYDEV </w:t>
      </w:r>
      <w:r w:rsidR="78E06AC2" w:rsidRPr="67884FCF">
        <w:rPr>
          <w:lang w:val="en"/>
        </w:rPr>
        <w:t xml:space="preserve">and </w:t>
      </w:r>
      <w:r w:rsidR="78E06AC2" w:rsidRPr="1C8B7CE7">
        <w:rPr>
          <w:lang w:val="en"/>
        </w:rPr>
        <w:t>Morbihan Energies</w:t>
      </w:r>
      <w:r w:rsidR="13A98003" w:rsidRPr="013B2024">
        <w:rPr>
          <w:lang w:val="en"/>
        </w:rPr>
        <w:t>;</w:t>
      </w:r>
      <w:r w:rsidR="237C1B5B" w:rsidRPr="01440848">
        <w:rPr>
          <w:lang w:val="en"/>
        </w:rPr>
        <w:t xml:space="preserve"> AMI </w:t>
      </w:r>
      <w:r w:rsidR="6E0BB641" w:rsidRPr="67884FCF">
        <w:rPr>
          <w:lang w:val="en"/>
        </w:rPr>
        <w:t xml:space="preserve">CENAQ </w:t>
      </w:r>
      <w:r w:rsidR="237C1B5B" w:rsidRPr="01440848">
        <w:rPr>
          <w:lang w:val="en"/>
        </w:rPr>
        <w:t>on onshore power supply with GPMM</w:t>
      </w:r>
      <w:r w:rsidR="38CF6712" w:rsidRPr="67884FCF">
        <w:rPr>
          <w:lang w:val="en"/>
        </w:rPr>
        <w:t>, KEM ONE, LINDE, HELION</w:t>
      </w:r>
      <w:r w:rsidR="0718F739" w:rsidRPr="013B2024">
        <w:rPr>
          <w:lang w:val="en"/>
        </w:rPr>
        <w:t xml:space="preserve"> </w:t>
      </w:r>
      <w:r w:rsidR="0718F739" w:rsidRPr="0A5E3BAA">
        <w:rPr>
          <w:lang w:val="en"/>
        </w:rPr>
        <w:t>;</w:t>
      </w:r>
      <w:r w:rsidR="0718F739" w:rsidRPr="013B2024">
        <w:rPr>
          <w:lang w:val="en"/>
        </w:rPr>
        <w:t xml:space="preserve"> AMI MHYNA with </w:t>
      </w:r>
      <w:proofErr w:type="spellStart"/>
      <w:r w:rsidR="0718F739" w:rsidRPr="013B2024">
        <w:rPr>
          <w:lang w:val="en"/>
        </w:rPr>
        <w:t>Nouryon</w:t>
      </w:r>
      <w:proofErr w:type="spellEnd"/>
      <w:r w:rsidR="0718F739" w:rsidRPr="013B2024">
        <w:rPr>
          <w:lang w:val="en"/>
        </w:rPr>
        <w:t xml:space="preserve">, Port of Bordeaux, Bordeaux </w:t>
      </w:r>
      <w:proofErr w:type="spellStart"/>
      <w:r w:rsidR="0718F739" w:rsidRPr="013B2024">
        <w:rPr>
          <w:lang w:val="en"/>
        </w:rPr>
        <w:t>Métropole</w:t>
      </w:r>
      <w:proofErr w:type="spellEnd"/>
      <w:r w:rsidR="0718F739" w:rsidRPr="0A5E3BAA">
        <w:rPr>
          <w:lang w:val="en"/>
        </w:rPr>
        <w:t xml:space="preserve"> on top of AMI </w:t>
      </w:r>
      <w:proofErr w:type="spellStart"/>
      <w:r w:rsidR="0718F739" w:rsidRPr="0A5E3BAA">
        <w:rPr>
          <w:lang w:val="en"/>
        </w:rPr>
        <w:t>ElHyse</w:t>
      </w:r>
      <w:proofErr w:type="spellEnd"/>
      <w:r w:rsidR="0718F739" w:rsidRPr="29A8B819">
        <w:rPr>
          <w:lang w:val="en"/>
        </w:rPr>
        <w:t xml:space="preserve"> with </w:t>
      </w:r>
      <w:proofErr w:type="spellStart"/>
      <w:r w:rsidR="0718F739" w:rsidRPr="29A8B819">
        <w:rPr>
          <w:lang w:val="en"/>
        </w:rPr>
        <w:t>ArianeGroup</w:t>
      </w:r>
      <w:proofErr w:type="spellEnd"/>
      <w:r w:rsidR="0718F739" w:rsidRPr="29A8B819">
        <w:rPr>
          <w:lang w:val="en"/>
        </w:rPr>
        <w:t xml:space="preserve"> and CMA CGM.</w:t>
      </w:r>
    </w:p>
    <w:p w14:paraId="71114F95" w14:textId="77777777" w:rsidR="002E64C1" w:rsidRPr="002E64C1" w:rsidRDefault="002E64C1" w:rsidP="00116611">
      <w:pPr>
        <w:jc w:val="both"/>
        <w:rPr>
          <w:lang w:val="en-US"/>
        </w:rPr>
      </w:pPr>
    </w:p>
    <w:p w14:paraId="373D19C0" w14:textId="77777777" w:rsidR="00116611" w:rsidRPr="002E64C1" w:rsidRDefault="00116611" w:rsidP="002B5B7A">
      <w:pPr>
        <w:pStyle w:val="Paragraphedeliste"/>
        <w:numPr>
          <w:ilvl w:val="0"/>
          <w:numId w:val="42"/>
        </w:numPr>
        <w:spacing w:after="160" w:line="259" w:lineRule="auto"/>
        <w:jc w:val="both"/>
        <w:rPr>
          <w:b/>
          <w:bCs/>
        </w:rPr>
      </w:pPr>
      <w:r w:rsidRPr="008D605A">
        <w:rPr>
          <w:b/>
          <w:bCs/>
          <w:lang w:val="en"/>
        </w:rPr>
        <w:t>ENGIE - HYNOVAR Project</w:t>
      </w:r>
    </w:p>
    <w:p w14:paraId="3E11ADFF" w14:textId="77777777" w:rsidR="00116611" w:rsidRPr="002E64C1" w:rsidRDefault="00116611" w:rsidP="00116611">
      <w:pPr>
        <w:jc w:val="both"/>
        <w:rPr>
          <w:lang w:val="en-US"/>
        </w:rPr>
      </w:pPr>
      <w:r w:rsidRPr="002E64C1">
        <w:rPr>
          <w:lang w:val="en"/>
        </w:rPr>
        <w:t>If we add to the data of tourist traffic (cruises, ferries, island services, yachting), those of domestic traffic intra-</w:t>
      </w:r>
      <w:proofErr w:type="spellStart"/>
      <w:r w:rsidRPr="002E64C1">
        <w:rPr>
          <w:lang w:val="en"/>
        </w:rPr>
        <w:t>harbour</w:t>
      </w:r>
      <w:proofErr w:type="spellEnd"/>
      <w:r w:rsidRPr="002E64C1">
        <w:rPr>
          <w:lang w:val="en"/>
        </w:rPr>
        <w:t xml:space="preserve"> of metropolitan maritime buses, the </w:t>
      </w:r>
      <w:proofErr w:type="spellStart"/>
      <w:r w:rsidRPr="002E64C1">
        <w:rPr>
          <w:lang w:val="en"/>
        </w:rPr>
        <w:t>Rade</w:t>
      </w:r>
      <w:proofErr w:type="spellEnd"/>
      <w:r w:rsidRPr="002E64C1">
        <w:rPr>
          <w:lang w:val="en"/>
        </w:rPr>
        <w:t xml:space="preserve"> de Toulon, with its 5 million passengers transported annually, is the 2nd Port of France just behind Calais, the number 1 with its 11 million (excluding military traffic). On the other side of the coin, the </w:t>
      </w:r>
      <w:proofErr w:type="spellStart"/>
      <w:r w:rsidRPr="002E64C1">
        <w:rPr>
          <w:lang w:val="en"/>
        </w:rPr>
        <w:t>Rade</w:t>
      </w:r>
      <w:proofErr w:type="spellEnd"/>
      <w:r w:rsidRPr="002E64C1">
        <w:rPr>
          <w:lang w:val="en"/>
        </w:rPr>
        <w:t xml:space="preserve"> de Toulon is now facing air quality problems related to mobility, particularly maritime ones. But the Var is mobilizing to find an innovative, ecological and driving solution for the local economy.</w:t>
      </w:r>
    </w:p>
    <w:p w14:paraId="474CE1E8" w14:textId="1F53283A" w:rsidR="00116611" w:rsidRPr="002E64C1" w:rsidRDefault="00116611" w:rsidP="00116611">
      <w:pPr>
        <w:jc w:val="both"/>
        <w:rPr>
          <w:lang w:val="en-US"/>
        </w:rPr>
      </w:pPr>
      <w:r w:rsidRPr="002E64C1">
        <w:rPr>
          <w:lang w:val="en"/>
        </w:rPr>
        <w:t xml:space="preserve">HYNOVAR was born from the initiative of </w:t>
      </w:r>
      <w:proofErr w:type="spellStart"/>
      <w:r w:rsidRPr="002E64C1">
        <w:rPr>
          <w:lang w:val="en"/>
        </w:rPr>
        <w:t>HySeas</w:t>
      </w:r>
      <w:proofErr w:type="spellEnd"/>
      <w:r w:rsidR="00EF61B0">
        <w:rPr>
          <w:lang w:val="en"/>
        </w:rPr>
        <w:t xml:space="preserve"> </w:t>
      </w:r>
      <w:r w:rsidRPr="002E64C1">
        <w:rPr>
          <w:lang w:val="en"/>
        </w:rPr>
        <w:t xml:space="preserve">Energy, the CCI VAR, ENGIE, the Paul Ricard Circuit and the </w:t>
      </w:r>
      <w:proofErr w:type="spellStart"/>
      <w:r w:rsidRPr="002E64C1">
        <w:rPr>
          <w:lang w:val="en"/>
        </w:rPr>
        <w:t>Bateliers</w:t>
      </w:r>
      <w:proofErr w:type="spellEnd"/>
      <w:r w:rsidRPr="002E64C1">
        <w:rPr>
          <w:lang w:val="en"/>
        </w:rPr>
        <w:t xml:space="preserve"> de la Cote d’Azur to develop a large-capacity hydrogen sea shuttle, </w:t>
      </w:r>
      <w:r w:rsidR="00A572EF" w:rsidRPr="002E64C1">
        <w:rPr>
          <w:lang w:val="en"/>
        </w:rPr>
        <w:t>refueled</w:t>
      </w:r>
      <w:r w:rsidRPr="002E64C1">
        <w:rPr>
          <w:lang w:val="en"/>
        </w:rPr>
        <w:t xml:space="preserve"> by a land-based station. First 2 stations constitute the founding industrial bricks of the project.</w:t>
      </w:r>
    </w:p>
    <w:p w14:paraId="6B836C0D" w14:textId="77777777" w:rsidR="00116611" w:rsidRPr="002E64C1" w:rsidRDefault="00116611" w:rsidP="00116611">
      <w:pPr>
        <w:jc w:val="both"/>
        <w:rPr>
          <w:lang w:val="en-US"/>
        </w:rPr>
      </w:pPr>
      <w:r w:rsidRPr="002E64C1">
        <w:rPr>
          <w:lang w:val="en"/>
        </w:rPr>
        <w:t xml:space="preserve">The port area of Toulon - port of </w:t>
      </w:r>
      <w:proofErr w:type="spellStart"/>
      <w:r w:rsidRPr="002E64C1">
        <w:rPr>
          <w:lang w:val="en"/>
        </w:rPr>
        <w:t>Brégaillon</w:t>
      </w:r>
      <w:proofErr w:type="spellEnd"/>
      <w:r w:rsidRPr="002E64C1">
        <w:rPr>
          <w:lang w:val="en"/>
        </w:rPr>
        <w:t xml:space="preserve">, with a green hydrogen production unit (404 kg/day), will find first captive users as soon as it is commissioned with a tourist maritime shuttle (about 200 passengers, the 7th of the </w:t>
      </w:r>
      <w:proofErr w:type="spellStart"/>
      <w:r w:rsidRPr="002E64C1">
        <w:rPr>
          <w:lang w:val="en"/>
        </w:rPr>
        <w:t>Bateliers</w:t>
      </w:r>
      <w:proofErr w:type="spellEnd"/>
      <w:r w:rsidRPr="002E64C1">
        <w:rPr>
          <w:lang w:val="en"/>
        </w:rPr>
        <w:t xml:space="preserve"> de la Côte d'Azur, net reduction of 615 T of CO2/year) and 7 H2 buses deployed by the metropolis Toulon Provence. The port of </w:t>
      </w:r>
      <w:proofErr w:type="spellStart"/>
      <w:r w:rsidRPr="002E64C1">
        <w:rPr>
          <w:lang w:val="en"/>
        </w:rPr>
        <w:t>Brégaillon</w:t>
      </w:r>
      <w:proofErr w:type="spellEnd"/>
      <w:r w:rsidRPr="002E64C1">
        <w:rPr>
          <w:lang w:val="en"/>
        </w:rPr>
        <w:t xml:space="preserve"> is a strategic location. It is a hub for boats, buses, trucks and heavy logistics (rail, loco-tractors).</w:t>
      </w:r>
    </w:p>
    <w:p w14:paraId="2BD528B5" w14:textId="543B086B" w:rsidR="00116611" w:rsidRPr="002E64C1" w:rsidRDefault="00116611" w:rsidP="00116611">
      <w:pPr>
        <w:jc w:val="both"/>
        <w:rPr>
          <w:lang w:val="en-US"/>
        </w:rPr>
      </w:pPr>
      <w:r w:rsidRPr="002E64C1">
        <w:rPr>
          <w:lang w:val="en"/>
        </w:rPr>
        <w:t xml:space="preserve">The </w:t>
      </w:r>
      <w:proofErr w:type="spellStart"/>
      <w:r w:rsidRPr="002E64C1">
        <w:rPr>
          <w:lang w:val="en"/>
        </w:rPr>
        <w:t>Castellet</w:t>
      </w:r>
      <w:proofErr w:type="spellEnd"/>
      <w:r w:rsidRPr="002E64C1">
        <w:rPr>
          <w:lang w:val="en"/>
        </w:rPr>
        <w:t xml:space="preserve"> circuit, with a production unit (20 kg/day), will supply a fleet of 20 Light Utility Vehicles to be offered as car-sharing around the </w:t>
      </w:r>
      <w:proofErr w:type="spellStart"/>
      <w:r w:rsidRPr="002E64C1">
        <w:rPr>
          <w:lang w:val="en"/>
        </w:rPr>
        <w:t>Signes</w:t>
      </w:r>
      <w:proofErr w:type="spellEnd"/>
      <w:r w:rsidRPr="002E64C1">
        <w:rPr>
          <w:lang w:val="en"/>
        </w:rPr>
        <w:t xml:space="preserve"> activity area.</w:t>
      </w:r>
      <w:r w:rsidR="00EF61B0">
        <w:rPr>
          <w:lang w:val="en"/>
        </w:rPr>
        <w:t xml:space="preserve"> </w:t>
      </w:r>
    </w:p>
    <w:p w14:paraId="2B877681" w14:textId="5669C5D6" w:rsidR="00116611" w:rsidRPr="002E64C1" w:rsidRDefault="00116611" w:rsidP="00116611">
      <w:pPr>
        <w:jc w:val="both"/>
        <w:rPr>
          <w:lang w:val="en-US"/>
        </w:rPr>
      </w:pPr>
      <w:r w:rsidRPr="002E64C1">
        <w:rPr>
          <w:lang w:val="en"/>
        </w:rPr>
        <w:t xml:space="preserve">The prospect of powering ships docked with a fuel cell is also under consideration. The vessels involved are essentially long-haul ferries. They need electricity (2.7 MW) during their stops to operate heating/air conditioning, kitchens, maintain lighting on board... Today, they use their fuel-powered engine. Connecting these vessels to a hydrogen fuel cell would shut down the engines at the dock and thus reduce a large part of the nuisance (pollution, noise) generated by these ports of call. This type of </w:t>
      </w:r>
      <w:r w:rsidRPr="002E64C1">
        <w:rPr>
          <w:lang w:val="en"/>
        </w:rPr>
        <w:lastRenderedPageBreak/>
        <w:t xml:space="preserve">connection already exists for military vessels. </w:t>
      </w:r>
      <w:r w:rsidR="00A572EF" w:rsidRPr="002E64C1">
        <w:rPr>
          <w:lang w:val="en"/>
        </w:rPr>
        <w:t>However,</w:t>
      </w:r>
      <w:r w:rsidRPr="002E64C1">
        <w:rPr>
          <w:lang w:val="en"/>
        </w:rPr>
        <w:t xml:space="preserve"> the network is not able to provide the necessary power during peak consumption. The use of a fuel cell is a real innovation to solve a public health problem and promote hydrogen in other ports. The planned production and distribution station at the port of </w:t>
      </w:r>
      <w:proofErr w:type="spellStart"/>
      <w:r w:rsidRPr="002E64C1">
        <w:rPr>
          <w:lang w:val="en"/>
        </w:rPr>
        <w:t>Brégaillon</w:t>
      </w:r>
      <w:proofErr w:type="spellEnd"/>
      <w:r w:rsidRPr="002E64C1">
        <w:rPr>
          <w:lang w:val="en"/>
        </w:rPr>
        <w:t xml:space="preserve"> will make hydrogen available for this type of use.</w:t>
      </w:r>
    </w:p>
    <w:p w14:paraId="06DA0909" w14:textId="402702FC" w:rsidR="00116611" w:rsidRDefault="00116611" w:rsidP="00116611">
      <w:pPr>
        <w:jc w:val="both"/>
        <w:rPr>
          <w:lang w:val="en"/>
        </w:rPr>
      </w:pPr>
      <w:r w:rsidRPr="002E64C1">
        <w:rPr>
          <w:lang w:val="en"/>
        </w:rPr>
        <w:t>Yachting and boating are also serious development avenues already under consideration.</w:t>
      </w:r>
    </w:p>
    <w:p w14:paraId="33AA6121" w14:textId="77777777" w:rsidR="002E64C1" w:rsidRPr="002E64C1" w:rsidRDefault="002E64C1" w:rsidP="00116611">
      <w:pPr>
        <w:jc w:val="both"/>
        <w:rPr>
          <w:lang w:val="en-US"/>
        </w:rPr>
      </w:pPr>
    </w:p>
    <w:p w14:paraId="0CC3D184" w14:textId="52C0E90C" w:rsidR="00F01591" w:rsidRDefault="00F01591">
      <w:pPr>
        <w:spacing w:after="200"/>
        <w:rPr>
          <w:b/>
          <w:bCs/>
          <w:lang w:val="en"/>
        </w:rPr>
      </w:pPr>
    </w:p>
    <w:p w14:paraId="75994D66" w14:textId="39FBCD59" w:rsidR="00116611" w:rsidRPr="00F01591" w:rsidRDefault="00116611" w:rsidP="002B5B7A">
      <w:pPr>
        <w:pStyle w:val="Paragraphedeliste"/>
        <w:numPr>
          <w:ilvl w:val="0"/>
          <w:numId w:val="42"/>
        </w:numPr>
        <w:spacing w:after="160" w:line="259" w:lineRule="auto"/>
        <w:jc w:val="both"/>
        <w:rPr>
          <w:b/>
          <w:bCs/>
          <w:lang w:val="en-US"/>
        </w:rPr>
      </w:pPr>
      <w:r w:rsidRPr="008D605A">
        <w:rPr>
          <w:b/>
          <w:bCs/>
          <w:lang w:val="en"/>
        </w:rPr>
        <w:t>ENGIE</w:t>
      </w:r>
      <w:r w:rsidR="0E2DD48D" w:rsidRPr="29E76026">
        <w:rPr>
          <w:b/>
          <w:bCs/>
          <w:lang w:val="en"/>
        </w:rPr>
        <w:t>,</w:t>
      </w:r>
      <w:r w:rsidRPr="008D605A">
        <w:rPr>
          <w:b/>
          <w:bCs/>
          <w:lang w:val="en"/>
        </w:rPr>
        <w:t xml:space="preserve"> Partner of Energy Observer</w:t>
      </w:r>
    </w:p>
    <w:p w14:paraId="153B2590" w14:textId="77777777" w:rsidR="00116611" w:rsidRPr="00F01591" w:rsidRDefault="00116611" w:rsidP="00116611">
      <w:pPr>
        <w:pStyle w:val="Paragraphedeliste"/>
        <w:spacing w:line="240" w:lineRule="auto"/>
        <w:jc w:val="both"/>
        <w:rPr>
          <w:rFonts w:cstheme="minorHAnsi"/>
          <w:color w:val="212121"/>
          <w:lang w:val="en-US" w:eastAsia="fr-FR"/>
        </w:rPr>
      </w:pPr>
    </w:p>
    <w:p w14:paraId="191CC12F" w14:textId="77777777" w:rsidR="00116611" w:rsidRPr="005714BB" w:rsidRDefault="00116611" w:rsidP="005714BB">
      <w:pPr>
        <w:jc w:val="both"/>
        <w:rPr>
          <w:lang w:val="en"/>
        </w:rPr>
      </w:pPr>
      <w:r w:rsidRPr="005714BB">
        <w:rPr>
          <w:lang w:val="en"/>
        </w:rPr>
        <w:t>Around the world, a new path is emerging. A path linked to a profound questioning of our responsibility to future generations. A path that also brings out solutions for more harmonious progress. It is within this transformation that the ENGIE x ENERGY OBSERVER partnership is taking place.</w:t>
      </w:r>
    </w:p>
    <w:p w14:paraId="7F2BE091" w14:textId="77777777" w:rsidR="00116611" w:rsidRPr="005714BB" w:rsidRDefault="00116611" w:rsidP="005714BB">
      <w:pPr>
        <w:jc w:val="both"/>
        <w:rPr>
          <w:lang w:val="en"/>
        </w:rPr>
      </w:pPr>
    </w:p>
    <w:p w14:paraId="5153193B" w14:textId="77777777" w:rsidR="00116611" w:rsidRPr="005714BB" w:rsidRDefault="00116611" w:rsidP="005714BB">
      <w:pPr>
        <w:jc w:val="both"/>
        <w:rPr>
          <w:lang w:val="en"/>
        </w:rPr>
      </w:pPr>
      <w:r w:rsidRPr="005714BB">
        <w:rPr>
          <w:lang w:val="en"/>
        </w:rPr>
        <w:t>Faced with the ecological challenges</w:t>
      </w:r>
      <w:r w:rsidRPr="002E64C1">
        <w:rPr>
          <w:lang w:val="en"/>
        </w:rPr>
        <w:t xml:space="preserve"> of the 21st</w:t>
      </w:r>
      <w:r w:rsidRPr="005714BB">
        <w:rPr>
          <w:lang w:val="en"/>
        </w:rPr>
        <w:t xml:space="preserve"> century, ENGIE plays a decisive role in the field of energy. At the heart of a radical transformation of its activities, the Group reveals projects that embody the tremendous potential of the energy revolution.</w:t>
      </w:r>
    </w:p>
    <w:p w14:paraId="7BFBBE54" w14:textId="77777777" w:rsidR="00116611" w:rsidRPr="005714BB" w:rsidRDefault="00116611" w:rsidP="005714BB">
      <w:pPr>
        <w:jc w:val="both"/>
        <w:rPr>
          <w:lang w:val="en"/>
        </w:rPr>
      </w:pPr>
    </w:p>
    <w:p w14:paraId="03C18AD0" w14:textId="77777777" w:rsidR="00116611" w:rsidRPr="005714BB" w:rsidRDefault="00116611" w:rsidP="005714BB">
      <w:pPr>
        <w:jc w:val="both"/>
        <w:rPr>
          <w:lang w:val="en"/>
        </w:rPr>
      </w:pPr>
      <w:r w:rsidRPr="005714BB">
        <w:rPr>
          <w:lang w:val="en"/>
        </w:rPr>
        <w:t>A pioneer of the energy revolution, ENGIE aims to become the leader of the new world of decarbonized, decentralized and digitalized energy, and considers renewable hydrogen as one of the essential and missing links to build a more sustainable energy system and world to this day.</w:t>
      </w:r>
    </w:p>
    <w:p w14:paraId="32F70F6D" w14:textId="77777777" w:rsidR="00116611" w:rsidRPr="005714BB" w:rsidRDefault="00116611" w:rsidP="005714BB">
      <w:pPr>
        <w:jc w:val="both"/>
        <w:rPr>
          <w:lang w:val="en"/>
        </w:rPr>
      </w:pPr>
    </w:p>
    <w:p w14:paraId="4B179579" w14:textId="77777777" w:rsidR="00116611" w:rsidRPr="005714BB" w:rsidRDefault="00116611" w:rsidP="005714BB">
      <w:pPr>
        <w:jc w:val="both"/>
        <w:rPr>
          <w:lang w:val="en"/>
        </w:rPr>
      </w:pPr>
      <w:r w:rsidRPr="005714BB">
        <w:rPr>
          <w:lang w:val="en"/>
        </w:rPr>
        <w:t>ENGIE is already active in hydrogen, to meet industrial needs, to develop sustainable mobility or to compensate for the intermittency of renewable energies in the form of storage. By becoming a partner of Energy Observer, ENGIE is supporting a unique demonstrator that proves the viability of a virtuous, decarbonized, decentralized and digitalized energy production system: Energy Observer is the first ship in the world capable of producing its hydrogen on board, thanks to the coupling of renewable energies (wind, solar, current) and seawater.</w:t>
      </w:r>
    </w:p>
    <w:p w14:paraId="62CE2ABB" w14:textId="77777777" w:rsidR="00116611" w:rsidRPr="005714BB" w:rsidRDefault="00116611" w:rsidP="005714BB">
      <w:pPr>
        <w:jc w:val="both"/>
        <w:rPr>
          <w:lang w:val="en"/>
        </w:rPr>
      </w:pPr>
    </w:p>
    <w:p w14:paraId="2C48B4B6" w14:textId="3F047D07" w:rsidR="00116611" w:rsidRPr="005714BB" w:rsidRDefault="00116611" w:rsidP="005714BB">
      <w:pPr>
        <w:jc w:val="both"/>
        <w:rPr>
          <w:lang w:val="en"/>
        </w:rPr>
      </w:pPr>
      <w:r w:rsidRPr="005714BB">
        <w:rPr>
          <w:lang w:val="en"/>
        </w:rPr>
        <w:t>ENERGY OBSERVER is the first hydrogen vessel to be energy-free without greenhouse gas emissions or fine particulate matter. This propulsion vessel of the future operates thanks to a mix of renewable energies and a system of decarbonized hydrogen production from seawater. This technological and scientific challenge aims to test in extreme conditions state-of-the-art technologies foreshadowing the energy networks of tomorrow, applicable in terrestrial environments.</w:t>
      </w:r>
      <w:r w:rsidRPr="005714BB">
        <w:rPr>
          <w:lang w:val="en"/>
        </w:rPr>
        <w:br/>
      </w:r>
    </w:p>
    <w:p w14:paraId="7C49714C" w14:textId="77777777" w:rsidR="00116611" w:rsidRPr="005714BB" w:rsidRDefault="00116611" w:rsidP="005714BB">
      <w:pPr>
        <w:jc w:val="both"/>
        <w:rPr>
          <w:lang w:val="en"/>
        </w:rPr>
      </w:pPr>
      <w:r w:rsidRPr="005714BB">
        <w:rPr>
          <w:lang w:val="en"/>
        </w:rPr>
        <w:t xml:space="preserve">More than a boat with innovative technology, Energy Observer carries out a multi-year world tour, led by Victorian </w:t>
      </w:r>
      <w:proofErr w:type="spellStart"/>
      <w:r w:rsidRPr="005714BB">
        <w:rPr>
          <w:lang w:val="en"/>
        </w:rPr>
        <w:t>Erussard</w:t>
      </w:r>
      <w:proofErr w:type="spellEnd"/>
      <w:r w:rsidRPr="005714BB">
        <w:rPr>
          <w:lang w:val="en"/>
        </w:rPr>
        <w:t xml:space="preserve">, founder and captain, and </w:t>
      </w:r>
      <w:proofErr w:type="spellStart"/>
      <w:r w:rsidRPr="005714BB">
        <w:rPr>
          <w:lang w:val="en"/>
        </w:rPr>
        <w:t>Jérôme</w:t>
      </w:r>
      <w:proofErr w:type="spellEnd"/>
      <w:r w:rsidRPr="005714BB">
        <w:rPr>
          <w:lang w:val="en"/>
        </w:rPr>
        <w:t xml:space="preserve"> </w:t>
      </w:r>
      <w:proofErr w:type="spellStart"/>
      <w:r w:rsidRPr="005714BB">
        <w:rPr>
          <w:lang w:val="en"/>
        </w:rPr>
        <w:t>Delafosse</w:t>
      </w:r>
      <w:proofErr w:type="spellEnd"/>
      <w:r w:rsidRPr="005714BB">
        <w:rPr>
          <w:lang w:val="en"/>
        </w:rPr>
        <w:t>, expedition leader, to meet concrete solutions that prove that a dynamic of positive growth, reconciling economic growth and common good, is possible. ENGIE's teams are taking part in this adventure by presenting solutions that the Group is developing, which aim on the one hand to produce and distribute an increasingly clean energy, and on the other hand to help its customers - individuals, companies, territories... - to improve their energy use.</w:t>
      </w:r>
    </w:p>
    <w:p w14:paraId="288C5FE1" w14:textId="77777777" w:rsidR="00116611" w:rsidRPr="005714BB" w:rsidRDefault="00116611" w:rsidP="005714BB">
      <w:pPr>
        <w:jc w:val="both"/>
        <w:rPr>
          <w:lang w:val="en"/>
        </w:rPr>
      </w:pPr>
    </w:p>
    <w:p w14:paraId="2C470A8A" w14:textId="77777777" w:rsidR="00116611" w:rsidRPr="005714BB" w:rsidRDefault="00116611" w:rsidP="005714BB">
      <w:pPr>
        <w:jc w:val="both"/>
        <w:rPr>
          <w:lang w:val="en"/>
        </w:rPr>
      </w:pPr>
      <w:r w:rsidRPr="005714BB">
        <w:rPr>
          <w:lang w:val="en"/>
        </w:rPr>
        <w:t>After a tour of France in 2017 designed to make the ship's technologies more reliable, a tour of the Mediterranean Sea in 2018, then a tour of Northern Europe to the Arctic in 2019, ENERGY OBSERVER is embarking this year on a world tour punctuated by major ocean crossings.</w:t>
      </w:r>
    </w:p>
    <w:p w14:paraId="3C6C14C5" w14:textId="77777777" w:rsidR="00116611" w:rsidRPr="005714BB" w:rsidRDefault="00116611" w:rsidP="005714BB">
      <w:pPr>
        <w:jc w:val="both"/>
        <w:rPr>
          <w:lang w:val="en"/>
        </w:rPr>
      </w:pPr>
    </w:p>
    <w:p w14:paraId="19658BBB" w14:textId="32D79635" w:rsidR="00116611" w:rsidRPr="005714BB" w:rsidRDefault="00116611" w:rsidP="005714BB">
      <w:pPr>
        <w:jc w:val="both"/>
        <w:rPr>
          <w:lang w:val="en"/>
        </w:rPr>
      </w:pPr>
      <w:r w:rsidRPr="005714BB">
        <w:rPr>
          <w:lang w:val="en"/>
        </w:rPr>
        <w:t>ENGIE supports Energy Observer, a symbol of our global ambition to contribute to Harmonious Progress. Pioneering in energy and services, ENGIE innovates and brings out</w:t>
      </w:r>
      <w:r w:rsidR="00A572EF" w:rsidRPr="005714BB">
        <w:rPr>
          <w:lang w:val="en"/>
        </w:rPr>
        <w:t xml:space="preserve"> </w:t>
      </w:r>
      <w:r w:rsidRPr="005714BB">
        <w:rPr>
          <w:lang w:val="en"/>
        </w:rPr>
        <w:t>concrete</w:t>
      </w:r>
      <w:r w:rsidRPr="002E64C1">
        <w:rPr>
          <w:lang w:val="en"/>
        </w:rPr>
        <w:t xml:space="preserve"> projects in the world</w:t>
      </w:r>
      <w:r w:rsidRPr="005714BB">
        <w:rPr>
          <w:lang w:val="en"/>
        </w:rPr>
        <w:t xml:space="preserve"> that reconcile the interest of our customers and the collective interest for a more sustainable planet.</w:t>
      </w:r>
    </w:p>
    <w:p w14:paraId="67AE4751" w14:textId="77777777" w:rsidR="00116611" w:rsidRPr="005714BB" w:rsidRDefault="00116611" w:rsidP="005714BB">
      <w:pPr>
        <w:jc w:val="both"/>
        <w:rPr>
          <w:lang w:val="en"/>
        </w:rPr>
      </w:pPr>
    </w:p>
    <w:p w14:paraId="23F2EC15" w14:textId="77777777" w:rsidR="00116611" w:rsidRPr="005714BB" w:rsidRDefault="00116611" w:rsidP="005714BB">
      <w:pPr>
        <w:jc w:val="both"/>
        <w:rPr>
          <w:lang w:val="en"/>
        </w:rPr>
      </w:pPr>
    </w:p>
    <w:p w14:paraId="3957AC8F" w14:textId="77777777" w:rsidR="00116611" w:rsidRPr="005714BB" w:rsidRDefault="00116611" w:rsidP="00116611">
      <w:pPr>
        <w:jc w:val="both"/>
        <w:rPr>
          <w:lang w:val="en"/>
        </w:rPr>
      </w:pPr>
    </w:p>
    <w:p w14:paraId="4A665CAC" w14:textId="77777777" w:rsidR="00877AAA" w:rsidRPr="00D27D71" w:rsidRDefault="00877AAA" w:rsidP="00877AAA">
      <w:pPr>
        <w:pStyle w:val="ITAbsatzohneNr"/>
        <w:jc w:val="both"/>
        <w:rPr>
          <w:lang w:val="en-US"/>
        </w:rPr>
      </w:pPr>
    </w:p>
    <w:p w14:paraId="4C386CA7" w14:textId="77777777" w:rsidR="00F01591" w:rsidRDefault="00F01591">
      <w:pPr>
        <w:spacing w:after="200"/>
        <w:rPr>
          <w:b/>
          <w:sz w:val="24"/>
          <w:lang w:val="en-GB"/>
        </w:rPr>
      </w:pPr>
      <w:r>
        <w:rPr>
          <w:lang w:val="en-GB"/>
        </w:rPr>
        <w:br w:type="page"/>
      </w:r>
    </w:p>
    <w:p w14:paraId="53FE1C95" w14:textId="4F495B17" w:rsidR="003963EE" w:rsidRPr="00235C67" w:rsidRDefault="68BA45A8" w:rsidP="00DC661A">
      <w:pPr>
        <w:pStyle w:val="ITberschrift11"/>
        <w:jc w:val="both"/>
        <w:rPr>
          <w:lang w:val="en-GB"/>
        </w:rPr>
      </w:pPr>
      <w:bookmarkStart w:id="244" w:name="_Toc44068400"/>
      <w:r w:rsidRPr="04BD87DC">
        <w:rPr>
          <w:lang w:val="en-GB"/>
        </w:rPr>
        <w:lastRenderedPageBreak/>
        <w:t>Importance of the project for the environmental, energy or transport strategy of the European Union</w:t>
      </w:r>
      <w:bookmarkEnd w:id="244"/>
    </w:p>
    <w:p w14:paraId="240A1E5A" w14:textId="2A3D3BE7" w:rsidR="00365AAA" w:rsidRPr="005714BB" w:rsidRDefault="00365AAA" w:rsidP="005714BB">
      <w:pPr>
        <w:jc w:val="both"/>
        <w:rPr>
          <w:lang w:val="en"/>
        </w:rPr>
      </w:pPr>
      <w:proofErr w:type="spellStart"/>
      <w:r w:rsidRPr="005714BB">
        <w:rPr>
          <w:lang w:val="en"/>
        </w:rPr>
        <w:t>ArianeGroup</w:t>
      </w:r>
      <w:proofErr w:type="spellEnd"/>
      <w:r w:rsidRPr="005714BB">
        <w:rPr>
          <w:lang w:val="en"/>
        </w:rPr>
        <w:t xml:space="preserve">, CMA CGM and </w:t>
      </w:r>
      <w:r w:rsidR="002E64C1" w:rsidRPr="005714BB">
        <w:rPr>
          <w:lang w:val="en"/>
        </w:rPr>
        <w:t xml:space="preserve">ENGIE </w:t>
      </w:r>
      <w:r w:rsidRPr="005714BB">
        <w:rPr>
          <w:lang w:val="en"/>
        </w:rPr>
        <w:t xml:space="preserve">are joining forces to carry out an innovative and sustainable project </w:t>
      </w:r>
      <w:r w:rsidR="00884C09" w:rsidRPr="005714BB">
        <w:rPr>
          <w:lang w:val="en"/>
        </w:rPr>
        <w:t xml:space="preserve">that is </w:t>
      </w:r>
      <w:r w:rsidRPr="005714BB">
        <w:rPr>
          <w:lang w:val="en"/>
        </w:rPr>
        <w:t xml:space="preserve">fully in line with the long-term binding EU-wide net-zero emissions’ target by 2050 of the </w:t>
      </w:r>
      <w:r w:rsidR="00D07D37" w:rsidRPr="005714BB">
        <w:rPr>
          <w:lang w:val="en"/>
        </w:rPr>
        <w:t xml:space="preserve">COP21 and the </w:t>
      </w:r>
      <w:r w:rsidRPr="005714BB">
        <w:rPr>
          <w:lang w:val="en"/>
        </w:rPr>
        <w:t>European Climate Law of the Green Deal</w:t>
      </w:r>
      <w:r w:rsidRPr="005714BB">
        <w:rPr>
          <w:lang w:val="en"/>
        </w:rPr>
        <w:footnoteReference w:id="2"/>
      </w:r>
      <w:r w:rsidRPr="005714BB">
        <w:rPr>
          <w:lang w:val="en"/>
        </w:rPr>
        <w:t>. It will also contribute to the Clean Energy Package 2030 ambitions in terms of renewable integration, decarbonisation and secured energy supply.</w:t>
      </w:r>
    </w:p>
    <w:p w14:paraId="333B3318" w14:textId="77777777" w:rsidR="00365AAA" w:rsidRPr="005714BB" w:rsidRDefault="00365AAA" w:rsidP="005714BB">
      <w:pPr>
        <w:jc w:val="both"/>
        <w:rPr>
          <w:lang w:val="en"/>
        </w:rPr>
      </w:pPr>
    </w:p>
    <w:p w14:paraId="0123F5BE" w14:textId="7EBF358F" w:rsidR="00365AAA" w:rsidRPr="005714BB" w:rsidRDefault="00365AAA" w:rsidP="005714BB">
      <w:pPr>
        <w:jc w:val="both"/>
        <w:rPr>
          <w:lang w:val="en"/>
        </w:rPr>
      </w:pPr>
      <w:r w:rsidRPr="005714BB">
        <w:rPr>
          <w:lang w:val="en"/>
        </w:rPr>
        <w:t>The project will contribute to the new EU Industrial Strategy</w:t>
      </w:r>
      <w:r w:rsidRPr="005714BB">
        <w:rPr>
          <w:lang w:val="en"/>
        </w:rPr>
        <w:footnoteReference w:id="3"/>
      </w:r>
      <w:r w:rsidRPr="005714BB">
        <w:rPr>
          <w:lang w:val="en"/>
        </w:rPr>
        <w:t xml:space="preserve"> by fostering a new and competitive clean hydrogen lead market toward climate neutrality and clean transition of the mobility sector. </w:t>
      </w:r>
      <w:r w:rsidR="47CEA746" w:rsidRPr="005714BB">
        <w:rPr>
          <w:lang w:val="en"/>
        </w:rPr>
        <w:t>This fl</w:t>
      </w:r>
      <w:r w:rsidR="2426C2D3" w:rsidRPr="005714BB">
        <w:rPr>
          <w:lang w:val="en"/>
        </w:rPr>
        <w:t>ags</w:t>
      </w:r>
      <w:r w:rsidR="47CEA746" w:rsidRPr="005714BB">
        <w:rPr>
          <w:lang w:val="en"/>
        </w:rPr>
        <w:t>hip</w:t>
      </w:r>
      <w:r w:rsidRPr="005714BB">
        <w:rPr>
          <w:lang w:val="en"/>
        </w:rPr>
        <w:t xml:space="preserve"> project will be a milestone for the EU leadership and front runner position at global level in the green hydrogen economy, providing large scaling-up opportunities and technology learning rates in the heavy</w:t>
      </w:r>
      <w:r w:rsidR="11D0512F" w:rsidRPr="005714BB">
        <w:rPr>
          <w:lang w:val="en"/>
        </w:rPr>
        <w:t>-duty</w:t>
      </w:r>
      <w:r w:rsidRPr="005714BB">
        <w:rPr>
          <w:lang w:val="en"/>
        </w:rPr>
        <w:t xml:space="preserve"> mobility sector.</w:t>
      </w:r>
    </w:p>
    <w:p w14:paraId="5B971B37" w14:textId="77777777" w:rsidR="00365AAA" w:rsidRPr="005714BB" w:rsidRDefault="00365AAA" w:rsidP="005714BB">
      <w:pPr>
        <w:jc w:val="both"/>
        <w:rPr>
          <w:lang w:val="en"/>
        </w:rPr>
      </w:pPr>
    </w:p>
    <w:p w14:paraId="4EFBF8BA" w14:textId="3E7F58CC" w:rsidR="00365AAA" w:rsidRPr="005714BB" w:rsidRDefault="00365AAA" w:rsidP="005714BB">
      <w:pPr>
        <w:jc w:val="both"/>
        <w:rPr>
          <w:highlight w:val="yellow"/>
          <w:lang w:val="en"/>
        </w:rPr>
      </w:pPr>
      <w:r w:rsidRPr="02C3669C">
        <w:rPr>
          <w:highlight w:val="yellow"/>
          <w:lang w:val="en"/>
        </w:rPr>
        <w:t xml:space="preserve">The project is also in line with the </w:t>
      </w:r>
      <w:commentRangeStart w:id="245"/>
      <w:commentRangeStart w:id="246"/>
      <w:r w:rsidRPr="02C3669C">
        <w:rPr>
          <w:highlight w:val="yellow"/>
          <w:lang w:val="en"/>
        </w:rPr>
        <w:t xml:space="preserve">Renewable Energy Directive II </w:t>
      </w:r>
      <w:commentRangeEnd w:id="245"/>
      <w:r w:rsidR="005B78E9" w:rsidRPr="005714BB">
        <w:rPr>
          <w:lang w:val="en"/>
        </w:rPr>
        <w:commentReference w:id="245"/>
      </w:r>
      <w:commentRangeEnd w:id="246"/>
      <w:r>
        <w:rPr>
          <w:rStyle w:val="Marquedecommentaire"/>
        </w:rPr>
        <w:commentReference w:id="246"/>
      </w:r>
      <w:r w:rsidRPr="02C3669C">
        <w:rPr>
          <w:highlight w:val="yellow"/>
          <w:lang w:val="en"/>
        </w:rPr>
        <w:t xml:space="preserve">as it </w:t>
      </w:r>
      <w:r w:rsidR="00BD117C" w:rsidRPr="02C3669C">
        <w:rPr>
          <w:highlight w:val="yellow"/>
          <w:lang w:val="en"/>
        </w:rPr>
        <w:t xml:space="preserve">has the potential </w:t>
      </w:r>
      <w:r w:rsidRPr="02C3669C">
        <w:rPr>
          <w:highlight w:val="yellow"/>
          <w:lang w:val="en"/>
        </w:rPr>
        <w:t>to increase the share of renewable energy in the production of fuels, and therefore to help achieve the 14% renewable energy target within final energy consumption in the transport sector by 2030.</w:t>
      </w:r>
    </w:p>
    <w:p w14:paraId="75B7B791" w14:textId="77777777" w:rsidR="00365AAA" w:rsidRPr="00365AAA" w:rsidRDefault="00365AAA" w:rsidP="00365AAA">
      <w:pPr>
        <w:pStyle w:val="ITAbsatzohneNr"/>
        <w:jc w:val="both"/>
        <w:rPr>
          <w:color w:val="009193"/>
          <w:lang w:val="en-US"/>
        </w:rPr>
      </w:pPr>
    </w:p>
    <w:p w14:paraId="4BDD4D39" w14:textId="77777777" w:rsidR="00A674F2" w:rsidRPr="00235C67" w:rsidRDefault="00A674F2" w:rsidP="00A674F2">
      <w:pPr>
        <w:pStyle w:val="ITberschrift111"/>
        <w:rPr>
          <w:lang w:val="en-GB"/>
        </w:rPr>
      </w:pPr>
      <w:bookmarkStart w:id="248" w:name="_Toc44068401"/>
      <w:r w:rsidRPr="00235C67">
        <w:rPr>
          <w:lang w:val="en-GB"/>
        </w:rPr>
        <w:t>Project’s contribution to the decarbonisation of the energy sector</w:t>
      </w:r>
      <w:bookmarkEnd w:id="248"/>
    </w:p>
    <w:p w14:paraId="4A0E5D16" w14:textId="2AFB5EDD" w:rsidR="00C7501B" w:rsidRPr="005714BB" w:rsidRDefault="00C7501B" w:rsidP="005714BB">
      <w:pPr>
        <w:jc w:val="both"/>
        <w:rPr>
          <w:lang w:val="en"/>
        </w:rPr>
      </w:pPr>
      <w:r w:rsidRPr="005714BB">
        <w:rPr>
          <w:lang w:val="en"/>
        </w:rPr>
        <w:t>The project aims at developing</w:t>
      </w:r>
      <w:r w:rsidR="00884C09" w:rsidRPr="005714BB">
        <w:rPr>
          <w:lang w:val="en"/>
        </w:rPr>
        <w:t xml:space="preserve">, </w:t>
      </w:r>
      <w:r w:rsidR="23DDBE2C" w:rsidRPr="29AA6A15">
        <w:rPr>
          <w:lang w:val="en"/>
        </w:rPr>
        <w:t>industrializing</w:t>
      </w:r>
      <w:r w:rsidRPr="005714BB">
        <w:rPr>
          <w:lang w:val="en"/>
        </w:rPr>
        <w:t xml:space="preserve"> and rolling-out a full liquid hydrogen supply chain for heavy mobility: maritime and river ships. It will use gaseous hydrogen as an input, produced from renewable energy. As such, the project will be key to unlock the full potential of local and intermittent renewable power production.</w:t>
      </w:r>
    </w:p>
    <w:p w14:paraId="1115B328" w14:textId="0886B8B6" w:rsidR="00A30802" w:rsidRPr="005714BB" w:rsidRDefault="00A30802" w:rsidP="005714BB">
      <w:pPr>
        <w:jc w:val="both"/>
        <w:rPr>
          <w:lang w:val="en"/>
        </w:rPr>
      </w:pPr>
    </w:p>
    <w:p w14:paraId="15E20408" w14:textId="35F1681C" w:rsidR="00257980" w:rsidRPr="005714BB" w:rsidRDefault="00A30802" w:rsidP="005714BB">
      <w:pPr>
        <w:jc w:val="both"/>
        <w:rPr>
          <w:lang w:val="en"/>
        </w:rPr>
      </w:pPr>
      <w:r w:rsidRPr="005714BB">
        <w:rPr>
          <w:lang w:val="en"/>
        </w:rPr>
        <w:t xml:space="preserve">The hydrogen used on-board will mainly substitute heavy fuel oil which is the major fuel for merchant vessels as of today. </w:t>
      </w:r>
      <w:r w:rsidR="00946E87" w:rsidRPr="005714BB">
        <w:rPr>
          <w:lang w:val="en"/>
        </w:rPr>
        <w:t xml:space="preserve">Renewable or low-carbon hydrogen is currently not competitive compared to fossil fuels. </w:t>
      </w:r>
      <w:r w:rsidR="000224DC" w:rsidRPr="005714BB">
        <w:rPr>
          <w:lang w:val="en"/>
        </w:rPr>
        <w:t>The project will contribute to reducing the gap of competitiveness between fossil fuels and renewable</w:t>
      </w:r>
      <w:r w:rsidR="00884C09" w:rsidRPr="005714BB">
        <w:rPr>
          <w:lang w:val="en"/>
        </w:rPr>
        <w:t xml:space="preserve"> or low-carbon</w:t>
      </w:r>
      <w:r w:rsidR="000224DC" w:rsidRPr="005714BB">
        <w:rPr>
          <w:lang w:val="en"/>
        </w:rPr>
        <w:t xml:space="preserve"> hydrogen</w:t>
      </w:r>
      <w:r w:rsidR="008A096E" w:rsidRPr="005714BB">
        <w:rPr>
          <w:lang w:val="en"/>
        </w:rPr>
        <w:t xml:space="preserve"> from the massification phase</w:t>
      </w:r>
      <w:r w:rsidR="000224DC" w:rsidRPr="005714BB">
        <w:rPr>
          <w:lang w:val="en"/>
        </w:rPr>
        <w:t xml:space="preserve">, ensuring a secure and affordable energy supply. </w:t>
      </w:r>
      <w:r w:rsidR="00257980" w:rsidRPr="005714BB">
        <w:rPr>
          <w:lang w:val="en"/>
        </w:rPr>
        <w:t>Indeed, the massification of liquid hydrogen production as contemplated in the project will be key to reduce the cost of renewable and low-carbon hydrogen production by achieving economies of scale and improving the technology and processes to deploy and operates the infrastructures.</w:t>
      </w:r>
      <w:r w:rsidR="00E6559A" w:rsidRPr="005714BB">
        <w:rPr>
          <w:lang w:val="en"/>
        </w:rPr>
        <w:t xml:space="preserve"> The same will derive from the scale-up of end-use equipment manufacturing for the whole supply chain, from liquefaction to on-board bunkering and management systems.</w:t>
      </w:r>
    </w:p>
    <w:p w14:paraId="05BB1E87" w14:textId="77777777" w:rsidR="00257980" w:rsidRPr="005714BB" w:rsidRDefault="00257980" w:rsidP="005714BB">
      <w:pPr>
        <w:jc w:val="both"/>
        <w:rPr>
          <w:lang w:val="en"/>
        </w:rPr>
      </w:pPr>
    </w:p>
    <w:p w14:paraId="3368D3EB" w14:textId="231A70F1" w:rsidR="00A30802" w:rsidRPr="005714BB" w:rsidRDefault="000224DC" w:rsidP="005714BB">
      <w:pPr>
        <w:jc w:val="both"/>
        <w:rPr>
          <w:lang w:val="en"/>
        </w:rPr>
      </w:pPr>
      <w:r w:rsidRPr="005714BB">
        <w:rPr>
          <w:lang w:val="en"/>
        </w:rPr>
        <w:t>France and t</w:t>
      </w:r>
      <w:r w:rsidR="00A30802" w:rsidRPr="005714BB">
        <w:rPr>
          <w:lang w:val="en"/>
        </w:rPr>
        <w:t xml:space="preserve">he European Union </w:t>
      </w:r>
      <w:r w:rsidRPr="005714BB">
        <w:rPr>
          <w:lang w:val="en"/>
        </w:rPr>
        <w:t>are</w:t>
      </w:r>
      <w:r w:rsidR="00A30802" w:rsidRPr="005714BB">
        <w:rPr>
          <w:lang w:val="en"/>
        </w:rPr>
        <w:t xml:space="preserve"> net importer</w:t>
      </w:r>
      <w:r w:rsidRPr="005714BB">
        <w:rPr>
          <w:lang w:val="en"/>
        </w:rPr>
        <w:t>s</w:t>
      </w:r>
      <w:r w:rsidR="00A30802" w:rsidRPr="005714BB">
        <w:rPr>
          <w:lang w:val="en"/>
        </w:rPr>
        <w:t xml:space="preserve"> of fuels. The project with therefore contribute to reinforcing the French and European Union’s strategic independence on the global energy market.</w:t>
      </w:r>
    </w:p>
    <w:p w14:paraId="486B8F6A" w14:textId="6169A262" w:rsidR="00D07D37" w:rsidRPr="005714BB" w:rsidRDefault="00D07D37" w:rsidP="005714BB">
      <w:pPr>
        <w:jc w:val="both"/>
        <w:rPr>
          <w:lang w:val="en"/>
        </w:rPr>
      </w:pPr>
    </w:p>
    <w:p w14:paraId="2C877161" w14:textId="21446FFC" w:rsidR="00D07D37" w:rsidRPr="005714BB" w:rsidRDefault="00D07D37" w:rsidP="005714BB">
      <w:pPr>
        <w:jc w:val="both"/>
        <w:rPr>
          <w:lang w:val="en"/>
        </w:rPr>
      </w:pPr>
      <w:r w:rsidRPr="005714BB">
        <w:rPr>
          <w:lang w:val="en"/>
        </w:rPr>
        <w:t>Hydrogen is a versatile energy vector: today widely consumed as an industrial raw material, it can also be used for mobility, electricity production or as fuel in gas networks. Renewable hydrogen can therefore make a significant contribution to greening the economy. There is an increasing desire on the part of the population, of customers, for green, which renewable hydrogen thus makes it possible to satisfy.</w:t>
      </w:r>
      <w:r w:rsidR="00B777A4" w:rsidRPr="005714BB">
        <w:rPr>
          <w:lang w:val="en"/>
        </w:rPr>
        <w:t xml:space="preserve"> Renewable hydrogen is necessarily part of the equation to drive the major change that is requested in the energy mix and meet the political and regulatory commitments.</w:t>
      </w:r>
    </w:p>
    <w:p w14:paraId="29F9EF20" w14:textId="74576325" w:rsidR="00D07D37" w:rsidRPr="005714BB" w:rsidRDefault="00D07D37" w:rsidP="005714BB">
      <w:pPr>
        <w:jc w:val="both"/>
        <w:rPr>
          <w:lang w:val="en"/>
        </w:rPr>
      </w:pPr>
    </w:p>
    <w:p w14:paraId="61CAE479" w14:textId="407937DB" w:rsidR="00692F83" w:rsidRPr="005714BB" w:rsidRDefault="00692F83" w:rsidP="005714BB">
      <w:pPr>
        <w:jc w:val="both"/>
        <w:rPr>
          <w:lang w:val="en"/>
        </w:rPr>
      </w:pPr>
      <w:r w:rsidRPr="005714BB">
        <w:rPr>
          <w:lang w:val="en"/>
        </w:rPr>
        <w:t xml:space="preserve">The French government has taken the first steps in </w:t>
      </w:r>
      <w:r w:rsidR="00A572EF" w:rsidRPr="005714BB">
        <w:rPr>
          <w:lang w:val="en"/>
        </w:rPr>
        <w:t>favour</w:t>
      </w:r>
      <w:r w:rsidRPr="005714BB">
        <w:rPr>
          <w:lang w:val="en"/>
        </w:rPr>
        <w:t xml:space="preserve"> of renewable and low carbon hydrogen:</w:t>
      </w:r>
    </w:p>
    <w:p w14:paraId="3FABF290" w14:textId="77777777" w:rsidR="00692F83" w:rsidRPr="00467428" w:rsidRDefault="00692F83" w:rsidP="005714BB">
      <w:pPr>
        <w:jc w:val="both"/>
        <w:rPr>
          <w:lang w:val="fr-FR"/>
        </w:rPr>
      </w:pPr>
      <w:r w:rsidRPr="00467428">
        <w:rPr>
          <w:lang w:val="fr-FR"/>
        </w:rPr>
        <w:lastRenderedPageBreak/>
        <w:t>The “Plan national de déploiement de l’hydrogène décarboné”</w:t>
      </w:r>
    </w:p>
    <w:p w14:paraId="42855AC6" w14:textId="77777777" w:rsidR="00692F83" w:rsidRPr="00467428" w:rsidRDefault="00692F83" w:rsidP="005714BB">
      <w:pPr>
        <w:jc w:val="both"/>
        <w:rPr>
          <w:lang w:val="fr-FR"/>
        </w:rPr>
      </w:pPr>
      <w:r w:rsidRPr="00467428">
        <w:rPr>
          <w:lang w:val="fr-FR"/>
        </w:rPr>
        <w:t>The “Comité Stratégique de Filière”</w:t>
      </w:r>
    </w:p>
    <w:p w14:paraId="10F83D51" w14:textId="77777777" w:rsidR="00692F83" w:rsidRPr="00467428" w:rsidRDefault="00692F83" w:rsidP="005714BB">
      <w:pPr>
        <w:jc w:val="both"/>
        <w:rPr>
          <w:lang w:val="fr-FR"/>
        </w:rPr>
      </w:pPr>
      <w:r w:rsidRPr="00467428">
        <w:rPr>
          <w:lang w:val="fr-FR"/>
        </w:rPr>
        <w:t xml:space="preserve">The “Croissance Verte” </w:t>
      </w:r>
      <w:proofErr w:type="spellStart"/>
      <w:r w:rsidRPr="00467428">
        <w:rPr>
          <w:lang w:val="fr-FR"/>
        </w:rPr>
        <w:t>commitments</w:t>
      </w:r>
      <w:proofErr w:type="spellEnd"/>
      <w:r w:rsidRPr="00467428">
        <w:rPr>
          <w:lang w:val="fr-FR"/>
        </w:rPr>
        <w:t xml:space="preserve"> on </w:t>
      </w:r>
      <w:proofErr w:type="spellStart"/>
      <w:r w:rsidRPr="00467428">
        <w:rPr>
          <w:lang w:val="fr-FR"/>
        </w:rPr>
        <w:t>hydrogen</w:t>
      </w:r>
      <w:proofErr w:type="spellEnd"/>
    </w:p>
    <w:p w14:paraId="1E5508AC" w14:textId="77777777" w:rsidR="00692F83" w:rsidRPr="005714BB" w:rsidRDefault="00692F83" w:rsidP="005714BB">
      <w:pPr>
        <w:jc w:val="both"/>
        <w:rPr>
          <w:lang w:val="en"/>
        </w:rPr>
      </w:pPr>
      <w:r w:rsidRPr="005714BB">
        <w:rPr>
          <w:lang w:val="en"/>
        </w:rPr>
        <w:t>The “</w:t>
      </w:r>
      <w:proofErr w:type="spellStart"/>
      <w:r w:rsidRPr="005714BB">
        <w:rPr>
          <w:lang w:val="en"/>
        </w:rPr>
        <w:t>Energie</w:t>
      </w:r>
      <w:proofErr w:type="spellEnd"/>
      <w:r w:rsidRPr="005714BB">
        <w:rPr>
          <w:lang w:val="en"/>
        </w:rPr>
        <w:t xml:space="preserve"> </w:t>
      </w:r>
      <w:proofErr w:type="spellStart"/>
      <w:r w:rsidRPr="005714BB">
        <w:rPr>
          <w:lang w:val="en"/>
        </w:rPr>
        <w:t>Climat</w:t>
      </w:r>
      <w:proofErr w:type="spellEnd"/>
      <w:r w:rsidRPr="005714BB">
        <w:rPr>
          <w:lang w:val="en"/>
        </w:rPr>
        <w:t>” law</w:t>
      </w:r>
    </w:p>
    <w:p w14:paraId="3F3A6376" w14:textId="77777777" w:rsidR="00692F83" w:rsidRPr="005714BB" w:rsidRDefault="00692F83" w:rsidP="005714BB">
      <w:pPr>
        <w:jc w:val="both"/>
        <w:rPr>
          <w:lang w:val="en"/>
        </w:rPr>
      </w:pPr>
      <w:r w:rsidRPr="005714BB">
        <w:rPr>
          <w:lang w:val="en"/>
        </w:rPr>
        <w:t>The ongoing works for the guarantees of origin.</w:t>
      </w:r>
    </w:p>
    <w:p w14:paraId="4EFBF2C3" w14:textId="11E47D02" w:rsidR="00692F83" w:rsidRPr="005714BB" w:rsidRDefault="00692F83" w:rsidP="005714BB">
      <w:pPr>
        <w:jc w:val="both"/>
        <w:rPr>
          <w:lang w:val="en"/>
        </w:rPr>
      </w:pPr>
    </w:p>
    <w:p w14:paraId="059C66F5" w14:textId="590F720A" w:rsidR="00692F83" w:rsidRPr="005714BB" w:rsidRDefault="00822F9D" w:rsidP="005714BB">
      <w:pPr>
        <w:jc w:val="both"/>
        <w:rPr>
          <w:lang w:val="en"/>
        </w:rPr>
      </w:pPr>
      <w:r w:rsidRPr="005714BB">
        <w:rPr>
          <w:lang w:val="en"/>
        </w:rPr>
        <w:t xml:space="preserve">Indeed, </w:t>
      </w:r>
      <w:r w:rsidR="00CD22F9" w:rsidRPr="005714BB">
        <w:rPr>
          <w:lang w:val="en"/>
        </w:rPr>
        <w:t xml:space="preserve">the cost of producing hydrogen is crucial to guarantee the competitiveness of the French industry. Only the combination of public support and scaling-up of production will reduce the production costs of renewable hydrogen by a factor two in 2030. </w:t>
      </w:r>
      <w:r w:rsidR="00482901" w:rsidRPr="005714BB">
        <w:rPr>
          <w:lang w:val="en"/>
        </w:rPr>
        <w:t>Today there is a scientific consensus on reducing the costs of renewable H2: a significant drop in production costs is expected in all scenarios IRENA, IEA, BNEF, IHS, Mc Kinsey. According to these scenarios, renewable hydrogen would be competitive between 2030 and 2040. The Hydrogen Council estimates that the parity in terms of competitiveness between gr</w:t>
      </w:r>
      <w:r w:rsidR="00E51EC8" w:rsidRPr="005714BB">
        <w:rPr>
          <w:lang w:val="en"/>
        </w:rPr>
        <w:t>e</w:t>
      </w:r>
      <w:r w:rsidR="00482901" w:rsidRPr="005714BB">
        <w:rPr>
          <w:lang w:val="en"/>
        </w:rPr>
        <w:t>y hydrogen and green hydrogen would be reached in 2030.</w:t>
      </w:r>
    </w:p>
    <w:p w14:paraId="19E7FA5D" w14:textId="737C915B" w:rsidR="00F571D3" w:rsidRPr="005714BB" w:rsidRDefault="00F571D3" w:rsidP="005714BB">
      <w:pPr>
        <w:jc w:val="both"/>
        <w:rPr>
          <w:lang w:val="en"/>
        </w:rPr>
      </w:pPr>
    </w:p>
    <w:p w14:paraId="0CE14C85" w14:textId="693B18F2" w:rsidR="00F571D3" w:rsidRPr="005714BB" w:rsidRDefault="00F571D3" w:rsidP="005714BB">
      <w:pPr>
        <w:jc w:val="both"/>
        <w:rPr>
          <w:lang w:val="en"/>
        </w:rPr>
      </w:pPr>
      <w:r w:rsidRPr="005714BB">
        <w:rPr>
          <w:lang w:val="en"/>
        </w:rPr>
        <w:t xml:space="preserve">Succeeding in this transition, by initiating it quickly, on the right scale and with the right support, is therefore essential to meet French and European commitments in terms of reducing the carbon </w:t>
      </w:r>
      <w:r w:rsidR="00A572EF" w:rsidRPr="005714BB">
        <w:rPr>
          <w:lang w:val="en"/>
        </w:rPr>
        <w:t>footprint and</w:t>
      </w:r>
      <w:r w:rsidRPr="005714BB">
        <w:rPr>
          <w:lang w:val="en"/>
        </w:rPr>
        <w:t xml:space="preserve"> stay in the race on an international scale.</w:t>
      </w:r>
    </w:p>
    <w:p w14:paraId="3E46C0A5" w14:textId="77777777" w:rsidR="00A674F2" w:rsidRPr="00235C67" w:rsidRDefault="00A674F2" w:rsidP="00A674F2">
      <w:pPr>
        <w:pStyle w:val="ITberschrift111"/>
        <w:jc w:val="both"/>
        <w:rPr>
          <w:lang w:val="en-GB"/>
        </w:rPr>
      </w:pPr>
      <w:bookmarkStart w:id="249" w:name="_Toc44068402"/>
      <w:r w:rsidRPr="00235C67">
        <w:rPr>
          <w:lang w:val="en-GB"/>
        </w:rPr>
        <w:t xml:space="preserve">Project’s contribution to the European industry’s innovation and global leadership in the green </w:t>
      </w:r>
      <w:commentRangeStart w:id="250"/>
      <w:commentRangeStart w:id="251"/>
      <w:r w:rsidRPr="00235C67">
        <w:rPr>
          <w:lang w:val="en-GB"/>
        </w:rPr>
        <w:t>economy</w:t>
      </w:r>
      <w:commentRangeEnd w:id="250"/>
      <w:r w:rsidR="00950BDF">
        <w:rPr>
          <w:rStyle w:val="Marquedecommentaire"/>
          <w:b w:val="0"/>
          <w:color w:val="auto"/>
          <w:lang w:val="en-GB"/>
        </w:rPr>
        <w:commentReference w:id="250"/>
      </w:r>
      <w:bookmarkEnd w:id="249"/>
      <w:commentRangeEnd w:id="251"/>
      <w:r w:rsidR="00027723">
        <w:rPr>
          <w:rStyle w:val="Marquedecommentaire"/>
          <w:b w:val="0"/>
          <w:color w:val="auto"/>
          <w:lang w:val="en-GB"/>
        </w:rPr>
        <w:commentReference w:id="251"/>
      </w:r>
    </w:p>
    <w:p w14:paraId="3B2C9A96" w14:textId="00B66013" w:rsidR="00686E1B" w:rsidRDefault="00686E1B" w:rsidP="00686E1B">
      <w:pPr>
        <w:pStyle w:val="ITAbsatzohneNr"/>
        <w:jc w:val="both"/>
        <w:rPr>
          <w:lang w:val="en-GB"/>
        </w:rPr>
      </w:pPr>
      <w:r>
        <w:rPr>
          <w:lang w:val="en-GB"/>
        </w:rPr>
        <w:t>The project will be a technological showcase</w:t>
      </w:r>
      <w:r w:rsidRPr="00D97B59">
        <w:rPr>
          <w:lang w:val="en-GB"/>
        </w:rPr>
        <w:t xml:space="preserve"> </w:t>
      </w:r>
      <w:r>
        <w:rPr>
          <w:lang w:val="en-GB"/>
        </w:rPr>
        <w:t>that will shed light on products and start-ups and increase the liquid hydrogen expertise and knowledge all along the strategic value chain through:</w:t>
      </w:r>
    </w:p>
    <w:p w14:paraId="3BEB1491" w14:textId="08CB0306" w:rsidR="00884C09" w:rsidRDefault="00884C09" w:rsidP="002B5B7A">
      <w:pPr>
        <w:pStyle w:val="ITAbsatzohneNr"/>
        <w:numPr>
          <w:ilvl w:val="0"/>
          <w:numId w:val="40"/>
        </w:numPr>
        <w:jc w:val="both"/>
        <w:rPr>
          <w:lang w:val="en-GB"/>
        </w:rPr>
      </w:pPr>
      <w:r>
        <w:rPr>
          <w:lang w:val="en-GB"/>
        </w:rPr>
        <w:t>Pulling suppliers all across the value chain to innovate and increase their know-how</w:t>
      </w:r>
    </w:p>
    <w:p w14:paraId="393343EF" w14:textId="6E5E8A43" w:rsidR="00686E1B" w:rsidRDefault="00686E1B" w:rsidP="002B5B7A">
      <w:pPr>
        <w:pStyle w:val="ITAbsatzohneNr"/>
        <w:numPr>
          <w:ilvl w:val="0"/>
          <w:numId w:val="40"/>
        </w:numPr>
        <w:jc w:val="both"/>
        <w:rPr>
          <w:lang w:val="en-GB"/>
        </w:rPr>
      </w:pPr>
      <w:r>
        <w:rPr>
          <w:lang w:val="en-GB"/>
        </w:rPr>
        <w:t xml:space="preserve">A test platform to test equipment </w:t>
      </w:r>
      <w:r w:rsidRPr="00593430">
        <w:rPr>
          <w:i/>
          <w:iCs/>
          <w:lang w:val="en-GB"/>
        </w:rPr>
        <w:t>in situ</w:t>
      </w:r>
    </w:p>
    <w:p w14:paraId="7EC200B0" w14:textId="6FF6EE7C" w:rsidR="00686E1B" w:rsidRDefault="00686E1B" w:rsidP="002B5B7A">
      <w:pPr>
        <w:pStyle w:val="ITAbsatzohneNr"/>
        <w:numPr>
          <w:ilvl w:val="0"/>
          <w:numId w:val="40"/>
        </w:numPr>
        <w:jc w:val="both"/>
        <w:rPr>
          <w:lang w:val="en-GB"/>
        </w:rPr>
      </w:pPr>
      <w:r>
        <w:rPr>
          <w:lang w:val="en-GB"/>
        </w:rPr>
        <w:t>Trainings on liquid hydrogen safety and management</w:t>
      </w:r>
    </w:p>
    <w:p w14:paraId="73A14A1C" w14:textId="04D09FF7" w:rsidR="00686E1B" w:rsidRDefault="00686E1B" w:rsidP="002B5B7A">
      <w:pPr>
        <w:pStyle w:val="ITAbsatzohneNr"/>
        <w:numPr>
          <w:ilvl w:val="0"/>
          <w:numId w:val="40"/>
        </w:numPr>
        <w:jc w:val="both"/>
        <w:rPr>
          <w:lang w:val="en-GB"/>
        </w:rPr>
      </w:pPr>
      <w:r>
        <w:rPr>
          <w:lang w:val="en-GB"/>
        </w:rPr>
        <w:t>The integration of innovative technologies</w:t>
      </w:r>
    </w:p>
    <w:p w14:paraId="6D1AE0BD" w14:textId="77777777" w:rsidR="00686E1B" w:rsidRPr="00235C67" w:rsidRDefault="00686E1B" w:rsidP="008C7618">
      <w:pPr>
        <w:pStyle w:val="ITAbsatzohneNr"/>
        <w:jc w:val="both"/>
        <w:rPr>
          <w:color w:val="009193"/>
          <w:lang w:val="en-GB"/>
        </w:rPr>
      </w:pPr>
    </w:p>
    <w:p w14:paraId="4331607E" w14:textId="77777777" w:rsidR="00A713BD" w:rsidRPr="00235C67" w:rsidRDefault="00A713BD" w:rsidP="00A713BD">
      <w:pPr>
        <w:pStyle w:val="ITberschrift111"/>
        <w:jc w:val="both"/>
        <w:rPr>
          <w:lang w:val="en-GB"/>
        </w:rPr>
      </w:pPr>
      <w:bookmarkStart w:id="252" w:name="_Toc44068403"/>
      <w:r w:rsidRPr="00235C67">
        <w:rPr>
          <w:lang w:val="en-GB"/>
        </w:rPr>
        <w:t xml:space="preserve">Project’s contribution to </w:t>
      </w:r>
      <w:r w:rsidR="00107BB1" w:rsidRPr="00235C67">
        <w:rPr>
          <w:lang w:val="en-GB"/>
        </w:rPr>
        <w:t>the rolling out of cleaner, cheaper and healthier forms of private and public transport</w:t>
      </w:r>
      <w:bookmarkEnd w:id="252"/>
    </w:p>
    <w:p w14:paraId="04DE233D" w14:textId="0DA3F36E" w:rsidR="00F869C7" w:rsidRDefault="00257980" w:rsidP="009C3456">
      <w:pPr>
        <w:pStyle w:val="CCorpsdetexte"/>
        <w:rPr>
          <w:lang w:val="en-GB"/>
        </w:rPr>
      </w:pPr>
      <w:r w:rsidRPr="5E67942B">
        <w:rPr>
          <w:lang w:val="en-GB"/>
        </w:rPr>
        <w:t>Hydrogen mobility only emits water, avoiding any air pollution</w:t>
      </w:r>
      <w:r w:rsidR="0BF502BD" w:rsidRPr="5E67942B">
        <w:rPr>
          <w:lang w:val="en-GB"/>
        </w:rPr>
        <w:t xml:space="preserve"> and GHG effects</w:t>
      </w:r>
      <w:r w:rsidR="5710F8FE" w:rsidRPr="5E67942B">
        <w:rPr>
          <w:lang w:val="en-GB"/>
        </w:rPr>
        <w:t>.</w:t>
      </w:r>
      <w:r w:rsidRPr="5E67942B">
        <w:rPr>
          <w:lang w:val="en-GB"/>
        </w:rPr>
        <w:t xml:space="preserve"> Hydrogen-propelled vessels can cover long distances and they can be refuelled quickly. Liquid hydrogen is particularly suitable for heavy</w:t>
      </w:r>
      <w:r w:rsidR="7DEAA3E1" w:rsidRPr="5837ACE1">
        <w:rPr>
          <w:lang w:val="en-GB"/>
        </w:rPr>
        <w:t>-duty</w:t>
      </w:r>
      <w:r w:rsidRPr="5E67942B">
        <w:rPr>
          <w:lang w:val="en-GB"/>
        </w:rPr>
        <w:t xml:space="preserve"> transport as it offers much more favourable energy density by </w:t>
      </w:r>
      <w:r w:rsidR="008D605A" w:rsidRPr="5E67942B">
        <w:rPr>
          <w:lang w:val="en-GB"/>
        </w:rPr>
        <w:t>volume</w:t>
      </w:r>
      <w:r w:rsidRPr="5E67942B">
        <w:rPr>
          <w:lang w:val="en-GB"/>
        </w:rPr>
        <w:t xml:space="preserve">. </w:t>
      </w:r>
      <w:r w:rsidR="47C66211" w:rsidRPr="226F2F61">
        <w:rPr>
          <w:lang w:val="en-GB"/>
        </w:rPr>
        <w:t xml:space="preserve">The project </w:t>
      </w:r>
      <w:r w:rsidR="35E12E6A" w:rsidRPr="226F2F61">
        <w:rPr>
          <w:lang w:val="en-GB"/>
        </w:rPr>
        <w:t>assumes</w:t>
      </w:r>
      <w:r w:rsidR="00F869C7" w:rsidRPr="00F869C7">
        <w:rPr>
          <w:lang w:val="en-GB"/>
        </w:rPr>
        <w:t xml:space="preserve"> that </w:t>
      </w:r>
      <w:r w:rsidR="00F869C7">
        <w:rPr>
          <w:lang w:val="en-GB"/>
        </w:rPr>
        <w:t>maritime and river ships</w:t>
      </w:r>
      <w:r w:rsidR="00F869C7" w:rsidRPr="00F869C7">
        <w:rPr>
          <w:lang w:val="en-GB"/>
        </w:rPr>
        <w:t xml:space="preserve"> will be converted from </w:t>
      </w:r>
      <w:r w:rsidR="00F869C7">
        <w:rPr>
          <w:lang w:val="en-GB"/>
        </w:rPr>
        <w:t>heavy fuel</w:t>
      </w:r>
      <w:r w:rsidR="00F869C7" w:rsidRPr="00F869C7">
        <w:rPr>
          <w:lang w:val="en-GB"/>
        </w:rPr>
        <w:t xml:space="preserve"> to </w:t>
      </w:r>
      <w:commentRangeStart w:id="253"/>
      <w:commentRangeStart w:id="254"/>
      <w:r w:rsidR="00F869C7" w:rsidRPr="00F869C7">
        <w:rPr>
          <w:lang w:val="en-GB"/>
        </w:rPr>
        <w:t>hydrogen</w:t>
      </w:r>
      <w:commentRangeEnd w:id="253"/>
      <w:r w:rsidR="00CF5441">
        <w:rPr>
          <w:rStyle w:val="Marquedecommentaire"/>
        </w:rPr>
        <w:commentReference w:id="253"/>
      </w:r>
      <w:commentRangeEnd w:id="254"/>
      <w:r>
        <w:rPr>
          <w:rStyle w:val="Marquedecommentaire"/>
        </w:rPr>
        <w:commentReference w:id="254"/>
      </w:r>
      <w:r w:rsidR="00205444">
        <w:rPr>
          <w:lang w:val="en-GB"/>
        </w:rPr>
        <w:t>.</w:t>
      </w:r>
      <w:r w:rsidR="00F869C7" w:rsidRPr="00F869C7">
        <w:rPr>
          <w:lang w:val="en-GB"/>
        </w:rPr>
        <w:t xml:space="preserve"> </w:t>
      </w:r>
    </w:p>
    <w:p w14:paraId="5852FE9B" w14:textId="77777777" w:rsidR="00B86E19" w:rsidRPr="009C3456" w:rsidRDefault="00B86E19" w:rsidP="009C3456">
      <w:pPr>
        <w:pStyle w:val="CCorpsdetexte"/>
        <w:rPr>
          <w:lang w:val="en-GB"/>
        </w:rPr>
      </w:pPr>
    </w:p>
    <w:p w14:paraId="38AA0D92" w14:textId="77777777" w:rsidR="00107BB1" w:rsidRPr="00235C67" w:rsidRDefault="00107BB1" w:rsidP="00107BB1">
      <w:pPr>
        <w:pStyle w:val="ITberschrift111"/>
        <w:jc w:val="both"/>
        <w:rPr>
          <w:lang w:val="en-GB"/>
        </w:rPr>
      </w:pPr>
      <w:bookmarkStart w:id="255" w:name="_Toc44068404"/>
      <w:r w:rsidRPr="00235C67">
        <w:rPr>
          <w:lang w:val="en-GB"/>
        </w:rPr>
        <w:t xml:space="preserve">Project’s contribution to </w:t>
      </w:r>
      <w:r w:rsidR="008E3B57" w:rsidRPr="00235C67">
        <w:rPr>
          <w:lang w:val="en-GB"/>
        </w:rPr>
        <w:t>creating new jobs in the green economy</w:t>
      </w:r>
      <w:bookmarkEnd w:id="255"/>
    </w:p>
    <w:p w14:paraId="25EAB60D" w14:textId="1C17D4FC" w:rsidR="00317EE5" w:rsidRPr="005714BB" w:rsidRDefault="48DF3929" w:rsidP="005714BB">
      <w:pPr>
        <w:pStyle w:val="CCorpsdetexte"/>
        <w:rPr>
          <w:lang w:val="en-GB"/>
        </w:rPr>
      </w:pPr>
      <w:r w:rsidRPr="2D8C5222">
        <w:rPr>
          <w:lang w:val="en-GB"/>
        </w:rPr>
        <w:t>T</w:t>
      </w:r>
      <w:r w:rsidR="7F4E41E1" w:rsidRPr="2D8C5222">
        <w:rPr>
          <w:lang w:val="en-GB"/>
        </w:rPr>
        <w:t>his</w:t>
      </w:r>
      <w:r w:rsidR="00D0795B" w:rsidRPr="2D8C5222">
        <w:rPr>
          <w:lang w:val="en-GB"/>
        </w:rPr>
        <w:t xml:space="preserve"> project will create </w:t>
      </w:r>
      <w:commentRangeStart w:id="256"/>
      <w:r w:rsidR="00205444" w:rsidRPr="2D8C5222">
        <w:rPr>
          <w:lang w:val="en-GB"/>
        </w:rPr>
        <w:t>j</w:t>
      </w:r>
      <w:r w:rsidR="00D0795B" w:rsidRPr="2D8C5222">
        <w:rPr>
          <w:lang w:val="en-GB"/>
        </w:rPr>
        <w:t>obs</w:t>
      </w:r>
      <w:commentRangeEnd w:id="256"/>
      <w:r w:rsidR="00CF5441">
        <w:rPr>
          <w:rStyle w:val="Marquedecommentaire"/>
        </w:rPr>
        <w:commentReference w:id="256"/>
      </w:r>
      <w:r w:rsidR="00D0795B" w:rsidRPr="2D8C5222">
        <w:rPr>
          <w:lang w:val="en-GB"/>
        </w:rPr>
        <w:t xml:space="preserve"> for the manufacturing of equipment in new industrial facilities. Digitalisation a</w:t>
      </w:r>
      <w:r w:rsidR="00DB7205" w:rsidRPr="2D8C5222">
        <w:rPr>
          <w:lang w:val="en-GB"/>
        </w:rPr>
        <w:t>n</w:t>
      </w:r>
      <w:r w:rsidR="00D0795B" w:rsidRPr="2D8C5222">
        <w:rPr>
          <w:lang w:val="en-GB"/>
        </w:rPr>
        <w:t>d automatization will be key features of these new factories. This will contribute to reinforce the competences based in Europe related to the green economy. When the workers will move to other companies, they will bring their experience with them and contribute to the diffusion of expertise in the green economy. This expertise</w:t>
      </w:r>
      <w:r w:rsidR="00317EE5" w:rsidRPr="2D8C5222">
        <w:rPr>
          <w:lang w:val="en-GB"/>
        </w:rPr>
        <w:t xml:space="preserve"> will be highly demanded on the job market in the future because the</w:t>
      </w:r>
      <w:r w:rsidR="00D0795B" w:rsidRPr="2D8C5222">
        <w:rPr>
          <w:lang w:val="en-GB"/>
        </w:rPr>
        <w:t xml:space="preserve"> people contributing to the project</w:t>
      </w:r>
      <w:r w:rsidR="00317EE5" w:rsidRPr="2D8C5222">
        <w:rPr>
          <w:lang w:val="en-GB"/>
        </w:rPr>
        <w:t xml:space="preserve"> will have been the promoters of a first-of-a-kind that other companies in the industry will be willing to replicate.</w:t>
      </w:r>
    </w:p>
    <w:p w14:paraId="2FBD2AC7" w14:textId="77777777" w:rsidR="00F01591" w:rsidRDefault="00F01591">
      <w:pPr>
        <w:spacing w:after="200"/>
        <w:rPr>
          <w:b/>
          <w:color w:val="000000" w:themeColor="text1"/>
          <w:lang w:val="en-GB"/>
        </w:rPr>
      </w:pPr>
      <w:r>
        <w:rPr>
          <w:lang w:val="en-GB"/>
        </w:rPr>
        <w:br w:type="page"/>
      </w:r>
    </w:p>
    <w:p w14:paraId="7E9D692E" w14:textId="717BA6DC" w:rsidR="00663703" w:rsidRPr="00235C67" w:rsidRDefault="00663703" w:rsidP="00663703">
      <w:pPr>
        <w:pStyle w:val="ITberschrift111"/>
        <w:jc w:val="both"/>
        <w:rPr>
          <w:lang w:val="en-GB"/>
        </w:rPr>
      </w:pPr>
      <w:bookmarkStart w:id="257" w:name="_Toc44068405"/>
      <w:r w:rsidRPr="00235C67">
        <w:rPr>
          <w:lang w:val="en-GB"/>
        </w:rPr>
        <w:lastRenderedPageBreak/>
        <w:t>Other contributions to sustainable development</w:t>
      </w:r>
      <w:bookmarkEnd w:id="257"/>
    </w:p>
    <w:p w14:paraId="2F7F2333" w14:textId="3B198882" w:rsidR="00791A4C" w:rsidRDefault="00791A4C" w:rsidP="00791A4C">
      <w:pPr>
        <w:pStyle w:val="ITAbsatzohneNr"/>
        <w:jc w:val="both"/>
        <w:rPr>
          <w:iCs/>
          <w:lang w:val="en-US"/>
        </w:rPr>
      </w:pPr>
      <w:r w:rsidRPr="00D53ADA">
        <w:rPr>
          <w:iCs/>
          <w:lang w:val="en-US"/>
        </w:rPr>
        <w:t xml:space="preserve">Hydrogen electric </w:t>
      </w:r>
      <w:r w:rsidR="00205444">
        <w:rPr>
          <w:iCs/>
          <w:lang w:val="en-US"/>
        </w:rPr>
        <w:t>ships</w:t>
      </w:r>
      <w:r w:rsidRPr="00D53ADA">
        <w:rPr>
          <w:iCs/>
          <w:lang w:val="en-US"/>
        </w:rPr>
        <w:t xml:space="preserve"> emit only water in the form of gas. </w:t>
      </w:r>
      <w:r>
        <w:rPr>
          <w:iCs/>
          <w:lang w:val="en-US"/>
        </w:rPr>
        <w:t xml:space="preserve">According to </w:t>
      </w:r>
      <w:proofErr w:type="spellStart"/>
      <w:r>
        <w:rPr>
          <w:iCs/>
          <w:lang w:val="en-US"/>
        </w:rPr>
        <w:t>Mobilité</w:t>
      </w:r>
      <w:proofErr w:type="spellEnd"/>
      <w:r>
        <w:rPr>
          <w:iCs/>
          <w:lang w:val="en-US"/>
        </w:rPr>
        <w:t xml:space="preserve"> </w:t>
      </w:r>
      <w:proofErr w:type="spellStart"/>
      <w:r>
        <w:rPr>
          <w:iCs/>
          <w:lang w:val="en-US"/>
        </w:rPr>
        <w:t>hydrogène</w:t>
      </w:r>
      <w:proofErr w:type="spellEnd"/>
      <w:r>
        <w:rPr>
          <w:iCs/>
          <w:lang w:val="en-US"/>
        </w:rPr>
        <w:t xml:space="preserve"> France</w:t>
      </w:r>
      <w:r>
        <w:rPr>
          <w:rStyle w:val="Appelnotedebasdep"/>
          <w:iCs/>
          <w:lang w:val="en-US"/>
        </w:rPr>
        <w:footnoteReference w:id="4"/>
      </w:r>
      <w:r>
        <w:rPr>
          <w:iCs/>
          <w:lang w:val="en-US"/>
        </w:rPr>
        <w:t>:</w:t>
      </w:r>
    </w:p>
    <w:p w14:paraId="3B762EA0" w14:textId="3AB377A1" w:rsidR="00791A4C" w:rsidRDefault="00791A4C" w:rsidP="002B5B7A">
      <w:pPr>
        <w:pStyle w:val="ITAbsatzohneNr"/>
        <w:numPr>
          <w:ilvl w:val="0"/>
          <w:numId w:val="39"/>
        </w:numPr>
        <w:jc w:val="both"/>
        <w:rPr>
          <w:iCs/>
          <w:lang w:val="en-US"/>
        </w:rPr>
      </w:pPr>
      <w:r>
        <w:rPr>
          <w:iCs/>
          <w:lang w:val="en-US"/>
        </w:rPr>
        <w:t xml:space="preserve">H2 </w:t>
      </w:r>
      <w:r w:rsidR="00205444">
        <w:rPr>
          <w:iCs/>
          <w:lang w:val="en-US"/>
        </w:rPr>
        <w:t xml:space="preserve">ships </w:t>
      </w:r>
      <w:r>
        <w:rPr>
          <w:iCs/>
          <w:lang w:val="en-US"/>
        </w:rPr>
        <w:t xml:space="preserve">decrease from </w:t>
      </w:r>
      <w:r w:rsidR="00205444">
        <w:rPr>
          <w:iCs/>
          <w:lang w:val="en-US"/>
        </w:rPr>
        <w:t>90</w:t>
      </w:r>
      <w:r>
        <w:rPr>
          <w:iCs/>
          <w:lang w:val="en-US"/>
        </w:rPr>
        <w:t>% CO</w:t>
      </w:r>
      <w:r w:rsidRPr="00884C09">
        <w:rPr>
          <w:iCs/>
          <w:vertAlign w:val="subscript"/>
          <w:lang w:val="en-US"/>
        </w:rPr>
        <w:t>2</w:t>
      </w:r>
      <w:r>
        <w:rPr>
          <w:iCs/>
          <w:lang w:val="en-US"/>
        </w:rPr>
        <w:t xml:space="preserve"> emissions compared to </w:t>
      </w:r>
      <w:r w:rsidR="00205444">
        <w:rPr>
          <w:iCs/>
          <w:lang w:val="en-US"/>
        </w:rPr>
        <w:t>conventional ship</w:t>
      </w:r>
    </w:p>
    <w:p w14:paraId="3FE77476" w14:textId="02887EF3" w:rsidR="00791A4C" w:rsidRDefault="00791A4C" w:rsidP="002B5B7A">
      <w:pPr>
        <w:pStyle w:val="ITAbsatzohneNr"/>
        <w:numPr>
          <w:ilvl w:val="0"/>
          <w:numId w:val="39"/>
        </w:numPr>
        <w:jc w:val="both"/>
        <w:rPr>
          <w:iCs/>
          <w:lang w:val="en-US"/>
        </w:rPr>
      </w:pPr>
      <w:r>
        <w:rPr>
          <w:iCs/>
          <w:lang w:val="en-US"/>
        </w:rPr>
        <w:t>H2 vehicles do not emit particles like NOx</w:t>
      </w:r>
      <w:r w:rsidR="17996B24" w:rsidRPr="3472043A">
        <w:rPr>
          <w:lang w:val="en-US"/>
        </w:rPr>
        <w:t xml:space="preserve">, </w:t>
      </w:r>
      <w:proofErr w:type="spellStart"/>
      <w:r w:rsidR="0B2ED72A" w:rsidRPr="3472043A">
        <w:rPr>
          <w:lang w:val="en-US"/>
        </w:rPr>
        <w:t>SOx</w:t>
      </w:r>
      <w:proofErr w:type="spellEnd"/>
      <w:r>
        <w:rPr>
          <w:iCs/>
          <w:lang w:val="en-US"/>
        </w:rPr>
        <w:t xml:space="preserve"> and </w:t>
      </w:r>
      <w:r w:rsidR="155EF43E" w:rsidRPr="3472043A">
        <w:rPr>
          <w:lang w:val="en-US"/>
        </w:rPr>
        <w:t>Particulate matters</w:t>
      </w:r>
    </w:p>
    <w:p w14:paraId="2D6B9F85" w14:textId="2249546F" w:rsidR="00791A4C" w:rsidRDefault="00791A4C" w:rsidP="002B5B7A">
      <w:pPr>
        <w:pStyle w:val="ITAbsatzohneNr"/>
        <w:numPr>
          <w:ilvl w:val="0"/>
          <w:numId w:val="39"/>
        </w:numPr>
        <w:jc w:val="both"/>
        <w:rPr>
          <w:iCs/>
          <w:lang w:val="en-US"/>
        </w:rPr>
      </w:pPr>
      <w:r>
        <w:rPr>
          <w:iCs/>
          <w:lang w:val="en-US"/>
        </w:rPr>
        <w:t xml:space="preserve">H2 vehicles </w:t>
      </w:r>
      <w:r w:rsidR="57D117A7" w:rsidRPr="3453E587">
        <w:rPr>
          <w:lang w:val="en-US"/>
        </w:rPr>
        <w:t>reduce</w:t>
      </w:r>
      <w:r>
        <w:rPr>
          <w:iCs/>
          <w:lang w:val="en-US"/>
        </w:rPr>
        <w:t xml:space="preserve"> noise.</w:t>
      </w:r>
    </w:p>
    <w:p w14:paraId="14D38431" w14:textId="77777777" w:rsidR="00791A4C" w:rsidRDefault="00791A4C" w:rsidP="00791A4C">
      <w:pPr>
        <w:pStyle w:val="ITAbsatzohneNr"/>
        <w:jc w:val="both"/>
        <w:rPr>
          <w:iCs/>
          <w:lang w:val="en-US"/>
        </w:rPr>
      </w:pPr>
    </w:p>
    <w:p w14:paraId="1182FB3C" w14:textId="477B764B" w:rsidR="00791A4C" w:rsidRDefault="00791A4C" w:rsidP="00791A4C">
      <w:pPr>
        <w:pStyle w:val="ITAbsatzohneNr"/>
        <w:jc w:val="both"/>
        <w:rPr>
          <w:iCs/>
          <w:lang w:val="en-US"/>
        </w:rPr>
      </w:pPr>
      <w:r>
        <w:rPr>
          <w:iCs/>
          <w:lang w:val="en-US"/>
        </w:rPr>
        <w:t>Thus, the maritime and river ships targeted by the project will</w:t>
      </w:r>
      <w:r w:rsidRPr="00D53ADA">
        <w:rPr>
          <w:iCs/>
          <w:lang w:val="en-US"/>
        </w:rPr>
        <w:t xml:space="preserve"> enable a considerable </w:t>
      </w:r>
      <w:r w:rsidR="00CAA9FF" w:rsidRPr="3453E587">
        <w:rPr>
          <w:lang w:val="en-US"/>
        </w:rPr>
        <w:t>improvement of life quality by reducing</w:t>
      </w:r>
      <w:r w:rsidRPr="00D53ADA">
        <w:rPr>
          <w:iCs/>
          <w:lang w:val="en-US"/>
        </w:rPr>
        <w:t xml:space="preserve"> air pollution</w:t>
      </w:r>
      <w:r w:rsidR="00CAA9FF" w:rsidRPr="3453E587">
        <w:rPr>
          <w:lang w:val="en-US"/>
        </w:rPr>
        <w:t>, GHG effects and noise</w:t>
      </w:r>
      <w:r w:rsidRPr="00D53ADA" w:rsidDel="00372DF4">
        <w:rPr>
          <w:iCs/>
          <w:lang w:val="en-US"/>
        </w:rPr>
        <w:t>.</w:t>
      </w:r>
    </w:p>
    <w:p w14:paraId="72404217" w14:textId="2634642B" w:rsidR="00B86E19" w:rsidRDefault="00B86E19" w:rsidP="00791A4C">
      <w:pPr>
        <w:pStyle w:val="ITAbsatzohneNr"/>
        <w:jc w:val="both"/>
        <w:rPr>
          <w:iCs/>
          <w:lang w:val="en-US"/>
        </w:rPr>
      </w:pPr>
    </w:p>
    <w:p w14:paraId="42F38A2E" w14:textId="77777777" w:rsidR="00B86E19" w:rsidRPr="00D53ADA" w:rsidRDefault="00B86E19" w:rsidP="00791A4C">
      <w:pPr>
        <w:pStyle w:val="ITAbsatzohneNr"/>
        <w:jc w:val="both"/>
        <w:rPr>
          <w:iCs/>
          <w:lang w:val="en-US"/>
        </w:rPr>
      </w:pPr>
    </w:p>
    <w:p w14:paraId="54826EF9" w14:textId="77777777" w:rsidR="000047ED" w:rsidRPr="00235C67" w:rsidRDefault="1F06EDE7" w:rsidP="000047ED">
      <w:pPr>
        <w:pStyle w:val="ITberschrift11"/>
        <w:rPr>
          <w:lang w:val="en-GB"/>
        </w:rPr>
      </w:pPr>
      <w:bookmarkStart w:id="258" w:name="_Toc44068406"/>
      <w:r w:rsidRPr="04BD87DC">
        <w:rPr>
          <w:lang w:val="en-GB"/>
        </w:rPr>
        <w:t xml:space="preserve">Contribution to the hydrogen </w:t>
      </w:r>
      <w:r w:rsidR="686ABA2F" w:rsidRPr="04BD87DC">
        <w:rPr>
          <w:lang w:val="en-GB"/>
        </w:rPr>
        <w:t xml:space="preserve">strategic </w:t>
      </w:r>
      <w:r w:rsidRPr="04BD87DC">
        <w:rPr>
          <w:lang w:val="en-GB"/>
        </w:rPr>
        <w:t>value chain</w:t>
      </w:r>
      <w:bookmarkEnd w:id="258"/>
    </w:p>
    <w:p w14:paraId="2AE82791" w14:textId="1314DFE0" w:rsidR="000047ED" w:rsidRDefault="000047ED" w:rsidP="000047ED">
      <w:pPr>
        <w:pStyle w:val="ITberschrift111"/>
        <w:rPr>
          <w:lang w:val="en-GB"/>
        </w:rPr>
      </w:pPr>
      <w:bookmarkStart w:id="259" w:name="_Toc44068407"/>
      <w:r w:rsidRPr="00235C67">
        <w:rPr>
          <w:lang w:val="en-GB"/>
        </w:rPr>
        <w:t xml:space="preserve">Project’s position in the hydrogen </w:t>
      </w:r>
      <w:r w:rsidR="00EE7559" w:rsidRPr="00235C67">
        <w:rPr>
          <w:lang w:val="en-GB"/>
        </w:rPr>
        <w:t xml:space="preserve">strategic </w:t>
      </w:r>
      <w:r w:rsidRPr="00235C67">
        <w:rPr>
          <w:lang w:val="en-GB"/>
        </w:rPr>
        <w:t>value chain</w:t>
      </w:r>
      <w:bookmarkEnd w:id="259"/>
    </w:p>
    <w:p w14:paraId="22DD515E" w14:textId="5F5942D2" w:rsidR="00DF231D" w:rsidRPr="00DF231D" w:rsidRDefault="0036179A" w:rsidP="00DF231D">
      <w:pPr>
        <w:pStyle w:val="ITAbsatzohneNr"/>
        <w:jc w:val="both"/>
        <w:rPr>
          <w:lang w:val="en-GB"/>
        </w:rPr>
      </w:pPr>
      <w:r w:rsidRPr="0036179A">
        <w:rPr>
          <w:lang w:val="en-GB"/>
        </w:rPr>
        <w:t xml:space="preserve">Thanks to its </w:t>
      </w:r>
      <w:r w:rsidR="00710232">
        <w:rPr>
          <w:lang w:val="en-GB"/>
        </w:rPr>
        <w:t>complementary</w:t>
      </w:r>
      <w:r w:rsidRPr="0036179A">
        <w:rPr>
          <w:lang w:val="en-GB"/>
        </w:rPr>
        <w:t xml:space="preserve"> partners</w:t>
      </w:r>
      <w:r>
        <w:rPr>
          <w:lang w:val="en-GB"/>
        </w:rPr>
        <w:t>,</w:t>
      </w:r>
      <w:r w:rsidRPr="0036179A">
        <w:rPr>
          <w:lang w:val="en-GB"/>
        </w:rPr>
        <w:t xml:space="preserve"> </w:t>
      </w:r>
      <w:r>
        <w:rPr>
          <w:lang w:val="en-GB"/>
        </w:rPr>
        <w:t>t</w:t>
      </w:r>
      <w:r w:rsidR="00DF231D">
        <w:rPr>
          <w:lang w:val="en-GB"/>
        </w:rPr>
        <w:t xml:space="preserve">he project will be integrated across most steps of the hydrogen strategic value chain, from hydrogen liquefaction to </w:t>
      </w:r>
      <w:r w:rsidR="00C151DE">
        <w:rPr>
          <w:lang w:val="en-GB"/>
        </w:rPr>
        <w:t>supply chain management</w:t>
      </w:r>
      <w:r w:rsidR="00DF231D">
        <w:rPr>
          <w:lang w:val="en-GB"/>
        </w:rPr>
        <w:t>, bunkering stations and use for heavy</w:t>
      </w:r>
      <w:r w:rsidR="38D1CEC9" w:rsidRPr="7648286A">
        <w:rPr>
          <w:lang w:val="en-GB"/>
        </w:rPr>
        <w:t>-duty</w:t>
      </w:r>
      <w:r w:rsidR="00DF231D">
        <w:rPr>
          <w:lang w:val="en-GB"/>
        </w:rPr>
        <w:t xml:space="preserve"> mobility applications (maritime and river ships). Only </w:t>
      </w:r>
      <w:r w:rsidR="0028147C">
        <w:rPr>
          <w:lang w:val="en-GB"/>
        </w:rPr>
        <w:t xml:space="preserve">clean </w:t>
      </w:r>
      <w:r w:rsidR="00DF231D">
        <w:rPr>
          <w:lang w:val="en-GB"/>
        </w:rPr>
        <w:t xml:space="preserve">energy production </w:t>
      </w:r>
      <w:r w:rsidR="008D605A">
        <w:rPr>
          <w:lang w:val="en-GB"/>
        </w:rPr>
        <w:t>is</w:t>
      </w:r>
      <w:r w:rsidR="00DF231D">
        <w:rPr>
          <w:lang w:val="en-GB"/>
        </w:rPr>
        <w:t xml:space="preserve"> not encompassed in the project.</w:t>
      </w:r>
      <w:r w:rsidR="00CC496A">
        <w:rPr>
          <w:lang w:val="en-GB"/>
        </w:rPr>
        <w:t xml:space="preserve"> However, while contributing to the development of the liquid hydrogen supply chain and its massification, the project will have an indirect impact on </w:t>
      </w:r>
      <w:r w:rsidR="008D605A">
        <w:rPr>
          <w:lang w:val="en-GB"/>
        </w:rPr>
        <w:t xml:space="preserve">this </w:t>
      </w:r>
      <w:r w:rsidR="00CC496A">
        <w:rPr>
          <w:lang w:val="en-GB"/>
        </w:rPr>
        <w:t>initial step.</w:t>
      </w:r>
    </w:p>
    <w:p w14:paraId="5F46DB89" w14:textId="32C77F08" w:rsidR="000047ED" w:rsidRPr="00205444" w:rsidRDefault="000047ED" w:rsidP="00205444">
      <w:pPr>
        <w:pStyle w:val="ITberschrift111"/>
        <w:rPr>
          <w:lang w:val="en-GB"/>
        </w:rPr>
      </w:pPr>
      <w:bookmarkStart w:id="260" w:name="_Toc44068408"/>
      <w:r w:rsidRPr="00235C67">
        <w:rPr>
          <w:lang w:val="en-GB"/>
        </w:rPr>
        <w:t>Industrial value chain in France</w:t>
      </w:r>
      <w:bookmarkEnd w:id="260"/>
    </w:p>
    <w:p w14:paraId="241A08C5" w14:textId="100730EE" w:rsidR="00C151DE" w:rsidRPr="00E64F25" w:rsidRDefault="00C151DE" w:rsidP="00D560C5">
      <w:pPr>
        <w:pStyle w:val="ITAbsatzohneNr"/>
        <w:jc w:val="both"/>
        <w:rPr>
          <w:lang w:val="en-GB"/>
        </w:rPr>
      </w:pPr>
      <w:r w:rsidRPr="00E64F25">
        <w:rPr>
          <w:lang w:val="en-GB"/>
        </w:rPr>
        <w:t xml:space="preserve">On top of its </w:t>
      </w:r>
      <w:r w:rsidR="00440215">
        <w:rPr>
          <w:lang w:val="en-GB"/>
        </w:rPr>
        <w:t>three</w:t>
      </w:r>
      <w:r w:rsidRPr="00E64F25">
        <w:rPr>
          <w:lang w:val="en-GB"/>
        </w:rPr>
        <w:t xml:space="preserve"> key partners, </w:t>
      </w:r>
      <w:proofErr w:type="spellStart"/>
      <w:r w:rsidRPr="00E64F25">
        <w:rPr>
          <w:lang w:val="en-GB"/>
        </w:rPr>
        <w:t>ArianeGroup</w:t>
      </w:r>
      <w:proofErr w:type="spellEnd"/>
      <w:r w:rsidRPr="00E64F25">
        <w:rPr>
          <w:lang w:val="en-GB"/>
        </w:rPr>
        <w:t>, CMA CGM</w:t>
      </w:r>
      <w:r w:rsidR="00090004">
        <w:rPr>
          <w:lang w:val="en-GB"/>
        </w:rPr>
        <w:t xml:space="preserve">, </w:t>
      </w:r>
      <w:r w:rsidR="008D605A">
        <w:rPr>
          <w:lang w:val="en-GB"/>
        </w:rPr>
        <w:t>ENGIE</w:t>
      </w:r>
      <w:r w:rsidRPr="00E64F25">
        <w:rPr>
          <w:lang w:val="en-GB"/>
        </w:rPr>
        <w:t>, the project will gather key French industrial and institutional players, from</w:t>
      </w:r>
      <w:r w:rsidR="00EF61B0">
        <w:rPr>
          <w:lang w:val="en-GB"/>
        </w:rPr>
        <w:t xml:space="preserve"> </w:t>
      </w:r>
      <w:r w:rsidRPr="00E64F25">
        <w:rPr>
          <w:lang w:val="en-GB"/>
        </w:rPr>
        <w:t xml:space="preserve">port authorities, </w:t>
      </w:r>
      <w:r w:rsidR="00D560C5" w:rsidRPr="008D605A">
        <w:rPr>
          <w:lang w:val="en-GB"/>
        </w:rPr>
        <w:t>shipyards,</w:t>
      </w:r>
      <w:r w:rsidR="00D560C5" w:rsidRPr="00E64F25">
        <w:rPr>
          <w:lang w:val="en-GB"/>
        </w:rPr>
        <w:t xml:space="preserve"> </w:t>
      </w:r>
      <w:r w:rsidR="00B805DC" w:rsidRPr="00E64F25">
        <w:rPr>
          <w:lang w:val="en-GB"/>
        </w:rPr>
        <w:t xml:space="preserve">design offices, </w:t>
      </w:r>
      <w:r w:rsidR="00D560C5" w:rsidRPr="00E64F25">
        <w:rPr>
          <w:lang w:val="en-GB"/>
        </w:rPr>
        <w:t xml:space="preserve">integrator / </w:t>
      </w:r>
      <w:r w:rsidRPr="00E64F25">
        <w:rPr>
          <w:lang w:val="en-GB"/>
        </w:rPr>
        <w:t xml:space="preserve">equipment suppliers, </w:t>
      </w:r>
      <w:r w:rsidR="00B805DC" w:rsidRPr="008D605A">
        <w:rPr>
          <w:lang w:val="en-GB"/>
        </w:rPr>
        <w:t>certification authorities,</w:t>
      </w:r>
      <w:r w:rsidR="00B805DC" w:rsidRPr="00E64F25">
        <w:rPr>
          <w:lang w:val="en-GB"/>
        </w:rPr>
        <w:t xml:space="preserve"> </w:t>
      </w:r>
      <w:r w:rsidRPr="00E64F25">
        <w:rPr>
          <w:lang w:val="en-GB"/>
        </w:rPr>
        <w:t xml:space="preserve">contributing to the </w:t>
      </w:r>
      <w:r w:rsidR="00B805DC" w:rsidRPr="00E64F25">
        <w:rPr>
          <w:lang w:val="en-GB"/>
        </w:rPr>
        <w:t>development</w:t>
      </w:r>
      <w:r w:rsidRPr="00E64F25">
        <w:rPr>
          <w:lang w:val="en-GB"/>
        </w:rPr>
        <w:t xml:space="preserve"> of an industrial value chain in France</w:t>
      </w:r>
      <w:r w:rsidR="00B805DC" w:rsidRPr="00E64F25">
        <w:rPr>
          <w:lang w:val="en-GB"/>
        </w:rPr>
        <w:t>.</w:t>
      </w:r>
    </w:p>
    <w:p w14:paraId="385BA443" w14:textId="36FE2F3E" w:rsidR="00D560C5" w:rsidRPr="00E64F25" w:rsidRDefault="00D560C5" w:rsidP="00D560C5">
      <w:pPr>
        <w:pStyle w:val="ITAbsatzohneNr"/>
        <w:jc w:val="both"/>
        <w:rPr>
          <w:lang w:val="en-GB"/>
        </w:rPr>
      </w:pPr>
    </w:p>
    <w:p w14:paraId="7CA81D29" w14:textId="2DCF52DD" w:rsidR="00D560C5" w:rsidRPr="00205444" w:rsidRDefault="00D560C5" w:rsidP="00205444">
      <w:pPr>
        <w:pStyle w:val="ITAbsatzohneNr"/>
        <w:jc w:val="both"/>
        <w:rPr>
          <w:lang w:val="en-GB"/>
        </w:rPr>
      </w:pPr>
      <w:r w:rsidRPr="00E64F25">
        <w:rPr>
          <w:lang w:val="en-GB"/>
        </w:rPr>
        <w:t xml:space="preserve">In particular, </w:t>
      </w:r>
      <w:r w:rsidR="00094C80" w:rsidRPr="00E64F25">
        <w:rPr>
          <w:lang w:val="en-GB"/>
        </w:rPr>
        <w:t>the development and implementation of industrial capacities for the production of equipment will have to cover all the systems used for the on-board and on-ground segments. S</w:t>
      </w:r>
      <w:r w:rsidRPr="00E64F25">
        <w:rPr>
          <w:lang w:val="en-GB"/>
        </w:rPr>
        <w:t xml:space="preserve">ome potential French suppliers </w:t>
      </w:r>
      <w:r w:rsidR="00631AE0" w:rsidRPr="00E64F25">
        <w:rPr>
          <w:lang w:val="en-GB"/>
        </w:rPr>
        <w:t xml:space="preserve">and contractors </w:t>
      </w:r>
      <w:r w:rsidRPr="00E64F25">
        <w:rPr>
          <w:lang w:val="en-GB"/>
        </w:rPr>
        <w:t>have already been pre-identified</w:t>
      </w:r>
      <w:r w:rsidR="00205444">
        <w:rPr>
          <w:lang w:val="en-GB"/>
        </w:rPr>
        <w:t>.</w:t>
      </w:r>
      <w:r w:rsidR="5E64B89B" w:rsidRPr="53B618D1">
        <w:rPr>
          <w:lang w:val="en-GB"/>
        </w:rPr>
        <w:t xml:space="preserve"> </w:t>
      </w:r>
      <w:r w:rsidR="5E64B89B" w:rsidRPr="66FBB1FE">
        <w:rPr>
          <w:lang w:val="en-GB"/>
        </w:rPr>
        <w:t xml:space="preserve">It is the case for </w:t>
      </w:r>
      <w:proofErr w:type="spellStart"/>
      <w:r w:rsidR="5E64B89B" w:rsidRPr="66FBB1FE">
        <w:rPr>
          <w:lang w:val="en-GB"/>
        </w:rPr>
        <w:t>FivesCryo</w:t>
      </w:r>
      <w:proofErr w:type="spellEnd"/>
      <w:r w:rsidR="5E64B89B" w:rsidRPr="66FBB1FE">
        <w:rPr>
          <w:lang w:val="en-GB"/>
        </w:rPr>
        <w:t xml:space="preserve"> for the liquefaction exchangers.</w:t>
      </w:r>
    </w:p>
    <w:p w14:paraId="3BAA41F8" w14:textId="5DAE5B9D" w:rsidR="00631AE0" w:rsidRDefault="00631AE0" w:rsidP="00631AE0">
      <w:pPr>
        <w:pStyle w:val="ITAbsatzohneNr"/>
        <w:jc w:val="both"/>
        <w:rPr>
          <w:lang w:val="en-US"/>
        </w:rPr>
      </w:pPr>
    </w:p>
    <w:p w14:paraId="04FD8083" w14:textId="1F95D4FE" w:rsidR="00094C80" w:rsidRPr="00205444" w:rsidRDefault="00094C80" w:rsidP="00205444">
      <w:pPr>
        <w:pStyle w:val="ITAbsatzohneNr"/>
        <w:jc w:val="both"/>
        <w:rPr>
          <w:lang w:val="en-GB"/>
        </w:rPr>
      </w:pPr>
      <w:r w:rsidRPr="008D605A">
        <w:rPr>
          <w:lang w:val="en-US"/>
        </w:rPr>
        <w:t xml:space="preserve">Moreover, suppliers and contractors from the entire value chain of maritime and river mobility will have to contribute to the project: system engineering, logistics, risk analysis, monitoring and maintenance systems, mobile terminal station, storage platform and / or supply ship. Here again, </w:t>
      </w:r>
      <w:r w:rsidRPr="00E64F25">
        <w:rPr>
          <w:lang w:val="en-GB"/>
        </w:rPr>
        <w:t>some potential French suppliers and contractors have already been pre-</w:t>
      </w:r>
      <w:r w:rsidR="00A572EF" w:rsidRPr="00E64F25">
        <w:rPr>
          <w:lang w:val="en-GB"/>
        </w:rPr>
        <w:t>identified</w:t>
      </w:r>
      <w:r w:rsidR="00A572EF">
        <w:rPr>
          <w:lang w:val="en-GB"/>
        </w:rPr>
        <w:t>.</w:t>
      </w:r>
    </w:p>
    <w:p w14:paraId="7E9761F4" w14:textId="77777777" w:rsidR="00094C80" w:rsidRDefault="00094C80" w:rsidP="00631AE0">
      <w:pPr>
        <w:pStyle w:val="ITAbsatzohneNr"/>
        <w:jc w:val="both"/>
        <w:rPr>
          <w:lang w:val="en-US"/>
        </w:rPr>
      </w:pPr>
    </w:p>
    <w:p w14:paraId="48FB7044" w14:textId="2E4E2724" w:rsidR="00631AE0" w:rsidRDefault="00631AE0" w:rsidP="00631AE0">
      <w:pPr>
        <w:pStyle w:val="ITAbsatzohneNr"/>
        <w:jc w:val="both"/>
        <w:rPr>
          <w:lang w:val="en-US"/>
        </w:rPr>
      </w:pPr>
      <w:r>
        <w:rPr>
          <w:lang w:val="en-US"/>
        </w:rPr>
        <w:t>The choice of the suppliers and contractors will be made during the feasibility study by 202</w:t>
      </w:r>
      <w:r w:rsidR="00205444">
        <w:rPr>
          <w:lang w:val="en-US"/>
        </w:rPr>
        <w:t>1.</w:t>
      </w:r>
      <w:r>
        <w:rPr>
          <w:lang w:val="en-US"/>
        </w:rPr>
        <w:t xml:space="preserve"> </w:t>
      </w:r>
      <w:r w:rsidRPr="00593430">
        <w:rPr>
          <w:lang w:val="en-US"/>
        </w:rPr>
        <w:t xml:space="preserve">The </w:t>
      </w:r>
      <w:r>
        <w:rPr>
          <w:lang w:val="en-US"/>
        </w:rPr>
        <w:t xml:space="preserve">main </w:t>
      </w:r>
      <w:r w:rsidRPr="00593430">
        <w:rPr>
          <w:lang w:val="en-US"/>
        </w:rPr>
        <w:t>criter</w:t>
      </w:r>
      <w:r>
        <w:rPr>
          <w:lang w:val="en-US"/>
        </w:rPr>
        <w:t>i</w:t>
      </w:r>
      <w:r w:rsidRPr="00593430">
        <w:rPr>
          <w:lang w:val="en-US"/>
        </w:rPr>
        <w:t>a for the s</w:t>
      </w:r>
      <w:r>
        <w:rPr>
          <w:lang w:val="en-US"/>
        </w:rPr>
        <w:t>election are the following:</w:t>
      </w:r>
    </w:p>
    <w:p w14:paraId="710ECD92" w14:textId="77777777" w:rsidR="00631AE0" w:rsidRPr="00593430" w:rsidRDefault="00631AE0" w:rsidP="002B5B7A">
      <w:pPr>
        <w:pStyle w:val="TM8"/>
        <w:numPr>
          <w:ilvl w:val="0"/>
          <w:numId w:val="45"/>
        </w:numPr>
        <w:spacing w:after="0"/>
        <w:ind w:left="714" w:hanging="357"/>
        <w:jc w:val="both"/>
        <w:rPr>
          <w:lang w:val="en-GB"/>
        </w:rPr>
      </w:pPr>
      <w:r w:rsidRPr="00593430">
        <w:rPr>
          <w:lang w:val="en-GB"/>
        </w:rPr>
        <w:t>Cost</w:t>
      </w:r>
    </w:p>
    <w:p w14:paraId="5FF15751" w14:textId="77777777" w:rsidR="00631AE0" w:rsidRPr="00593430" w:rsidRDefault="00631AE0" w:rsidP="002B5B7A">
      <w:pPr>
        <w:pStyle w:val="TM8"/>
        <w:numPr>
          <w:ilvl w:val="0"/>
          <w:numId w:val="45"/>
        </w:numPr>
        <w:spacing w:after="0"/>
        <w:ind w:left="714" w:hanging="357"/>
        <w:jc w:val="both"/>
        <w:rPr>
          <w:lang w:val="en-GB"/>
        </w:rPr>
      </w:pPr>
      <w:r w:rsidRPr="00593430">
        <w:rPr>
          <w:lang w:val="en-GB"/>
        </w:rPr>
        <w:t>Demonstrated experience</w:t>
      </w:r>
    </w:p>
    <w:p w14:paraId="48AFB33D" w14:textId="0F00EE2F" w:rsidR="00631AE0" w:rsidRDefault="00631AE0" w:rsidP="002B5B7A">
      <w:pPr>
        <w:pStyle w:val="ITAbsatzohneNr"/>
        <w:numPr>
          <w:ilvl w:val="0"/>
          <w:numId w:val="45"/>
        </w:numPr>
        <w:ind w:left="714" w:hanging="357"/>
        <w:jc w:val="both"/>
        <w:rPr>
          <w:lang w:val="en-GB"/>
        </w:rPr>
      </w:pPr>
      <w:r w:rsidRPr="00593430">
        <w:rPr>
          <w:lang w:val="en-GB"/>
        </w:rPr>
        <w:t>Maturity and reliability</w:t>
      </w:r>
    </w:p>
    <w:p w14:paraId="31BE29FC" w14:textId="70EBFB3D" w:rsidR="00BE21AE" w:rsidRPr="00593430" w:rsidRDefault="00BE21AE" w:rsidP="002B5B7A">
      <w:pPr>
        <w:pStyle w:val="ITAbsatzohneNr"/>
        <w:numPr>
          <w:ilvl w:val="0"/>
          <w:numId w:val="45"/>
        </w:numPr>
        <w:ind w:left="714" w:hanging="357"/>
        <w:jc w:val="both"/>
        <w:rPr>
          <w:lang w:val="en-GB"/>
        </w:rPr>
      </w:pPr>
      <w:r>
        <w:rPr>
          <w:lang w:val="en-GB"/>
        </w:rPr>
        <w:t>Safety</w:t>
      </w:r>
    </w:p>
    <w:p w14:paraId="0CDE36E8" w14:textId="77777777" w:rsidR="00631AE0" w:rsidRPr="00593430" w:rsidRDefault="00631AE0" w:rsidP="002B5B7A">
      <w:pPr>
        <w:pStyle w:val="ITAbsatzohneNr"/>
        <w:numPr>
          <w:ilvl w:val="0"/>
          <w:numId w:val="45"/>
        </w:numPr>
        <w:ind w:left="714" w:hanging="357"/>
        <w:jc w:val="both"/>
        <w:rPr>
          <w:lang w:val="en-GB"/>
        </w:rPr>
      </w:pPr>
      <w:r w:rsidRPr="00593430">
        <w:rPr>
          <w:lang w:val="en-GB"/>
        </w:rPr>
        <w:t>Scalability</w:t>
      </w:r>
    </w:p>
    <w:p w14:paraId="43ED1DED" w14:textId="77777777" w:rsidR="00631AE0" w:rsidRPr="00593430" w:rsidRDefault="00631AE0" w:rsidP="002B5B7A">
      <w:pPr>
        <w:pStyle w:val="TM8"/>
        <w:numPr>
          <w:ilvl w:val="0"/>
          <w:numId w:val="45"/>
        </w:numPr>
        <w:spacing w:after="0"/>
        <w:ind w:left="714" w:hanging="357"/>
        <w:jc w:val="both"/>
        <w:rPr>
          <w:lang w:val="en-GB"/>
        </w:rPr>
      </w:pPr>
      <w:r w:rsidRPr="00593430">
        <w:rPr>
          <w:lang w:val="en-GB"/>
        </w:rPr>
        <w:t>Industrialization ability in France</w:t>
      </w:r>
      <w:r>
        <w:rPr>
          <w:lang w:val="en-GB"/>
        </w:rPr>
        <w:t xml:space="preserve"> and in Europe.</w:t>
      </w:r>
    </w:p>
    <w:p w14:paraId="76125579" w14:textId="77777777" w:rsidR="00631AE0" w:rsidRDefault="00631AE0" w:rsidP="00D560C5">
      <w:pPr>
        <w:pStyle w:val="ITAbsatzohneNr"/>
        <w:jc w:val="both"/>
        <w:rPr>
          <w:color w:val="009193"/>
          <w:lang w:val="en-GB"/>
        </w:rPr>
      </w:pPr>
    </w:p>
    <w:p w14:paraId="05F4C691" w14:textId="5FAC7506" w:rsidR="00D560C5" w:rsidRPr="00E64F25" w:rsidRDefault="001A4F01" w:rsidP="00D560C5">
      <w:pPr>
        <w:pStyle w:val="ITAbsatzohneNr"/>
        <w:jc w:val="both"/>
        <w:rPr>
          <w:lang w:val="en-GB"/>
        </w:rPr>
      </w:pPr>
      <w:r w:rsidRPr="00E64F25">
        <w:rPr>
          <w:lang w:val="en-GB"/>
        </w:rPr>
        <w:t xml:space="preserve">They will be key contributors </w:t>
      </w:r>
      <w:r w:rsidR="004D06F1" w:rsidRPr="00E64F25">
        <w:rPr>
          <w:lang w:val="en-GB"/>
        </w:rPr>
        <w:t>in order to take strategic decisions to achieve the objectives of the project</w:t>
      </w:r>
      <w:r w:rsidRPr="00E64F25">
        <w:rPr>
          <w:lang w:val="en-GB"/>
        </w:rPr>
        <w:t xml:space="preserve">, particularly in the FID phase where they will be included in the feedback loops associated with </w:t>
      </w:r>
      <w:r w:rsidRPr="00E64F25">
        <w:rPr>
          <w:lang w:val="en-GB"/>
        </w:rPr>
        <w:lastRenderedPageBreak/>
        <w:t xml:space="preserve">the whole industrialisation process. </w:t>
      </w:r>
      <w:r w:rsidR="0046280D" w:rsidRPr="00E64F25">
        <w:rPr>
          <w:lang w:val="en-GB"/>
        </w:rPr>
        <w:t>They will learn, increase their know-how and develop new products and processes. Based on this learning phase, they will be able to support the massification of the liquid hydrogen value chain for maritime and river ships at the European and global levels.</w:t>
      </w:r>
    </w:p>
    <w:p w14:paraId="37DDB85F" w14:textId="77777777" w:rsidR="0046280D" w:rsidRPr="00E64F25" w:rsidRDefault="0046280D" w:rsidP="00D560C5">
      <w:pPr>
        <w:pStyle w:val="ITAbsatzohneNr"/>
        <w:jc w:val="both"/>
        <w:rPr>
          <w:lang w:val="en-GB"/>
        </w:rPr>
      </w:pPr>
    </w:p>
    <w:p w14:paraId="3062D48C" w14:textId="36286507" w:rsidR="00D560C5" w:rsidRPr="008D605A" w:rsidRDefault="00707E50" w:rsidP="00D560C5">
      <w:pPr>
        <w:pStyle w:val="ITAbsatzohneNr"/>
        <w:jc w:val="both"/>
        <w:rPr>
          <w:rFonts w:eastAsia="Calibri" w:cs="Cambria"/>
          <w:lang w:val="en-US" w:eastAsia="en-US"/>
        </w:rPr>
      </w:pPr>
      <w:r w:rsidRPr="00E64F25">
        <w:rPr>
          <w:lang w:val="en-GB"/>
        </w:rPr>
        <w:t xml:space="preserve">Some leading French ports will also be key contributors to the project’s success. </w:t>
      </w:r>
      <w:r w:rsidRPr="009D498F">
        <w:rPr>
          <w:lang w:val="en-US"/>
        </w:rPr>
        <w:t xml:space="preserve">One could think of </w:t>
      </w:r>
      <w:r w:rsidR="26EB49BA" w:rsidRPr="009D498F">
        <w:rPr>
          <w:lang w:val="en-US"/>
        </w:rPr>
        <w:t xml:space="preserve">Marseille, </w:t>
      </w:r>
      <w:r w:rsidRPr="009D498F">
        <w:rPr>
          <w:lang w:val="en-US"/>
        </w:rPr>
        <w:t>HAROPA, Dun</w:t>
      </w:r>
      <w:r w:rsidR="00BB3641" w:rsidRPr="009D498F">
        <w:rPr>
          <w:lang w:val="en-US"/>
        </w:rPr>
        <w:t>kerque</w:t>
      </w:r>
      <w:r w:rsidR="162AE2F3" w:rsidRPr="009D498F">
        <w:rPr>
          <w:lang w:val="en-US"/>
        </w:rPr>
        <w:t xml:space="preserve"> ..</w:t>
      </w:r>
      <w:r w:rsidR="35156F18" w:rsidRPr="009D498F">
        <w:rPr>
          <w:rFonts w:eastAsia="Calibri" w:cs="Cambria"/>
          <w:lang w:val="en-US" w:eastAsia="en-US"/>
        </w:rPr>
        <w:t>.</w:t>
      </w:r>
      <w:r w:rsidR="00BB3641" w:rsidRPr="009D498F">
        <w:rPr>
          <w:rFonts w:eastAsia="Calibri" w:cs="Cambria"/>
          <w:lang w:val="en-US" w:eastAsia="en-US"/>
        </w:rPr>
        <w:t xml:space="preserve"> </w:t>
      </w:r>
      <w:r w:rsidR="00E152A4" w:rsidRPr="008D605A">
        <w:rPr>
          <w:rFonts w:eastAsia="Calibri" w:cs="Cambria"/>
          <w:lang w:val="en-US" w:eastAsia="en-US"/>
        </w:rPr>
        <w:t>They are required for the project to provide a real technological showcase, both in the FID phase and in the massification phase.</w:t>
      </w:r>
      <w:r w:rsidR="001F3F78" w:rsidRPr="008D605A">
        <w:rPr>
          <w:rFonts w:eastAsia="Calibri" w:cs="Cambria"/>
          <w:lang w:val="en-US" w:eastAsia="en-US"/>
        </w:rPr>
        <w:t xml:space="preserve"> </w:t>
      </w:r>
      <w:r w:rsidR="5B860155" w:rsidRPr="1114C32A">
        <w:rPr>
          <w:rFonts w:eastAsia="Calibri" w:cs="Cambria"/>
          <w:lang w:val="en-US" w:eastAsia="en-US"/>
        </w:rPr>
        <w:t>P</w:t>
      </w:r>
      <w:r w:rsidR="4D631A22" w:rsidRPr="1114C32A">
        <w:rPr>
          <w:rFonts w:eastAsia="Calibri" w:cs="Cambria"/>
          <w:lang w:val="en-US" w:eastAsia="en-US"/>
        </w:rPr>
        <w:t>ort</w:t>
      </w:r>
      <w:r w:rsidR="001F3F78" w:rsidRPr="008D605A">
        <w:rPr>
          <w:rFonts w:eastAsia="Calibri" w:cs="Cambria"/>
          <w:lang w:val="en-US" w:eastAsia="en-US"/>
        </w:rPr>
        <w:t xml:space="preserve"> infrastructure for hydrogen supply to ships and multimodal transport solutions is essential.</w:t>
      </w:r>
    </w:p>
    <w:p w14:paraId="3AD277FE" w14:textId="1495AD7D" w:rsidR="00E152A4" w:rsidRPr="00E64F25" w:rsidRDefault="00E152A4" w:rsidP="00D560C5">
      <w:pPr>
        <w:pStyle w:val="ITAbsatzohneNr"/>
        <w:jc w:val="both"/>
        <w:rPr>
          <w:lang w:val="en-US"/>
        </w:rPr>
      </w:pPr>
    </w:p>
    <w:p w14:paraId="3C61054A" w14:textId="77777777" w:rsidR="000047ED" w:rsidRPr="00235C67" w:rsidRDefault="000047ED" w:rsidP="000047ED">
      <w:pPr>
        <w:pStyle w:val="ITberschrift111"/>
        <w:rPr>
          <w:lang w:val="en-GB"/>
        </w:rPr>
      </w:pPr>
      <w:bookmarkStart w:id="261" w:name="_Toc44068409"/>
      <w:r w:rsidRPr="00235C67">
        <w:rPr>
          <w:lang w:val="en-GB"/>
        </w:rPr>
        <w:t>Industrial value chain in Europe</w:t>
      </w:r>
      <w:bookmarkEnd w:id="261"/>
    </w:p>
    <w:p w14:paraId="133293C6" w14:textId="42BB980F" w:rsidR="00EC0C46" w:rsidRPr="006863B5" w:rsidRDefault="00125D9A" w:rsidP="00006AC2">
      <w:pPr>
        <w:pStyle w:val="ITAbsatzohneNr"/>
        <w:jc w:val="both"/>
        <w:rPr>
          <w:lang w:val="en-US"/>
        </w:rPr>
      </w:pPr>
      <w:r w:rsidRPr="006863B5">
        <w:rPr>
          <w:lang w:val="en-GB"/>
        </w:rPr>
        <w:t xml:space="preserve">The same as above applies at the European level. </w:t>
      </w:r>
      <w:r w:rsidR="001E4154" w:rsidRPr="006863B5">
        <w:rPr>
          <w:lang w:val="en-GB"/>
        </w:rPr>
        <w:t xml:space="preserve">The potential </w:t>
      </w:r>
      <w:r w:rsidR="001E4154" w:rsidRPr="006863B5">
        <w:rPr>
          <w:lang w:val="en-US"/>
        </w:rPr>
        <w:t>suppliers and contractors that could be considered in other European Member States for</w:t>
      </w:r>
      <w:r w:rsidR="001E4154" w:rsidRPr="00E64F25">
        <w:rPr>
          <w:lang w:val="en-GB"/>
        </w:rPr>
        <w:t xml:space="preserve"> the development and implementation of industrial capacities</w:t>
      </w:r>
      <w:r w:rsidR="001E4154" w:rsidRPr="006863B5">
        <w:rPr>
          <w:lang w:val="en-US"/>
        </w:rPr>
        <w:t xml:space="preserve"> are:</w:t>
      </w:r>
    </w:p>
    <w:p w14:paraId="163CB8CB" w14:textId="3EFF0F3F" w:rsidR="00FC6925" w:rsidRDefault="00FC6925" w:rsidP="00006AC2">
      <w:pPr>
        <w:pStyle w:val="ITAbsatzohneNr"/>
        <w:numPr>
          <w:ilvl w:val="0"/>
          <w:numId w:val="44"/>
        </w:numPr>
        <w:jc w:val="both"/>
        <w:rPr>
          <w:lang w:val="en-GB"/>
        </w:rPr>
      </w:pPr>
      <w:r>
        <w:rPr>
          <w:lang w:val="en-GB"/>
        </w:rPr>
        <w:t>Fives</w:t>
      </w:r>
    </w:p>
    <w:p w14:paraId="7F6167F8" w14:textId="2F433670" w:rsidR="001E4154" w:rsidRDefault="00205444" w:rsidP="00006AC2">
      <w:pPr>
        <w:pStyle w:val="ITAbsatzohneNr"/>
        <w:numPr>
          <w:ilvl w:val="0"/>
          <w:numId w:val="44"/>
        </w:numPr>
        <w:jc w:val="both"/>
        <w:rPr>
          <w:lang w:val="en-GB"/>
        </w:rPr>
      </w:pPr>
      <w:r>
        <w:rPr>
          <w:lang w:val="en-GB"/>
        </w:rPr>
        <w:t>Linde</w:t>
      </w:r>
    </w:p>
    <w:p w14:paraId="408C2301" w14:textId="3B5325CC" w:rsidR="00205444" w:rsidRPr="00205444" w:rsidRDefault="00205444" w:rsidP="00006AC2">
      <w:pPr>
        <w:pStyle w:val="ITAbsatzohneNr"/>
        <w:numPr>
          <w:ilvl w:val="0"/>
          <w:numId w:val="44"/>
        </w:numPr>
        <w:jc w:val="both"/>
        <w:rPr>
          <w:lang w:val="en-GB"/>
        </w:rPr>
      </w:pPr>
      <w:r>
        <w:rPr>
          <w:lang w:val="en-GB"/>
        </w:rPr>
        <w:t>Ballard…</w:t>
      </w:r>
    </w:p>
    <w:p w14:paraId="09D8E550" w14:textId="37CAF436" w:rsidR="001E4154" w:rsidRPr="006863B5" w:rsidRDefault="001E4154" w:rsidP="00006AC2">
      <w:pPr>
        <w:pStyle w:val="ITAbsatzohneNr"/>
        <w:jc w:val="both"/>
        <w:rPr>
          <w:lang w:val="en-GB"/>
        </w:rPr>
      </w:pPr>
    </w:p>
    <w:p w14:paraId="00079C5B" w14:textId="72B56869" w:rsidR="001E4154" w:rsidRPr="006863B5" w:rsidRDefault="001E4154" w:rsidP="00006AC2">
      <w:pPr>
        <w:pStyle w:val="ITAbsatzohneNr"/>
        <w:jc w:val="both"/>
        <w:rPr>
          <w:lang w:val="en-GB"/>
        </w:rPr>
      </w:pPr>
      <w:r w:rsidRPr="006863B5">
        <w:rPr>
          <w:lang w:val="en-GB"/>
        </w:rPr>
        <w:t>Moreover, the ports that could be targeted for the massification phase are:</w:t>
      </w:r>
    </w:p>
    <w:p w14:paraId="60C22AE0" w14:textId="451BC358" w:rsidR="00205444" w:rsidRPr="00205444" w:rsidRDefault="00205444" w:rsidP="002B5B7A">
      <w:pPr>
        <w:pStyle w:val="ITAbsatzohneNr"/>
        <w:numPr>
          <w:ilvl w:val="0"/>
          <w:numId w:val="46"/>
        </w:numPr>
        <w:jc w:val="both"/>
        <w:rPr>
          <w:lang w:val="en-GB"/>
        </w:rPr>
      </w:pPr>
      <w:r>
        <w:rPr>
          <w:lang w:val="en-GB"/>
        </w:rPr>
        <w:t>Port in France in first</w:t>
      </w:r>
    </w:p>
    <w:p w14:paraId="347371EA" w14:textId="5A3FE85D" w:rsidR="001E4154" w:rsidRPr="006863B5" w:rsidRDefault="001E4154" w:rsidP="002B5B7A">
      <w:pPr>
        <w:pStyle w:val="ITAbsatzohneNr"/>
        <w:numPr>
          <w:ilvl w:val="0"/>
          <w:numId w:val="46"/>
        </w:numPr>
        <w:jc w:val="both"/>
        <w:rPr>
          <w:lang w:val="en-GB"/>
        </w:rPr>
      </w:pPr>
      <w:r w:rsidRPr="006863B5">
        <w:rPr>
          <w:rFonts w:eastAsia="Calibri" w:cs="Cambria"/>
          <w:lang w:val="en-GB" w:eastAsia="en-US"/>
        </w:rPr>
        <w:t>Rotterdam, Antwerp, Hamburg, etc. in the Northern European Range</w:t>
      </w:r>
    </w:p>
    <w:p w14:paraId="143C34BD" w14:textId="2911E8A4" w:rsidR="001E4154" w:rsidRPr="006863B5" w:rsidRDefault="001E4154" w:rsidP="002B5B7A">
      <w:pPr>
        <w:pStyle w:val="ITAbsatzohneNr"/>
        <w:numPr>
          <w:ilvl w:val="0"/>
          <w:numId w:val="46"/>
        </w:numPr>
        <w:jc w:val="both"/>
        <w:rPr>
          <w:lang w:val="en-US"/>
        </w:rPr>
      </w:pPr>
      <w:r w:rsidRPr="006863B5">
        <w:rPr>
          <w:rFonts w:eastAsia="Calibri" w:cs="Cambria"/>
          <w:lang w:val="en-US" w:eastAsia="en-US"/>
        </w:rPr>
        <w:t>Barcelona, Valence, Malta, Trieste, Genova, etc. in the Mediterranean basin</w:t>
      </w:r>
    </w:p>
    <w:p w14:paraId="66783D0D" w14:textId="016CB4EC" w:rsidR="001E4154" w:rsidRPr="006863B5" w:rsidRDefault="6809E38C" w:rsidP="002B5B7A">
      <w:pPr>
        <w:pStyle w:val="ITAbsatzohneNr"/>
        <w:numPr>
          <w:ilvl w:val="0"/>
          <w:numId w:val="46"/>
        </w:numPr>
        <w:jc w:val="both"/>
        <w:rPr>
          <w:lang w:val="en-US"/>
        </w:rPr>
      </w:pPr>
      <w:r w:rsidRPr="712F3890">
        <w:rPr>
          <w:lang w:val="en-US"/>
        </w:rPr>
        <w:t>P</w:t>
      </w:r>
      <w:r w:rsidR="228295F1" w:rsidRPr="712F3890">
        <w:rPr>
          <w:lang w:val="en-US"/>
        </w:rPr>
        <w:t>orts</w:t>
      </w:r>
      <w:r w:rsidR="001E4154" w:rsidRPr="006863B5">
        <w:rPr>
          <w:lang w:val="en-US"/>
        </w:rPr>
        <w:t xml:space="preserve"> in the Scandinavian basin</w:t>
      </w:r>
    </w:p>
    <w:p w14:paraId="23D74F3F" w14:textId="632723CA" w:rsidR="2B22D918" w:rsidRDefault="2B22D918" w:rsidP="53711BD4">
      <w:pPr>
        <w:pStyle w:val="ITAbsatzohneNr"/>
        <w:numPr>
          <w:ilvl w:val="0"/>
          <w:numId w:val="46"/>
        </w:numPr>
        <w:jc w:val="both"/>
        <w:rPr>
          <w:lang w:val="en-US"/>
        </w:rPr>
      </w:pPr>
      <w:r w:rsidRPr="53711BD4">
        <w:rPr>
          <w:lang w:val="en-US"/>
        </w:rPr>
        <w:t>...</w:t>
      </w:r>
    </w:p>
    <w:p w14:paraId="097C6317" w14:textId="03F20E4D" w:rsidR="001E4154" w:rsidRPr="006863B5" w:rsidRDefault="001E4154" w:rsidP="001E4154">
      <w:pPr>
        <w:pStyle w:val="ITAbsatzohneNr"/>
        <w:jc w:val="both"/>
        <w:rPr>
          <w:lang w:val="en-US"/>
        </w:rPr>
      </w:pPr>
    </w:p>
    <w:p w14:paraId="781B4223" w14:textId="7C764EE6" w:rsidR="001E4154" w:rsidRDefault="007A020E" w:rsidP="001E4154">
      <w:pPr>
        <w:pStyle w:val="ITAbsatzohneNr"/>
        <w:jc w:val="both"/>
        <w:rPr>
          <w:lang w:val="en-US"/>
        </w:rPr>
      </w:pPr>
      <w:r w:rsidRPr="006863B5">
        <w:rPr>
          <w:lang w:val="en-US"/>
        </w:rPr>
        <w:t>These actors could join the project at a later stage and offer clearly identified assets to build the IPCEI on Hydrogen</w:t>
      </w:r>
      <w:r w:rsidR="00162891" w:rsidRPr="006863B5">
        <w:rPr>
          <w:lang w:val="en-US"/>
        </w:rPr>
        <w:t xml:space="preserve"> across the European Union</w:t>
      </w:r>
      <w:r w:rsidRPr="006863B5">
        <w:rPr>
          <w:lang w:val="en-US"/>
        </w:rPr>
        <w:t>.</w:t>
      </w:r>
      <w:r w:rsidR="00F569E4" w:rsidRPr="006863B5">
        <w:rPr>
          <w:lang w:val="en-US"/>
        </w:rPr>
        <w:t xml:space="preserve"> Therefore, the project will strongly contribute to developing the European hydrogen strategic value chain, as targeted by the Strategic forum on IPCEI.</w:t>
      </w:r>
    </w:p>
    <w:p w14:paraId="426FFAEB" w14:textId="77777777" w:rsidR="00B86E19" w:rsidRPr="006863B5" w:rsidRDefault="00B86E19" w:rsidP="001E4154">
      <w:pPr>
        <w:pStyle w:val="ITAbsatzohneNr"/>
        <w:jc w:val="both"/>
        <w:rPr>
          <w:lang w:val="en-US"/>
        </w:rPr>
      </w:pPr>
    </w:p>
    <w:p w14:paraId="46C7CB03" w14:textId="77777777" w:rsidR="006E4F86" w:rsidRDefault="006E4F86" w:rsidP="001E4154">
      <w:pPr>
        <w:pStyle w:val="ITAbsatzohneNr"/>
        <w:jc w:val="both"/>
        <w:rPr>
          <w:lang w:val="en-US"/>
        </w:rPr>
      </w:pPr>
    </w:p>
    <w:p w14:paraId="6F610E45" w14:textId="77777777" w:rsidR="006E4F86" w:rsidRPr="006863B5" w:rsidRDefault="006E4F86" w:rsidP="001E4154">
      <w:pPr>
        <w:pStyle w:val="ITAbsatzohneNr"/>
        <w:jc w:val="both"/>
        <w:rPr>
          <w:lang w:val="en-US"/>
        </w:rPr>
      </w:pPr>
    </w:p>
    <w:p w14:paraId="4CDA9D39" w14:textId="77777777" w:rsidR="009B4BD1" w:rsidRPr="00235C67" w:rsidRDefault="6592AE44" w:rsidP="009B4BD1">
      <w:pPr>
        <w:pStyle w:val="ITberschrift11"/>
        <w:rPr>
          <w:lang w:val="en-GB"/>
        </w:rPr>
      </w:pPr>
      <w:bookmarkStart w:id="262" w:name="_Toc44068410"/>
      <w:r w:rsidRPr="04BD87DC">
        <w:rPr>
          <w:lang w:val="en-GB"/>
        </w:rPr>
        <w:t>Intellectual Property Rights</w:t>
      </w:r>
      <w:bookmarkEnd w:id="262"/>
    </w:p>
    <w:p w14:paraId="79CE7F00" w14:textId="77777777" w:rsidR="009B4BD1" w:rsidRPr="00D4455A" w:rsidRDefault="009B4BD1" w:rsidP="009B4BD1">
      <w:pPr>
        <w:pStyle w:val="ITberschrift111"/>
        <w:rPr>
          <w:lang w:val="en-GB"/>
        </w:rPr>
      </w:pPr>
      <w:bookmarkStart w:id="263" w:name="_Toc44068411"/>
      <w:r w:rsidRPr="00235C67">
        <w:rPr>
          <w:lang w:val="en-GB"/>
        </w:rPr>
        <w:t xml:space="preserve">IP </w:t>
      </w:r>
      <w:r w:rsidRPr="00AE4237">
        <w:rPr>
          <w:lang w:val="en-GB"/>
        </w:rPr>
        <w:t>management principles</w:t>
      </w:r>
      <w:bookmarkEnd w:id="263"/>
    </w:p>
    <w:p w14:paraId="01EB2767" w14:textId="2BD6EA20" w:rsidR="009B4BD1" w:rsidRDefault="009B4BD1" w:rsidP="009B4BD1">
      <w:pPr>
        <w:pStyle w:val="CCorpsdetexte"/>
        <w:rPr>
          <w:lang w:val="en-GB"/>
        </w:rPr>
      </w:pPr>
      <w:r>
        <w:rPr>
          <w:lang w:val="en-GB"/>
        </w:rPr>
        <w:t>Each partner</w:t>
      </w:r>
      <w:r w:rsidRPr="000D1C9E">
        <w:rPr>
          <w:lang w:val="en-GB"/>
        </w:rPr>
        <w:t xml:space="preserve"> handles IP management internally, </w:t>
      </w:r>
      <w:r w:rsidRPr="00456AD5">
        <w:rPr>
          <w:lang w:val="en-GB"/>
        </w:rPr>
        <w:t>promoting close collaboration between the</w:t>
      </w:r>
      <w:r>
        <w:rPr>
          <w:lang w:val="en-GB"/>
        </w:rPr>
        <w:t>ir</w:t>
      </w:r>
      <w:r w:rsidRPr="00456AD5">
        <w:rPr>
          <w:lang w:val="en-GB"/>
        </w:rPr>
        <w:t xml:space="preserve"> R&amp;D team</w:t>
      </w:r>
      <w:r>
        <w:rPr>
          <w:lang w:val="en-GB"/>
        </w:rPr>
        <w:t>s</w:t>
      </w:r>
      <w:r w:rsidRPr="00456AD5">
        <w:rPr>
          <w:lang w:val="en-GB"/>
        </w:rPr>
        <w:t>, the production team</w:t>
      </w:r>
      <w:r>
        <w:rPr>
          <w:lang w:val="en-GB"/>
        </w:rPr>
        <w:t>s,</w:t>
      </w:r>
      <w:r w:rsidRPr="00456AD5">
        <w:rPr>
          <w:lang w:val="en-GB"/>
        </w:rPr>
        <w:t xml:space="preserve"> </w:t>
      </w:r>
      <w:r>
        <w:rPr>
          <w:lang w:val="en-GB"/>
        </w:rPr>
        <w:t>their</w:t>
      </w:r>
      <w:r w:rsidRPr="00456AD5">
        <w:rPr>
          <w:lang w:val="en-GB"/>
        </w:rPr>
        <w:t xml:space="preserve"> patent engineer</w:t>
      </w:r>
      <w:r>
        <w:rPr>
          <w:lang w:val="en-GB"/>
        </w:rPr>
        <w:t>s and their legal departments</w:t>
      </w:r>
      <w:r w:rsidRPr="00456AD5">
        <w:rPr>
          <w:lang w:val="en-GB"/>
        </w:rPr>
        <w:t>, e.g. through the organization of patent committee meetings, performance of market intelligence, patent mappings, etc.</w:t>
      </w:r>
    </w:p>
    <w:p w14:paraId="35534C65" w14:textId="03AE886E" w:rsidR="009B4BD1" w:rsidRPr="001C6E47" w:rsidRDefault="009B4BD1" w:rsidP="009B4BD1">
      <w:pPr>
        <w:pStyle w:val="CCorpsdetexte"/>
        <w:rPr>
          <w:lang w:val="en-GB"/>
        </w:rPr>
      </w:pPr>
      <w:r>
        <w:rPr>
          <w:lang w:val="en-GB"/>
        </w:rPr>
        <w:t xml:space="preserve">They </w:t>
      </w:r>
      <w:r w:rsidRPr="00AC5493">
        <w:rPr>
          <w:lang w:val="en-GB"/>
        </w:rPr>
        <w:t xml:space="preserve">plan to maintain a constant vigil on IP in </w:t>
      </w:r>
      <w:r>
        <w:rPr>
          <w:lang w:val="en-GB"/>
        </w:rPr>
        <w:t>the liquid hydrogen field applied to heavy mobility,</w:t>
      </w:r>
      <w:r w:rsidRPr="00AC5493">
        <w:rPr>
          <w:lang w:val="en-GB"/>
        </w:rPr>
        <w:t xml:space="preserve"> especially with regard</w:t>
      </w:r>
      <w:r>
        <w:rPr>
          <w:lang w:val="en-GB"/>
        </w:rPr>
        <w:t>s</w:t>
      </w:r>
      <w:r w:rsidRPr="00AC5493">
        <w:rPr>
          <w:lang w:val="en-GB"/>
        </w:rPr>
        <w:t xml:space="preserve"> to the competitors from the US and Asia to be ready to adapt </w:t>
      </w:r>
      <w:r>
        <w:rPr>
          <w:lang w:val="en-GB"/>
        </w:rPr>
        <w:t>their</w:t>
      </w:r>
      <w:r w:rsidRPr="00AC5493">
        <w:rPr>
          <w:lang w:val="en-GB"/>
        </w:rPr>
        <w:t xml:space="preserve"> R&amp;D strategy accordingly.</w:t>
      </w:r>
      <w:r>
        <w:rPr>
          <w:lang w:val="en-GB"/>
        </w:rPr>
        <w:t xml:space="preserve"> Their</w:t>
      </w:r>
      <w:r w:rsidRPr="00AC5493">
        <w:rPr>
          <w:lang w:val="en-GB"/>
        </w:rPr>
        <w:t xml:space="preserve"> management will constantly monitor the results of </w:t>
      </w:r>
      <w:r>
        <w:rPr>
          <w:lang w:val="en-GB"/>
        </w:rPr>
        <w:t xml:space="preserve">the </w:t>
      </w:r>
      <w:r w:rsidRPr="00AC5493">
        <w:rPr>
          <w:lang w:val="en-GB"/>
        </w:rPr>
        <w:t xml:space="preserve">project with </w:t>
      </w:r>
      <w:r>
        <w:rPr>
          <w:lang w:val="en-GB"/>
        </w:rPr>
        <w:t>each other</w:t>
      </w:r>
      <w:r w:rsidRPr="00AC5493">
        <w:rPr>
          <w:lang w:val="en-GB"/>
        </w:rPr>
        <w:t>. A Consortium Agreement will be signed by all partners describing inter alia the ownership of foreground, and access rights for use.</w:t>
      </w:r>
    </w:p>
    <w:p w14:paraId="57A69E73" w14:textId="77777777" w:rsidR="009B4BD1" w:rsidRPr="004E7282" w:rsidRDefault="009B4BD1" w:rsidP="009B4BD1">
      <w:pPr>
        <w:pStyle w:val="ITberschrift111"/>
        <w:rPr>
          <w:lang w:val="en-GB"/>
        </w:rPr>
      </w:pPr>
      <w:bookmarkStart w:id="264" w:name="_Toc44068412"/>
      <w:r w:rsidRPr="004E7282">
        <w:rPr>
          <w:lang w:val="en-GB"/>
        </w:rPr>
        <w:t>IP protection principles</w:t>
      </w:r>
      <w:bookmarkEnd w:id="264"/>
    </w:p>
    <w:p w14:paraId="2E1997DE" w14:textId="235CFE47" w:rsidR="009B4BD1" w:rsidRDefault="009B4BD1" w:rsidP="009B4BD1">
      <w:pPr>
        <w:pStyle w:val="CCorpsdetexte"/>
        <w:rPr>
          <w:lang w:val="en-GB"/>
        </w:rPr>
      </w:pPr>
      <w:r>
        <w:rPr>
          <w:lang w:val="en-GB"/>
        </w:rPr>
        <w:t>The partners</w:t>
      </w:r>
      <w:r w:rsidRPr="00AC5493">
        <w:rPr>
          <w:lang w:val="en-GB"/>
        </w:rPr>
        <w:t xml:space="preserve"> </w:t>
      </w:r>
      <w:r>
        <w:rPr>
          <w:lang w:val="en-GB"/>
        </w:rPr>
        <w:t>share the view that</w:t>
      </w:r>
      <w:r w:rsidRPr="00AC5493">
        <w:rPr>
          <w:lang w:val="en-GB"/>
        </w:rPr>
        <w:t xml:space="preserve"> IP protection has a central role. Significant IP is already granted or pending, and technology developments will continue. All new results from </w:t>
      </w:r>
      <w:r>
        <w:rPr>
          <w:lang w:val="en-GB"/>
        </w:rPr>
        <w:t>products</w:t>
      </w:r>
      <w:r w:rsidRPr="00AC5493">
        <w:rPr>
          <w:lang w:val="en-GB"/>
        </w:rPr>
        <w:t xml:space="preserve"> and process development will be monitored and documented</w:t>
      </w:r>
      <w:r>
        <w:rPr>
          <w:lang w:val="en-GB"/>
        </w:rPr>
        <w:t>, then</w:t>
      </w:r>
      <w:r w:rsidRPr="00AC5493">
        <w:rPr>
          <w:lang w:val="en-GB"/>
        </w:rPr>
        <w:t xml:space="preserve"> checked by the management </w:t>
      </w:r>
      <w:r>
        <w:rPr>
          <w:lang w:val="en-GB"/>
        </w:rPr>
        <w:t>and the</w:t>
      </w:r>
      <w:r w:rsidRPr="00AC5493">
        <w:rPr>
          <w:lang w:val="en-GB"/>
        </w:rPr>
        <w:t xml:space="preserve"> patent specialists for protectability. From th</w:t>
      </w:r>
      <w:r>
        <w:rPr>
          <w:lang w:val="en-GB"/>
        </w:rPr>
        <w:t>eir</w:t>
      </w:r>
      <w:r w:rsidRPr="00AC5493">
        <w:rPr>
          <w:lang w:val="en-GB"/>
        </w:rPr>
        <w:t xml:space="preserve"> portfolio</w:t>
      </w:r>
      <w:r>
        <w:rPr>
          <w:lang w:val="en-GB"/>
        </w:rPr>
        <w:t>s,</w:t>
      </w:r>
      <w:r w:rsidRPr="00AC5493">
        <w:rPr>
          <w:lang w:val="en-GB"/>
        </w:rPr>
        <w:t xml:space="preserve"> </w:t>
      </w:r>
      <w:r>
        <w:rPr>
          <w:lang w:val="en-GB"/>
        </w:rPr>
        <w:t>the partners</w:t>
      </w:r>
      <w:r w:rsidRPr="00AC5493">
        <w:rPr>
          <w:lang w:val="en-GB"/>
        </w:rPr>
        <w:t xml:space="preserve"> will file the necessary patent applications in </w:t>
      </w:r>
      <w:r>
        <w:rPr>
          <w:lang w:val="en-GB"/>
        </w:rPr>
        <w:t>France</w:t>
      </w:r>
      <w:r w:rsidRPr="00AC5493">
        <w:rPr>
          <w:lang w:val="en-GB"/>
        </w:rPr>
        <w:t xml:space="preserve">, </w:t>
      </w:r>
      <w:r>
        <w:rPr>
          <w:lang w:val="en-GB"/>
        </w:rPr>
        <w:t xml:space="preserve">in </w:t>
      </w:r>
      <w:r w:rsidRPr="00AC5493">
        <w:rPr>
          <w:lang w:val="en-GB"/>
        </w:rPr>
        <w:t>Europe and worldwide</w:t>
      </w:r>
      <w:r>
        <w:rPr>
          <w:lang w:val="en-GB"/>
        </w:rPr>
        <w:t>, whenever relevant</w:t>
      </w:r>
      <w:r w:rsidRPr="00AC5493">
        <w:rPr>
          <w:lang w:val="en-GB"/>
        </w:rPr>
        <w:t>.</w:t>
      </w:r>
    </w:p>
    <w:p w14:paraId="19F8EF08" w14:textId="77777777" w:rsidR="009B4BD1" w:rsidRDefault="009B4BD1" w:rsidP="009B4BD1">
      <w:pPr>
        <w:pStyle w:val="CCorpsdetexte"/>
        <w:rPr>
          <w:lang w:val="en-GB"/>
        </w:rPr>
      </w:pPr>
      <w:r>
        <w:rPr>
          <w:lang w:val="en-GB"/>
        </w:rPr>
        <w:lastRenderedPageBreak/>
        <w:t xml:space="preserve">Each partner will remain sole owner of its background IP. </w:t>
      </w:r>
      <w:r w:rsidRPr="00AC5493">
        <w:rPr>
          <w:lang w:val="en-GB"/>
        </w:rPr>
        <w:t>The project intends to generate know-how and IP rights</w:t>
      </w:r>
      <w:r w:rsidR="006020FD">
        <w:rPr>
          <w:lang w:val="en-GB"/>
        </w:rPr>
        <w:t xml:space="preserve"> (foreground)</w:t>
      </w:r>
      <w:r w:rsidRPr="00AC5493">
        <w:rPr>
          <w:lang w:val="en-GB"/>
        </w:rPr>
        <w:t xml:space="preserve">. Results and IP generated by </w:t>
      </w:r>
      <w:r>
        <w:rPr>
          <w:lang w:val="en-GB"/>
        </w:rPr>
        <w:t>a given partner</w:t>
      </w:r>
      <w:r w:rsidRPr="00AC5493">
        <w:rPr>
          <w:lang w:val="en-GB"/>
        </w:rPr>
        <w:t xml:space="preserve"> or its employees</w:t>
      </w:r>
      <w:r>
        <w:rPr>
          <w:lang w:val="en-GB"/>
        </w:rPr>
        <w:t xml:space="preserve"> </w:t>
      </w:r>
      <w:r w:rsidRPr="00AC5493">
        <w:rPr>
          <w:lang w:val="en-GB"/>
        </w:rPr>
        <w:t xml:space="preserve">are owned by </w:t>
      </w:r>
      <w:r>
        <w:rPr>
          <w:lang w:val="en-GB"/>
        </w:rPr>
        <w:t>this partner</w:t>
      </w:r>
      <w:r w:rsidRPr="00AC5493">
        <w:rPr>
          <w:lang w:val="en-GB"/>
        </w:rPr>
        <w:t>. In the case of collaborative results, joint IP ownership should be agreed up front</w:t>
      </w:r>
      <w:r>
        <w:rPr>
          <w:lang w:val="en-GB"/>
        </w:rPr>
        <w:t xml:space="preserve"> reflecting the respective contributions to the invention</w:t>
      </w:r>
      <w:r w:rsidRPr="00AC5493">
        <w:rPr>
          <w:lang w:val="en-GB"/>
        </w:rPr>
        <w:t>.</w:t>
      </w:r>
    </w:p>
    <w:p w14:paraId="015A466D" w14:textId="77777777" w:rsidR="00F62251" w:rsidRDefault="00F62251" w:rsidP="00F62251">
      <w:pPr>
        <w:pStyle w:val="CCorpsdetexte"/>
        <w:rPr>
          <w:lang w:val="en-GB"/>
        </w:rPr>
      </w:pPr>
    </w:p>
    <w:p w14:paraId="4BDC3221" w14:textId="7DF6D51A" w:rsidR="009B4BD1" w:rsidRPr="00235C67" w:rsidRDefault="009B4BD1" w:rsidP="00F62251">
      <w:pPr>
        <w:pStyle w:val="CCorpsdetexte"/>
        <w:rPr>
          <w:lang w:val="en-GB"/>
        </w:rPr>
      </w:pPr>
      <w:r w:rsidRPr="00235C67">
        <w:rPr>
          <w:lang w:val="en-GB"/>
        </w:rPr>
        <w:t>IP exploitation principles</w:t>
      </w:r>
    </w:p>
    <w:p w14:paraId="597BF6CD" w14:textId="77777777" w:rsidR="009B4BD1" w:rsidRPr="00456AD5" w:rsidRDefault="009B4BD1" w:rsidP="009B4BD1">
      <w:pPr>
        <w:pStyle w:val="CCorpsdetexte"/>
        <w:rPr>
          <w:lang w:val="en-GB"/>
        </w:rPr>
      </w:pPr>
      <w:r w:rsidRPr="00456AD5">
        <w:rPr>
          <w:lang w:val="en-GB"/>
        </w:rPr>
        <w:t>Regarding IP exploitation, each partner will in principle be free to exploit as it wishes its results which are protected by intellectual property rights, including the common new knowledge, without accounting to the other partners. In case of license agreements for exploitation of foreground owned exclusively by a partner, the licenses will be paid at the market price, on fair, reasonable and non-discriminatory conditions (FRAND), as a result of a negotiation between the owner of IP and the partner interested in the license.</w:t>
      </w:r>
    </w:p>
    <w:p w14:paraId="03B7F603" w14:textId="4CCF7277" w:rsidR="009B4BD1" w:rsidRDefault="009B4BD1" w:rsidP="009B4BD1">
      <w:pPr>
        <w:pStyle w:val="CCorpsdetexte"/>
        <w:rPr>
          <w:lang w:val="en-GB"/>
        </w:rPr>
      </w:pPr>
      <w:r w:rsidRPr="000D1C9E">
        <w:rPr>
          <w:lang w:val="en-GB"/>
        </w:rPr>
        <w:t>In the frame of</w:t>
      </w:r>
      <w:r w:rsidR="006020FD">
        <w:rPr>
          <w:lang w:val="en-GB"/>
        </w:rPr>
        <w:t xml:space="preserve"> the</w:t>
      </w:r>
      <w:r w:rsidRPr="000D1C9E">
        <w:rPr>
          <w:lang w:val="en-GB"/>
        </w:rPr>
        <w:t xml:space="preserve"> IPCEI on </w:t>
      </w:r>
      <w:r>
        <w:rPr>
          <w:lang w:val="en-GB"/>
        </w:rPr>
        <w:t>Hydrogen</w:t>
      </w:r>
      <w:r w:rsidRPr="000D1C9E">
        <w:rPr>
          <w:lang w:val="en-GB"/>
        </w:rPr>
        <w:t xml:space="preserve">, </w:t>
      </w:r>
      <w:r>
        <w:rPr>
          <w:lang w:val="en-GB"/>
        </w:rPr>
        <w:t>each partners’</w:t>
      </w:r>
      <w:r w:rsidRPr="000D1C9E">
        <w:rPr>
          <w:lang w:val="en-GB"/>
        </w:rPr>
        <w:t xml:space="preserve"> IP will be generated with the intent to be as open as possible in order to facilitate the best possible uptake of new </w:t>
      </w:r>
      <w:r>
        <w:rPr>
          <w:lang w:val="en-GB"/>
        </w:rPr>
        <w:t>developed</w:t>
      </w:r>
      <w:r w:rsidR="006020FD" w:rsidRPr="006020FD">
        <w:rPr>
          <w:lang w:val="en-GB"/>
        </w:rPr>
        <w:t xml:space="preserve"> </w:t>
      </w:r>
      <w:r w:rsidR="006020FD" w:rsidRPr="000D1C9E">
        <w:rPr>
          <w:lang w:val="en-GB"/>
        </w:rPr>
        <w:t>technologies</w:t>
      </w:r>
      <w:r w:rsidRPr="000D1C9E">
        <w:rPr>
          <w:lang w:val="en-GB"/>
        </w:rPr>
        <w:t>. Exploitation of results</w:t>
      </w:r>
      <w:r>
        <w:rPr>
          <w:lang w:val="en-GB"/>
        </w:rPr>
        <w:t> </w:t>
      </w:r>
      <w:r w:rsidRPr="000D1C9E">
        <w:rPr>
          <w:lang w:val="en-GB"/>
        </w:rPr>
        <w:t>/</w:t>
      </w:r>
      <w:r>
        <w:rPr>
          <w:lang w:val="en-GB"/>
        </w:rPr>
        <w:t> </w:t>
      </w:r>
      <w:r w:rsidRPr="000D1C9E">
        <w:rPr>
          <w:lang w:val="en-GB"/>
        </w:rPr>
        <w:t xml:space="preserve">IP generated through the IPCEI is meant to be non-exclusive for </w:t>
      </w:r>
      <w:r>
        <w:rPr>
          <w:lang w:val="en-GB"/>
        </w:rPr>
        <w:t xml:space="preserve">the partners’ </w:t>
      </w:r>
      <w:r w:rsidRPr="000D1C9E">
        <w:rPr>
          <w:lang w:val="en-GB"/>
        </w:rPr>
        <w:t xml:space="preserve">potential customers, so as to ensure similar access to </w:t>
      </w:r>
      <w:r>
        <w:rPr>
          <w:lang w:val="en-GB"/>
        </w:rPr>
        <w:t>their</w:t>
      </w:r>
      <w:r w:rsidRPr="000D1C9E">
        <w:rPr>
          <w:lang w:val="en-GB"/>
        </w:rPr>
        <w:t xml:space="preserve"> technologies to other players in the same field.</w:t>
      </w:r>
    </w:p>
    <w:p w14:paraId="436574E8" w14:textId="6E108258" w:rsidR="009B4BD1" w:rsidRDefault="009B4BD1" w:rsidP="009B4BD1">
      <w:pPr>
        <w:pStyle w:val="CCorpsdetexte"/>
        <w:rPr>
          <w:lang w:val="en-GB"/>
        </w:rPr>
      </w:pPr>
      <w:r w:rsidRPr="000D1C9E">
        <w:rPr>
          <w:lang w:val="en-GB"/>
        </w:rPr>
        <w:t xml:space="preserve">When the IPCEI on </w:t>
      </w:r>
      <w:r>
        <w:rPr>
          <w:lang w:val="en-GB"/>
        </w:rPr>
        <w:t>Hydrogen</w:t>
      </w:r>
      <w:r w:rsidRPr="000D1C9E">
        <w:rPr>
          <w:lang w:val="en-GB"/>
        </w:rPr>
        <w:t xml:space="preserve"> is about the development of generic technological </w:t>
      </w:r>
      <w:r>
        <w:rPr>
          <w:lang w:val="en-GB"/>
        </w:rPr>
        <w:t>building blocks</w:t>
      </w:r>
      <w:r w:rsidRPr="000D1C9E">
        <w:rPr>
          <w:lang w:val="en-GB"/>
        </w:rPr>
        <w:t xml:space="preserve">, </w:t>
      </w:r>
      <w:r>
        <w:rPr>
          <w:lang w:val="en-GB"/>
        </w:rPr>
        <w:t>the partners</w:t>
      </w:r>
      <w:r w:rsidRPr="000D1C9E">
        <w:rPr>
          <w:lang w:val="en-GB"/>
        </w:rPr>
        <w:t xml:space="preserve"> will wish to exploit these </w:t>
      </w:r>
      <w:r>
        <w:rPr>
          <w:lang w:val="en-GB"/>
        </w:rPr>
        <w:t>blocks</w:t>
      </w:r>
      <w:r w:rsidRPr="000D1C9E">
        <w:rPr>
          <w:lang w:val="en-GB"/>
        </w:rPr>
        <w:t xml:space="preserve"> resulting from the project in the form of non-exclusive licenses in order to ensure the largest possible diffusion. Dissemination policies will also be implemented in order to promote and stimulate new approaches regarding the licensing of generic scientific IP </w:t>
      </w:r>
      <w:r>
        <w:rPr>
          <w:lang w:val="en-GB"/>
        </w:rPr>
        <w:t>blocks</w:t>
      </w:r>
      <w:r w:rsidRPr="000D1C9E">
        <w:rPr>
          <w:lang w:val="en-GB"/>
        </w:rPr>
        <w:t xml:space="preserve"> (avoiding any blocking issues for final product), with a view to serve other application fields through different value chains in order to get wider societal impacts.</w:t>
      </w:r>
    </w:p>
    <w:p w14:paraId="2BCC71A8" w14:textId="77777777" w:rsidR="00F01591" w:rsidRDefault="00F01591">
      <w:pPr>
        <w:spacing w:after="200"/>
        <w:rPr>
          <w:b/>
          <w:sz w:val="24"/>
          <w:lang w:val="en-GB"/>
        </w:rPr>
      </w:pPr>
      <w:r>
        <w:rPr>
          <w:lang w:val="en-GB"/>
        </w:rPr>
        <w:br w:type="page"/>
      </w:r>
    </w:p>
    <w:p w14:paraId="6DB881F9" w14:textId="2BAD20B4" w:rsidR="002B5B7A" w:rsidRDefault="39B23108" w:rsidP="002B5B7A">
      <w:pPr>
        <w:pStyle w:val="ITberschrift11"/>
        <w:rPr>
          <w:lang w:val="en-GB"/>
        </w:rPr>
      </w:pPr>
      <w:bookmarkStart w:id="265" w:name="_Toc44068413"/>
      <w:r w:rsidRPr="04BD87DC">
        <w:rPr>
          <w:lang w:val="en-GB"/>
        </w:rPr>
        <w:lastRenderedPageBreak/>
        <w:t>Work Plan</w:t>
      </w:r>
      <w:bookmarkEnd w:id="265"/>
    </w:p>
    <w:p w14:paraId="403E7AD1" w14:textId="6EBF4B94" w:rsidR="002B5B7A" w:rsidRPr="008C4A76" w:rsidRDefault="0CDD8CBC" w:rsidP="008C4A76">
      <w:pPr>
        <w:jc w:val="both"/>
        <w:rPr>
          <w:lang w:val="en-US"/>
        </w:rPr>
      </w:pPr>
      <w:r w:rsidRPr="50F4FC6D">
        <w:rPr>
          <w:rFonts w:eastAsia="Cambria" w:cs="Cambria"/>
          <w:lang w:val="en-GB"/>
        </w:rPr>
        <w:t xml:space="preserve">The work plan can be divided in three main parts: </w:t>
      </w:r>
    </w:p>
    <w:p w14:paraId="699EF7E5" w14:textId="00E88DE9" w:rsidR="002B5B7A" w:rsidRDefault="0CDD8CBC" w:rsidP="008C4A76">
      <w:pPr>
        <w:pStyle w:val="Paragraphedeliste"/>
        <w:numPr>
          <w:ilvl w:val="0"/>
          <w:numId w:val="63"/>
        </w:numPr>
        <w:jc w:val="both"/>
        <w:rPr>
          <w:rFonts w:asciiTheme="minorHAnsi" w:eastAsiaTheme="minorEastAsia" w:hAnsiTheme="minorHAnsi" w:cstheme="minorBidi"/>
          <w:lang w:val="en-GB"/>
        </w:rPr>
      </w:pPr>
      <w:r w:rsidRPr="50F4FC6D">
        <w:rPr>
          <w:lang w:val="en-GB"/>
        </w:rPr>
        <w:t>R&amp;D phase from 202</w:t>
      </w:r>
      <w:r w:rsidR="00FB3286">
        <w:rPr>
          <w:lang w:val="en-GB"/>
        </w:rPr>
        <w:t>0</w:t>
      </w:r>
      <w:r w:rsidRPr="50F4FC6D">
        <w:rPr>
          <w:lang w:val="en-GB"/>
        </w:rPr>
        <w:t xml:space="preserve"> to 202</w:t>
      </w:r>
      <w:r w:rsidR="0011626E">
        <w:rPr>
          <w:lang w:val="en-GB"/>
        </w:rPr>
        <w:t>4</w:t>
      </w:r>
    </w:p>
    <w:p w14:paraId="1F629635" w14:textId="326292DB" w:rsidR="002B5B7A" w:rsidRDefault="0CDD8CBC" w:rsidP="008C4A76">
      <w:pPr>
        <w:pStyle w:val="Paragraphedeliste"/>
        <w:numPr>
          <w:ilvl w:val="0"/>
          <w:numId w:val="63"/>
        </w:numPr>
        <w:jc w:val="both"/>
        <w:rPr>
          <w:rFonts w:asciiTheme="minorHAnsi" w:eastAsiaTheme="minorEastAsia" w:hAnsiTheme="minorHAnsi" w:cstheme="minorBidi"/>
          <w:lang w:val="en-GB"/>
        </w:rPr>
      </w:pPr>
      <w:r w:rsidRPr="50F4FC6D">
        <w:rPr>
          <w:lang w:val="en-GB"/>
        </w:rPr>
        <w:t>FID phase from 2025 to 20</w:t>
      </w:r>
      <w:r w:rsidR="00FB3286">
        <w:rPr>
          <w:lang w:val="en-GB"/>
        </w:rPr>
        <w:t>29</w:t>
      </w:r>
    </w:p>
    <w:p w14:paraId="14FF78F3" w14:textId="434656F4" w:rsidR="002B5B7A" w:rsidRDefault="0CDD8CBC" w:rsidP="008C4A76">
      <w:pPr>
        <w:pStyle w:val="Paragraphedeliste"/>
        <w:numPr>
          <w:ilvl w:val="0"/>
          <w:numId w:val="63"/>
        </w:numPr>
        <w:jc w:val="both"/>
        <w:rPr>
          <w:rFonts w:asciiTheme="minorHAnsi" w:eastAsiaTheme="minorEastAsia" w:hAnsiTheme="minorHAnsi" w:cstheme="minorBidi"/>
          <w:lang w:val="en-GB"/>
        </w:rPr>
      </w:pPr>
      <w:r w:rsidRPr="50F4FC6D">
        <w:rPr>
          <w:lang w:val="en-GB"/>
        </w:rPr>
        <w:t>Massification phase from 2030</w:t>
      </w:r>
    </w:p>
    <w:p w14:paraId="787C85C8" w14:textId="136FF1BB" w:rsidR="002B5B7A" w:rsidRDefault="002B5B7A" w:rsidP="008C4A76">
      <w:pPr>
        <w:pStyle w:val="ITAbsatzohneNr"/>
        <w:jc w:val="both"/>
        <w:rPr>
          <w:lang w:val="en-GB"/>
        </w:rPr>
      </w:pPr>
    </w:p>
    <w:p w14:paraId="58A80C22" w14:textId="45248F58" w:rsidR="002B5B7A" w:rsidRDefault="0CDD8CBC" w:rsidP="008C4A76">
      <w:pPr>
        <w:ind w:left="851" w:hanging="851"/>
        <w:jc w:val="both"/>
        <w:rPr>
          <w:rFonts w:eastAsia="Cambria" w:cs="Cambria"/>
          <w:b/>
          <w:color w:val="000000" w:themeColor="text1"/>
          <w:lang w:val="en-GB"/>
        </w:rPr>
      </w:pPr>
      <w:r w:rsidRPr="50F4FC6D">
        <w:rPr>
          <w:rFonts w:eastAsia="Cambria" w:cs="Cambria"/>
          <w:b/>
          <w:color w:val="000000" w:themeColor="text1"/>
          <w:lang w:val="en-GB"/>
        </w:rPr>
        <w:t>1.1</w:t>
      </w:r>
      <w:r w:rsidR="009851F2">
        <w:rPr>
          <w:rFonts w:eastAsia="Cambria" w:cs="Cambria"/>
          <w:b/>
          <w:color w:val="000000" w:themeColor="text1"/>
          <w:lang w:val="en-GB"/>
        </w:rPr>
        <w:t>0</w:t>
      </w:r>
      <w:r w:rsidRPr="50F4FC6D">
        <w:rPr>
          <w:rFonts w:eastAsia="Cambria" w:cs="Cambria"/>
          <w:b/>
          <w:color w:val="000000" w:themeColor="text1"/>
          <w:lang w:val="en-GB"/>
        </w:rPr>
        <w:t>.1</w:t>
      </w:r>
      <w:r w:rsidRPr="50F4FC6D">
        <w:rPr>
          <w:rFonts w:ascii="Times New Roman" w:hAnsi="Times New Roman"/>
          <w:b/>
          <w:bCs/>
          <w:color w:val="000000" w:themeColor="text1"/>
          <w:sz w:val="14"/>
          <w:szCs w:val="14"/>
          <w:lang w:val="en-GB"/>
        </w:rPr>
        <w:t xml:space="preserve">         </w:t>
      </w:r>
      <w:r w:rsidRPr="50F4FC6D">
        <w:rPr>
          <w:rFonts w:eastAsia="Cambria" w:cs="Cambria"/>
          <w:b/>
          <w:color w:val="000000" w:themeColor="text1"/>
          <w:lang w:val="en-GB"/>
        </w:rPr>
        <w:t>R&amp;D phase from 2020 to 202</w:t>
      </w:r>
      <w:r w:rsidR="00801839">
        <w:rPr>
          <w:rFonts w:eastAsia="Cambria" w:cs="Cambria"/>
          <w:b/>
          <w:color w:val="000000" w:themeColor="text1"/>
          <w:lang w:val="en-GB"/>
        </w:rPr>
        <w:t>4</w:t>
      </w:r>
    </w:p>
    <w:p w14:paraId="02B29118" w14:textId="008E5B8A" w:rsidR="002B5B7A" w:rsidRPr="008C4A76" w:rsidRDefault="0CDD8CBC" w:rsidP="008C4A76">
      <w:pPr>
        <w:jc w:val="both"/>
        <w:rPr>
          <w:lang w:val="en-US"/>
        </w:rPr>
      </w:pPr>
      <w:r w:rsidRPr="50F4FC6D">
        <w:rPr>
          <w:rFonts w:eastAsia="Cambria" w:cs="Cambria"/>
          <w:lang w:val="en-GB"/>
        </w:rPr>
        <w:t xml:space="preserve">The R&amp;D phase will focus on renewable LH2 production and in particular on the development of a liquefaction technology in common </w:t>
      </w:r>
      <w:r w:rsidR="4761F78F" w:rsidRPr="3CDA6124">
        <w:rPr>
          <w:rFonts w:eastAsia="Cambria" w:cs="Cambria"/>
          <w:lang w:val="en-GB"/>
        </w:rPr>
        <w:t>b</w:t>
      </w:r>
      <w:r w:rsidR="3C1A0A21" w:rsidRPr="3CDA6124">
        <w:rPr>
          <w:rFonts w:eastAsia="Cambria" w:cs="Cambria"/>
          <w:lang w:val="en-GB"/>
        </w:rPr>
        <w:t>etween</w:t>
      </w:r>
      <w:r w:rsidRPr="50F4FC6D">
        <w:rPr>
          <w:rFonts w:eastAsia="Cambria" w:cs="Cambria"/>
          <w:lang w:val="en-GB"/>
        </w:rPr>
        <w:t xml:space="preserve"> </w:t>
      </w:r>
      <w:r w:rsidR="00AD1451">
        <w:rPr>
          <w:rFonts w:eastAsia="Cambria" w:cs="Cambria"/>
          <w:lang w:val="en-GB"/>
        </w:rPr>
        <w:t>ARIANEGROUP</w:t>
      </w:r>
      <w:r w:rsidRPr="50F4FC6D">
        <w:rPr>
          <w:rFonts w:eastAsia="Cambria" w:cs="Cambria"/>
          <w:lang w:val="en-GB"/>
        </w:rPr>
        <w:t xml:space="preserve"> and ENGIE. </w:t>
      </w:r>
    </w:p>
    <w:p w14:paraId="182B5E8C" w14:textId="0C297408" w:rsidR="002B5B7A" w:rsidRPr="008C4A76" w:rsidRDefault="00AD1451" w:rsidP="008C4A76">
      <w:pPr>
        <w:jc w:val="both"/>
        <w:rPr>
          <w:lang w:val="en-US"/>
        </w:rPr>
      </w:pPr>
      <w:r>
        <w:rPr>
          <w:rFonts w:eastAsia="Cambria" w:cs="Cambria"/>
          <w:lang w:val="en-GB"/>
        </w:rPr>
        <w:t>ARIANEGROUP</w:t>
      </w:r>
      <w:r w:rsidR="0CDD8CBC" w:rsidRPr="50F4FC6D">
        <w:rPr>
          <w:rFonts w:eastAsia="Cambria" w:cs="Cambria"/>
          <w:lang w:val="en-GB"/>
        </w:rPr>
        <w:t xml:space="preserve"> and ENGIE will share their expertise in LH2 equipment development, LH2 </w:t>
      </w:r>
      <w:proofErr w:type="spellStart"/>
      <w:r w:rsidR="0CDD8CBC" w:rsidRPr="50F4FC6D">
        <w:rPr>
          <w:rFonts w:eastAsia="Cambria" w:cs="Cambria"/>
          <w:lang w:val="en-GB"/>
        </w:rPr>
        <w:t>behavior</w:t>
      </w:r>
      <w:proofErr w:type="spellEnd"/>
      <w:r w:rsidR="0CDD8CBC" w:rsidRPr="50F4FC6D">
        <w:rPr>
          <w:rFonts w:eastAsia="Cambria" w:cs="Cambria"/>
          <w:lang w:val="en-GB"/>
        </w:rPr>
        <w:t xml:space="preserve"> and LH2 solutions deployment to develop a liquefier. For R&amp;D demonstration, a test phase of the liquefier will be performed on </w:t>
      </w:r>
      <w:r>
        <w:rPr>
          <w:rFonts w:eastAsia="Cambria" w:cs="Cambria"/>
          <w:lang w:val="en-GB"/>
        </w:rPr>
        <w:t>ARIANEGROUP</w:t>
      </w:r>
      <w:r w:rsidR="0CDD8CBC" w:rsidRPr="50F4FC6D">
        <w:rPr>
          <w:rFonts w:eastAsia="Cambria" w:cs="Cambria"/>
          <w:lang w:val="en-GB"/>
        </w:rPr>
        <w:t xml:space="preserve"> premises at Vernon with a reduced scale pilot of 0.5 t/d before a full</w:t>
      </w:r>
      <w:r w:rsidR="0AD43201" w:rsidRPr="3CDA6124">
        <w:rPr>
          <w:rFonts w:eastAsia="Cambria" w:cs="Cambria"/>
          <w:lang w:val="en-GB"/>
        </w:rPr>
        <w:t>-</w:t>
      </w:r>
      <w:r w:rsidR="0CDD8CBC" w:rsidRPr="50F4FC6D">
        <w:rPr>
          <w:rFonts w:eastAsia="Cambria" w:cs="Cambria"/>
          <w:lang w:val="en-GB"/>
        </w:rPr>
        <w:t xml:space="preserve">scale validation at 10 t/d. </w:t>
      </w:r>
    </w:p>
    <w:p w14:paraId="0D1209FB" w14:textId="3AA488C4" w:rsidR="002B5B7A" w:rsidRPr="008C4A76" w:rsidRDefault="0CDD8CBC" w:rsidP="008C4A76">
      <w:pPr>
        <w:jc w:val="both"/>
        <w:rPr>
          <w:lang w:val="en-US"/>
        </w:rPr>
      </w:pPr>
      <w:r w:rsidRPr="50F4FC6D">
        <w:rPr>
          <w:rFonts w:eastAsia="Cambria" w:cs="Cambria"/>
          <w:lang w:val="en-US"/>
        </w:rPr>
        <w:t xml:space="preserve">The 10 t/d plant demonstrator, after validation, will be transferred to a client for the FID phase. </w:t>
      </w:r>
    </w:p>
    <w:p w14:paraId="03A92B43" w14:textId="3C2810D3" w:rsidR="002B5B7A" w:rsidRPr="008C4A76" w:rsidRDefault="0CDD8CBC" w:rsidP="008C4A76">
      <w:pPr>
        <w:jc w:val="both"/>
        <w:rPr>
          <w:lang w:val="en-US"/>
        </w:rPr>
      </w:pPr>
      <w:r w:rsidRPr="50F4FC6D">
        <w:rPr>
          <w:rFonts w:eastAsia="Cambria" w:cs="Cambria"/>
          <w:lang w:val="en-US"/>
        </w:rPr>
        <w:t xml:space="preserve"> </w:t>
      </w:r>
    </w:p>
    <w:p w14:paraId="26AF3014" w14:textId="42330531" w:rsidR="002B5B7A" w:rsidRPr="008C4A76" w:rsidRDefault="0CDD8CBC" w:rsidP="008C4A76">
      <w:pPr>
        <w:jc w:val="both"/>
        <w:rPr>
          <w:lang w:val="en-US"/>
        </w:rPr>
      </w:pPr>
      <w:r w:rsidRPr="50F4FC6D">
        <w:rPr>
          <w:rFonts w:eastAsia="Cambria" w:cs="Cambria"/>
          <w:lang w:val="en-GB"/>
        </w:rPr>
        <w:t xml:space="preserve">To do so, ENGIE and </w:t>
      </w:r>
      <w:r w:rsidR="00AD1451">
        <w:rPr>
          <w:rFonts w:eastAsia="Cambria" w:cs="Cambria"/>
          <w:lang w:val="en-GB"/>
        </w:rPr>
        <w:t>ARIANEGROUP</w:t>
      </w:r>
      <w:r w:rsidRPr="50F4FC6D">
        <w:rPr>
          <w:rFonts w:eastAsia="Cambria" w:cs="Cambria"/>
          <w:lang w:val="en-GB"/>
        </w:rPr>
        <w:t xml:space="preserve"> will implement the following steps</w:t>
      </w:r>
      <w:r w:rsidR="00BD500B">
        <w:rPr>
          <w:rFonts w:eastAsia="Cambria" w:cs="Cambria"/>
          <w:lang w:val="en-GB"/>
        </w:rPr>
        <w:t>:</w:t>
      </w:r>
      <w:r w:rsidRPr="50F4FC6D">
        <w:rPr>
          <w:rFonts w:eastAsia="Cambria" w:cs="Cambria"/>
          <w:lang w:val="en-GB"/>
        </w:rPr>
        <w:t xml:space="preserve"> </w:t>
      </w:r>
    </w:p>
    <w:p w14:paraId="60D449BA" w14:textId="377F55AB" w:rsidR="00493629" w:rsidRPr="001276B6" w:rsidRDefault="00BD500B" w:rsidP="008C4A76">
      <w:pPr>
        <w:pStyle w:val="Paragraphedeliste"/>
        <w:numPr>
          <w:ilvl w:val="0"/>
          <w:numId w:val="62"/>
        </w:numPr>
        <w:jc w:val="both"/>
        <w:rPr>
          <w:rFonts w:asciiTheme="minorHAnsi" w:eastAsiaTheme="minorEastAsia" w:hAnsiTheme="minorHAnsi" w:cstheme="minorBidi"/>
          <w:lang w:val="en-GB"/>
        </w:rPr>
      </w:pPr>
      <w:r>
        <w:rPr>
          <w:lang w:val="en-US"/>
        </w:rPr>
        <w:t xml:space="preserve">WP1: </w:t>
      </w:r>
      <w:r w:rsidR="0CDD8CBC" w:rsidRPr="50F4FC6D">
        <w:rPr>
          <w:lang w:val="en-GB"/>
        </w:rPr>
        <w:t xml:space="preserve">Liquefaction process design </w:t>
      </w:r>
      <w:r w:rsidR="001E7B05">
        <w:rPr>
          <w:lang w:val="en-GB"/>
        </w:rPr>
        <w:t xml:space="preserve">and </w:t>
      </w:r>
      <w:r w:rsidR="001E7B05" w:rsidRPr="00D2147D">
        <w:rPr>
          <w:lang w:val="en-GB"/>
        </w:rPr>
        <w:t>0.5 t/d test benc</w:t>
      </w:r>
      <w:r w:rsidR="001E7B05">
        <w:rPr>
          <w:lang w:val="en-GB"/>
        </w:rPr>
        <w:t>h design and validation</w:t>
      </w:r>
    </w:p>
    <w:p w14:paraId="06CCC105" w14:textId="7D091D0F" w:rsidR="00DF4A02" w:rsidRPr="00DF4A02" w:rsidRDefault="00AC6EF8" w:rsidP="00CC2423">
      <w:pPr>
        <w:pStyle w:val="Paragraphedeliste"/>
        <w:numPr>
          <w:ilvl w:val="1"/>
          <w:numId w:val="62"/>
        </w:numPr>
        <w:jc w:val="both"/>
        <w:rPr>
          <w:rFonts w:asciiTheme="minorHAnsi" w:eastAsiaTheme="minorEastAsia" w:hAnsiTheme="minorHAnsi" w:cstheme="minorBidi"/>
          <w:lang w:val="en-GB"/>
        </w:rPr>
      </w:pPr>
      <w:r>
        <w:rPr>
          <w:lang w:val="en-GB"/>
        </w:rPr>
        <w:t xml:space="preserve">WP 1.1 : </w:t>
      </w:r>
      <w:r w:rsidR="00DF4A02">
        <w:rPr>
          <w:lang w:val="en-GB"/>
        </w:rPr>
        <w:t>P</w:t>
      </w:r>
      <w:r w:rsidR="00CC2423" w:rsidRPr="50F4FC6D">
        <w:rPr>
          <w:lang w:val="en-GB"/>
        </w:rPr>
        <w:t xml:space="preserve">rocess simulations and </w:t>
      </w:r>
      <w:r w:rsidR="00DF4A02">
        <w:rPr>
          <w:lang w:val="en-GB"/>
        </w:rPr>
        <w:t xml:space="preserve">design, </w:t>
      </w:r>
    </w:p>
    <w:p w14:paraId="70E241C8" w14:textId="67F32329" w:rsidR="00CC2423" w:rsidRPr="00CC2423" w:rsidRDefault="00AC6EF8" w:rsidP="00CC2423">
      <w:pPr>
        <w:pStyle w:val="Paragraphedeliste"/>
        <w:numPr>
          <w:ilvl w:val="1"/>
          <w:numId w:val="62"/>
        </w:numPr>
        <w:jc w:val="both"/>
        <w:rPr>
          <w:rFonts w:asciiTheme="minorHAnsi" w:eastAsiaTheme="minorEastAsia" w:hAnsiTheme="minorHAnsi" w:cstheme="minorBidi"/>
          <w:lang w:val="en-GB"/>
        </w:rPr>
      </w:pPr>
      <w:r>
        <w:rPr>
          <w:lang w:val="en-GB"/>
        </w:rPr>
        <w:t xml:space="preserve">WP 1.2 : </w:t>
      </w:r>
      <w:r w:rsidR="001E12CF">
        <w:rPr>
          <w:lang w:val="en-GB"/>
        </w:rPr>
        <w:t>E</w:t>
      </w:r>
      <w:r w:rsidR="00CC2423" w:rsidRPr="50F4FC6D">
        <w:rPr>
          <w:lang w:val="en-GB"/>
        </w:rPr>
        <w:t xml:space="preserve">quipment design </w:t>
      </w:r>
    </w:p>
    <w:p w14:paraId="7313C563" w14:textId="3DCB881A" w:rsidR="00CC2423" w:rsidRDefault="00AC6EF8" w:rsidP="00CC2423">
      <w:pPr>
        <w:pStyle w:val="Paragraphedeliste"/>
        <w:numPr>
          <w:ilvl w:val="1"/>
          <w:numId w:val="62"/>
        </w:numPr>
        <w:jc w:val="both"/>
        <w:rPr>
          <w:rFonts w:asciiTheme="minorHAnsi" w:eastAsiaTheme="minorEastAsia" w:hAnsiTheme="minorHAnsi" w:cstheme="minorBidi"/>
          <w:lang w:val="en-GB"/>
        </w:rPr>
      </w:pPr>
      <w:r>
        <w:rPr>
          <w:lang w:val="en-GB"/>
        </w:rPr>
        <w:t xml:space="preserve">WP 1.3 : </w:t>
      </w:r>
      <w:r w:rsidR="00CC2423" w:rsidRPr="50F4FC6D">
        <w:rPr>
          <w:lang w:val="en-GB"/>
        </w:rPr>
        <w:t>IP protection patent</w:t>
      </w:r>
    </w:p>
    <w:p w14:paraId="6AC7E3E2" w14:textId="72B3F42A" w:rsidR="002B5B7A" w:rsidRDefault="00AC6EF8" w:rsidP="00CC2423">
      <w:pPr>
        <w:pStyle w:val="Paragraphedeliste"/>
        <w:numPr>
          <w:ilvl w:val="1"/>
          <w:numId w:val="62"/>
        </w:numPr>
        <w:jc w:val="both"/>
        <w:rPr>
          <w:rFonts w:asciiTheme="minorHAnsi" w:eastAsiaTheme="minorEastAsia" w:hAnsiTheme="minorHAnsi" w:cstheme="minorBidi"/>
          <w:lang w:val="en-GB"/>
        </w:rPr>
      </w:pPr>
      <w:r>
        <w:rPr>
          <w:lang w:val="en-GB"/>
        </w:rPr>
        <w:t xml:space="preserve">WP 1.4 : </w:t>
      </w:r>
      <w:r w:rsidR="0CDD8CBC" w:rsidRPr="50F4FC6D">
        <w:rPr>
          <w:lang w:val="en-GB"/>
        </w:rPr>
        <w:t>Tests plan</w:t>
      </w:r>
      <w:r w:rsidR="00C97262">
        <w:rPr>
          <w:lang w:val="en-GB"/>
        </w:rPr>
        <w:t xml:space="preserve"> </w:t>
      </w:r>
      <w:r w:rsidR="00ED5C7A">
        <w:rPr>
          <w:lang w:val="en-GB"/>
        </w:rPr>
        <w:t>preparation</w:t>
      </w:r>
      <w:r w:rsidR="0CDD8CBC" w:rsidRPr="50F4FC6D">
        <w:rPr>
          <w:lang w:val="en-GB"/>
        </w:rPr>
        <w:t xml:space="preserve"> (ramp-up, dedicated operating plan, performance validation …)</w:t>
      </w:r>
    </w:p>
    <w:p w14:paraId="00EC9818" w14:textId="6FC33C96" w:rsidR="001E7B05" w:rsidRDefault="00AC6EF8" w:rsidP="001E7B05">
      <w:pPr>
        <w:pStyle w:val="Paragraphedeliste"/>
        <w:numPr>
          <w:ilvl w:val="1"/>
          <w:numId w:val="62"/>
        </w:numPr>
        <w:jc w:val="both"/>
        <w:rPr>
          <w:rFonts w:asciiTheme="minorHAnsi" w:eastAsiaTheme="minorEastAsia" w:hAnsiTheme="minorHAnsi" w:cstheme="minorBidi"/>
          <w:lang w:val="en-GB"/>
        </w:rPr>
      </w:pPr>
      <w:r>
        <w:rPr>
          <w:lang w:val="en-GB"/>
        </w:rPr>
        <w:t xml:space="preserve">WP 1.5 : </w:t>
      </w:r>
      <w:r w:rsidR="001E12CF">
        <w:rPr>
          <w:lang w:val="en-GB"/>
        </w:rPr>
        <w:t>T</w:t>
      </w:r>
      <w:r w:rsidR="001E7B05" w:rsidRPr="50F4FC6D">
        <w:rPr>
          <w:lang w:val="en-GB"/>
        </w:rPr>
        <w:t>est bench design with an engineering and costing study</w:t>
      </w:r>
    </w:p>
    <w:p w14:paraId="0F937D74" w14:textId="5EF0EAB3" w:rsidR="002B5B7A" w:rsidRDefault="00AC6EF8" w:rsidP="001E7B05">
      <w:pPr>
        <w:pStyle w:val="Paragraphedeliste"/>
        <w:numPr>
          <w:ilvl w:val="1"/>
          <w:numId w:val="62"/>
        </w:numPr>
        <w:jc w:val="both"/>
        <w:rPr>
          <w:rFonts w:asciiTheme="minorHAnsi" w:eastAsiaTheme="minorEastAsia" w:hAnsiTheme="minorHAnsi" w:cstheme="minorBidi"/>
          <w:lang w:val="en-GB"/>
        </w:rPr>
      </w:pPr>
      <w:r>
        <w:rPr>
          <w:lang w:val="en-GB"/>
        </w:rPr>
        <w:t xml:space="preserve">WP </w:t>
      </w:r>
      <w:proofErr w:type="gramStart"/>
      <w:r>
        <w:rPr>
          <w:lang w:val="en-GB"/>
        </w:rPr>
        <w:t>1.6 :</w:t>
      </w:r>
      <w:proofErr w:type="gramEnd"/>
      <w:r>
        <w:rPr>
          <w:lang w:val="en-GB"/>
        </w:rPr>
        <w:t xml:space="preserve"> </w:t>
      </w:r>
      <w:r w:rsidR="001E12CF">
        <w:rPr>
          <w:lang w:val="en-GB"/>
        </w:rPr>
        <w:t>T</w:t>
      </w:r>
      <w:r w:rsidR="001E7B05" w:rsidRPr="50F4FC6D">
        <w:rPr>
          <w:lang w:val="en-GB"/>
        </w:rPr>
        <w:t>est</w:t>
      </w:r>
      <w:r w:rsidR="0CDD8CBC" w:rsidRPr="50F4FC6D">
        <w:rPr>
          <w:lang w:val="en-GB"/>
        </w:rPr>
        <w:t xml:space="preserve"> bench building : equipment order, civil works ..</w:t>
      </w:r>
    </w:p>
    <w:p w14:paraId="28408F7A" w14:textId="4E27825F" w:rsidR="002B5B7A" w:rsidRDefault="00AC6EF8" w:rsidP="001E7B05">
      <w:pPr>
        <w:pStyle w:val="Paragraphedeliste"/>
        <w:numPr>
          <w:ilvl w:val="1"/>
          <w:numId w:val="62"/>
        </w:numPr>
        <w:jc w:val="both"/>
        <w:rPr>
          <w:rFonts w:asciiTheme="minorHAnsi" w:eastAsiaTheme="minorEastAsia" w:hAnsiTheme="minorHAnsi" w:cstheme="minorBidi"/>
          <w:lang w:val="en-GB"/>
        </w:rPr>
      </w:pPr>
      <w:r>
        <w:rPr>
          <w:lang w:val="en-GB"/>
        </w:rPr>
        <w:t xml:space="preserve">WP 1.7 : </w:t>
      </w:r>
      <w:r w:rsidR="0CDD8CBC" w:rsidRPr="50F4FC6D">
        <w:rPr>
          <w:lang w:val="en-GB"/>
        </w:rPr>
        <w:t>0.5 t/d tests and performance validation</w:t>
      </w:r>
    </w:p>
    <w:p w14:paraId="56B7F055" w14:textId="77777777" w:rsidR="001276B6" w:rsidRPr="00CF01D4" w:rsidRDefault="001276B6" w:rsidP="001E7B05">
      <w:pPr>
        <w:pStyle w:val="Paragraphedeliste"/>
        <w:ind w:left="1440"/>
        <w:jc w:val="both"/>
        <w:rPr>
          <w:rFonts w:asciiTheme="minorHAnsi" w:eastAsiaTheme="minorEastAsia" w:hAnsiTheme="minorHAnsi" w:cstheme="minorBidi"/>
          <w:lang w:val="en-GB"/>
        </w:rPr>
      </w:pPr>
    </w:p>
    <w:p w14:paraId="014D4DCA" w14:textId="67F4FFA0" w:rsidR="00CF01D4" w:rsidRPr="00D2147D" w:rsidRDefault="00CF01D4" w:rsidP="008C4A76">
      <w:pPr>
        <w:pStyle w:val="Paragraphedeliste"/>
        <w:numPr>
          <w:ilvl w:val="0"/>
          <w:numId w:val="62"/>
        </w:numPr>
        <w:jc w:val="both"/>
        <w:rPr>
          <w:lang w:val="en-GB"/>
        </w:rPr>
      </w:pPr>
      <w:r w:rsidRPr="00D2147D">
        <w:rPr>
          <w:lang w:val="en-GB"/>
        </w:rPr>
        <w:t xml:space="preserve">WP2: </w:t>
      </w:r>
      <w:r w:rsidR="001E7B05" w:rsidRPr="00D2147D">
        <w:rPr>
          <w:lang w:val="en-US"/>
        </w:rPr>
        <w:t xml:space="preserve">10 t/d liquefaction process development </w:t>
      </w:r>
    </w:p>
    <w:p w14:paraId="02401B3E" w14:textId="2A725297" w:rsidR="00D67D4F" w:rsidRPr="00D67D4F" w:rsidRDefault="00AC6EF8" w:rsidP="00D2147D">
      <w:pPr>
        <w:pStyle w:val="Paragraphedeliste"/>
        <w:numPr>
          <w:ilvl w:val="1"/>
          <w:numId w:val="62"/>
        </w:numPr>
        <w:jc w:val="both"/>
        <w:rPr>
          <w:rFonts w:asciiTheme="minorHAnsi" w:eastAsiaTheme="minorEastAsia" w:hAnsiTheme="minorHAnsi" w:cstheme="minorBidi"/>
          <w:lang w:val="en-GB"/>
        </w:rPr>
      </w:pPr>
      <w:r>
        <w:rPr>
          <w:lang w:val="en-GB"/>
        </w:rPr>
        <w:t xml:space="preserve">WP 2.1 : </w:t>
      </w:r>
      <w:r w:rsidR="0CDD8CBC" w:rsidRPr="50F4FC6D">
        <w:rPr>
          <w:lang w:val="en-GB"/>
        </w:rPr>
        <w:t xml:space="preserve">Improvement of the process after tests </w:t>
      </w:r>
    </w:p>
    <w:p w14:paraId="3304ABF6" w14:textId="61E947DD" w:rsidR="002B5B7A" w:rsidRPr="00133E42" w:rsidRDefault="00AC6EF8" w:rsidP="00D2147D">
      <w:pPr>
        <w:pStyle w:val="Paragraphedeliste"/>
        <w:numPr>
          <w:ilvl w:val="1"/>
          <w:numId w:val="62"/>
        </w:numPr>
        <w:jc w:val="both"/>
        <w:rPr>
          <w:rFonts w:asciiTheme="minorHAnsi" w:eastAsiaTheme="minorEastAsia" w:hAnsiTheme="minorHAnsi" w:cstheme="minorBidi"/>
        </w:rPr>
      </w:pPr>
      <w:r w:rsidRPr="00AC6EF8">
        <w:t xml:space="preserve">WP 2.2 : </w:t>
      </w:r>
      <w:r w:rsidR="0CDD8CBC" w:rsidRPr="00AC6EF8">
        <w:t xml:space="preserve">10 t/d </w:t>
      </w:r>
      <w:proofErr w:type="spellStart"/>
      <w:r w:rsidR="0CDD8CBC" w:rsidRPr="00AC6EF8">
        <w:t>demonstrator</w:t>
      </w:r>
      <w:proofErr w:type="spellEnd"/>
      <w:r w:rsidR="0CDD8CBC" w:rsidRPr="00AC6EF8">
        <w:t xml:space="preserve"> design</w:t>
      </w:r>
    </w:p>
    <w:p w14:paraId="22AF232C" w14:textId="5D9958E0" w:rsidR="002B5B7A" w:rsidRDefault="00AC6EF8" w:rsidP="00D2147D">
      <w:pPr>
        <w:pStyle w:val="Paragraphedeliste"/>
        <w:numPr>
          <w:ilvl w:val="1"/>
          <w:numId w:val="62"/>
        </w:numPr>
        <w:jc w:val="both"/>
        <w:rPr>
          <w:rFonts w:asciiTheme="minorHAnsi" w:eastAsiaTheme="minorEastAsia" w:hAnsiTheme="minorHAnsi" w:cstheme="minorBidi"/>
          <w:lang w:val="en-GB"/>
        </w:rPr>
      </w:pPr>
      <w:r w:rsidRPr="00AC6EF8">
        <w:rPr>
          <w:lang w:val="en-US"/>
        </w:rPr>
        <w:t>WP</w:t>
      </w:r>
      <w:r>
        <w:rPr>
          <w:lang w:val="en-US"/>
        </w:rPr>
        <w:t xml:space="preserve"> </w:t>
      </w:r>
      <w:proofErr w:type="gramStart"/>
      <w:r>
        <w:rPr>
          <w:lang w:val="en-US"/>
        </w:rPr>
        <w:t>2.3 :</w:t>
      </w:r>
      <w:proofErr w:type="gramEnd"/>
      <w:r>
        <w:rPr>
          <w:lang w:val="en-US"/>
        </w:rPr>
        <w:t xml:space="preserve"> </w:t>
      </w:r>
      <w:r w:rsidR="002A5968">
        <w:rPr>
          <w:lang w:val="en-US"/>
        </w:rPr>
        <w:t>1</w:t>
      </w:r>
      <w:r w:rsidR="0CDD8CBC" w:rsidRPr="50F4FC6D">
        <w:rPr>
          <w:lang w:val="en-GB"/>
        </w:rPr>
        <w:t xml:space="preserve">0 t/d demonstrator building and performance validation before transfer to the first client. </w:t>
      </w:r>
    </w:p>
    <w:p w14:paraId="704EF691" w14:textId="1465DCA8" w:rsidR="002B5B7A" w:rsidRDefault="00BD500B" w:rsidP="00D67D4F">
      <w:pPr>
        <w:pStyle w:val="Paragraphedeliste"/>
        <w:numPr>
          <w:ilvl w:val="0"/>
          <w:numId w:val="62"/>
        </w:numPr>
        <w:jc w:val="both"/>
        <w:rPr>
          <w:rFonts w:eastAsia="Cambria" w:cs="Cambria"/>
          <w:lang w:val="en-GB"/>
        </w:rPr>
      </w:pPr>
      <w:r w:rsidRPr="00D67D4F">
        <w:rPr>
          <w:lang w:val="en-US"/>
        </w:rPr>
        <w:t>WP</w:t>
      </w:r>
      <w:r w:rsidR="001E7B05" w:rsidRPr="00D67D4F">
        <w:rPr>
          <w:lang w:val="en-US"/>
        </w:rPr>
        <w:t>3</w:t>
      </w:r>
      <w:r w:rsidRPr="00D67D4F">
        <w:rPr>
          <w:lang w:val="en-US"/>
        </w:rPr>
        <w:t xml:space="preserve">: </w:t>
      </w:r>
      <w:r w:rsidR="0CDD8CBC" w:rsidRPr="50F4FC6D">
        <w:rPr>
          <w:rFonts w:eastAsia="Cambria" w:cs="Cambria"/>
          <w:lang w:val="en-GB"/>
        </w:rPr>
        <w:t xml:space="preserve">In parallel of those tasks, a first industrial deployment plan will be setting up to find the first client to start FID phase with, to define partnership policy with client but also with supplier for industrialisation, validate global economics etc. </w:t>
      </w:r>
    </w:p>
    <w:p w14:paraId="79427771" w14:textId="77777777" w:rsidR="000B4654" w:rsidRDefault="000B4654" w:rsidP="008C4A76">
      <w:pPr>
        <w:jc w:val="both"/>
        <w:rPr>
          <w:rFonts w:eastAsia="Cambria" w:cs="Cambria"/>
          <w:lang w:val="en-GB"/>
        </w:rPr>
      </w:pPr>
    </w:p>
    <w:p w14:paraId="1869CF29" w14:textId="63AEFBEC" w:rsidR="002B5B7A" w:rsidRDefault="008F7048" w:rsidP="00D32703">
      <w:pPr>
        <w:jc w:val="center"/>
        <w:rPr>
          <w:rFonts w:eastAsia="Cambria" w:cs="Cambria"/>
          <w:lang w:val="en-GB"/>
        </w:rPr>
      </w:pPr>
      <w:r w:rsidRPr="008F7048">
        <w:rPr>
          <w:rFonts w:eastAsia="Cambria"/>
          <w:noProof/>
          <w:lang w:val="fr-FR" w:eastAsia="fr-FR"/>
        </w:rPr>
        <w:drawing>
          <wp:inline distT="0" distB="0" distL="0" distR="0" wp14:anchorId="08DEA89F" wp14:editId="5DA3ED88">
            <wp:extent cx="5760720" cy="158242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1582420"/>
                    </a:xfrm>
                    <a:prstGeom prst="rect">
                      <a:avLst/>
                    </a:prstGeom>
                    <a:noFill/>
                    <a:ln>
                      <a:noFill/>
                    </a:ln>
                  </pic:spPr>
                </pic:pic>
              </a:graphicData>
            </a:graphic>
          </wp:inline>
        </w:drawing>
      </w:r>
    </w:p>
    <w:p w14:paraId="53314E73" w14:textId="6AACDC65" w:rsidR="00F27C1A" w:rsidRDefault="00D67D4F" w:rsidP="00D67D4F">
      <w:pPr>
        <w:pStyle w:val="Lgende"/>
        <w:jc w:val="center"/>
        <w:rPr>
          <w:rFonts w:eastAsia="Cambria" w:cs="Cambria"/>
          <w:lang w:val="en-GB"/>
        </w:rPr>
      </w:pPr>
      <w:r w:rsidRPr="008A4AB8">
        <w:rPr>
          <w:lang w:val="en-US"/>
        </w:rPr>
        <w:t xml:space="preserve">Table </w:t>
      </w:r>
      <w:r>
        <w:fldChar w:fldCharType="begin"/>
      </w:r>
      <w:r w:rsidRPr="008A4AB8">
        <w:rPr>
          <w:lang w:val="en-US"/>
        </w:rPr>
        <w:instrText xml:space="preserve"> SEQ Table \* ARABIC </w:instrText>
      </w:r>
      <w:r>
        <w:fldChar w:fldCharType="separate"/>
      </w:r>
      <w:r w:rsidR="005D6973">
        <w:rPr>
          <w:noProof/>
          <w:lang w:val="en-US"/>
        </w:rPr>
        <w:t>12</w:t>
      </w:r>
      <w:r>
        <w:fldChar w:fldCharType="end"/>
      </w:r>
      <w:r w:rsidRPr="008A4AB8">
        <w:rPr>
          <w:lang w:val="en-US"/>
        </w:rPr>
        <w:t xml:space="preserve"> - R&amp;D phase work plan</w:t>
      </w:r>
    </w:p>
    <w:p w14:paraId="385B8257" w14:textId="70C58A7A" w:rsidR="002B5B7A" w:rsidRPr="008C4A76" w:rsidRDefault="0CDD8CBC" w:rsidP="008C4A76">
      <w:pPr>
        <w:jc w:val="both"/>
        <w:rPr>
          <w:lang w:val="en-US"/>
        </w:rPr>
      </w:pPr>
      <w:r w:rsidRPr="50F4FC6D">
        <w:rPr>
          <w:rFonts w:eastAsia="Cambria" w:cs="Cambria"/>
          <w:lang w:val="en-GB"/>
        </w:rPr>
        <w:t xml:space="preserve"> </w:t>
      </w:r>
    </w:p>
    <w:p w14:paraId="466C3265" w14:textId="16C3F228" w:rsidR="002B5B7A" w:rsidRDefault="0CDD8CBC" w:rsidP="008C4A76">
      <w:pPr>
        <w:ind w:left="851" w:hanging="851"/>
        <w:jc w:val="both"/>
        <w:rPr>
          <w:rFonts w:eastAsia="Cambria" w:cs="Cambria"/>
          <w:b/>
          <w:color w:val="000000" w:themeColor="text1"/>
          <w:lang w:val="en-GB"/>
        </w:rPr>
      </w:pPr>
      <w:r w:rsidRPr="50F4FC6D">
        <w:rPr>
          <w:rFonts w:eastAsia="Cambria" w:cs="Cambria"/>
          <w:b/>
          <w:color w:val="000000" w:themeColor="text1"/>
          <w:lang w:val="en-GB"/>
        </w:rPr>
        <w:t>1.1</w:t>
      </w:r>
      <w:r w:rsidR="009851F2">
        <w:rPr>
          <w:rFonts w:eastAsia="Cambria" w:cs="Cambria"/>
          <w:b/>
          <w:color w:val="000000" w:themeColor="text1"/>
          <w:lang w:val="en-GB"/>
        </w:rPr>
        <w:t>0</w:t>
      </w:r>
      <w:r w:rsidRPr="50F4FC6D">
        <w:rPr>
          <w:rFonts w:eastAsia="Cambria" w:cs="Cambria"/>
          <w:b/>
          <w:color w:val="000000" w:themeColor="text1"/>
          <w:lang w:val="en-GB"/>
        </w:rPr>
        <w:t>.2</w:t>
      </w:r>
      <w:r w:rsidRPr="50F4FC6D">
        <w:rPr>
          <w:rFonts w:ascii="Times New Roman" w:hAnsi="Times New Roman"/>
          <w:b/>
          <w:bCs/>
          <w:color w:val="000000" w:themeColor="text1"/>
          <w:sz w:val="14"/>
          <w:szCs w:val="14"/>
          <w:lang w:val="en-GB"/>
        </w:rPr>
        <w:t xml:space="preserve">         </w:t>
      </w:r>
      <w:r w:rsidRPr="50F4FC6D">
        <w:rPr>
          <w:rFonts w:eastAsia="Cambria" w:cs="Cambria"/>
          <w:b/>
          <w:color w:val="000000" w:themeColor="text1"/>
          <w:lang w:val="en-GB"/>
        </w:rPr>
        <w:t>FID phase</w:t>
      </w:r>
      <w:r w:rsidR="007D6EA6">
        <w:rPr>
          <w:rFonts w:eastAsia="Cambria" w:cs="Cambria"/>
          <w:b/>
          <w:color w:val="000000" w:themeColor="text1"/>
          <w:lang w:val="en-GB"/>
        </w:rPr>
        <w:t xml:space="preserve"> from 2025 to 20</w:t>
      </w:r>
      <w:r w:rsidR="00487D5C">
        <w:rPr>
          <w:rFonts w:eastAsia="Cambria" w:cs="Cambria"/>
          <w:b/>
          <w:color w:val="000000" w:themeColor="text1"/>
          <w:lang w:val="en-GB"/>
        </w:rPr>
        <w:t>29</w:t>
      </w:r>
      <w:r w:rsidR="00B10753">
        <w:rPr>
          <w:rFonts w:eastAsia="Cambria" w:cs="Cambria"/>
          <w:b/>
          <w:color w:val="000000" w:themeColor="text1"/>
          <w:lang w:val="en-GB"/>
        </w:rPr>
        <w:t xml:space="preserve"> – WP</w:t>
      </w:r>
      <w:r w:rsidR="00312AE3">
        <w:rPr>
          <w:rFonts w:eastAsia="Cambria" w:cs="Cambria"/>
          <w:b/>
          <w:color w:val="000000" w:themeColor="text1"/>
          <w:lang w:val="en-GB"/>
        </w:rPr>
        <w:t>4</w:t>
      </w:r>
    </w:p>
    <w:p w14:paraId="4245F50B" w14:textId="0CF99397" w:rsidR="002B5B7A" w:rsidRPr="008C4A76" w:rsidRDefault="0CDD8CBC" w:rsidP="008C4A76">
      <w:pPr>
        <w:jc w:val="both"/>
        <w:rPr>
          <w:lang w:val="en-US"/>
        </w:rPr>
      </w:pPr>
      <w:r w:rsidRPr="50F4FC6D">
        <w:rPr>
          <w:rFonts w:eastAsia="Cambria" w:cs="Cambria"/>
          <w:lang w:val="en-GB"/>
        </w:rPr>
        <w:t xml:space="preserve"> </w:t>
      </w:r>
    </w:p>
    <w:p w14:paraId="66A11472" w14:textId="7CF6FCF3" w:rsidR="002B5B7A" w:rsidRDefault="00B39C7A" w:rsidP="008C4A76">
      <w:pPr>
        <w:jc w:val="both"/>
        <w:rPr>
          <w:rFonts w:eastAsia="Cambria" w:cs="Cambria"/>
          <w:lang w:val="en-US"/>
        </w:rPr>
      </w:pPr>
      <w:r w:rsidRPr="00921477">
        <w:rPr>
          <w:rFonts w:eastAsia="Cambria" w:cs="Cambria"/>
          <w:lang w:val="en-US"/>
        </w:rPr>
        <w:t xml:space="preserve"> </w:t>
      </w:r>
      <w:r w:rsidR="004717C0" w:rsidRPr="004717C0">
        <w:rPr>
          <w:rFonts w:eastAsia="Cambria" w:cs="Cambria"/>
          <w:lang w:val="en-US"/>
        </w:rPr>
        <w:t>The first</w:t>
      </w:r>
      <w:r w:rsidR="004717C0" w:rsidRPr="008C4A76">
        <w:rPr>
          <w:rFonts w:eastAsia="Cambria" w:cs="Cambria"/>
          <w:lang w:val="en-US"/>
        </w:rPr>
        <w:t xml:space="preserve"> deployment will be performed on a port, probably in France</w:t>
      </w:r>
      <w:r w:rsidR="00920631">
        <w:rPr>
          <w:rFonts w:eastAsia="Cambria" w:cs="Cambria"/>
          <w:lang w:val="en-US"/>
        </w:rPr>
        <w:t>, otherwise in Europe</w:t>
      </w:r>
      <w:r w:rsidR="004717C0" w:rsidRPr="008C4A76">
        <w:rPr>
          <w:rFonts w:eastAsia="Cambria" w:cs="Cambria"/>
          <w:lang w:val="en-US"/>
        </w:rPr>
        <w:t xml:space="preserve">. </w:t>
      </w:r>
      <w:r w:rsidR="00A93528">
        <w:rPr>
          <w:rFonts w:eastAsia="Cambria" w:cs="Cambria"/>
          <w:lang w:val="en-US"/>
        </w:rPr>
        <w:t>The objective of this phase is to validate an industrial chain to supply a ship fueled with LH2. Regarding the transfer and storage solutions, technological solution</w:t>
      </w:r>
      <w:r w:rsidR="00152F01">
        <w:rPr>
          <w:rFonts w:eastAsia="Cambria" w:cs="Cambria"/>
          <w:lang w:val="en-US"/>
        </w:rPr>
        <w:t>s available on</w:t>
      </w:r>
      <w:r w:rsidR="00A93528">
        <w:rPr>
          <w:rFonts w:eastAsia="Cambria" w:cs="Cambria"/>
          <w:lang w:val="en-US"/>
        </w:rPr>
        <w:t xml:space="preserve"> the market will be used. Regarding </w:t>
      </w:r>
      <w:r w:rsidR="00A93528">
        <w:rPr>
          <w:rFonts w:eastAsia="Cambria" w:cs="Cambria"/>
          <w:lang w:val="en-US"/>
        </w:rPr>
        <w:lastRenderedPageBreak/>
        <w:t>LH2 production,</w:t>
      </w:r>
      <w:r w:rsidR="00A93528" w:rsidRPr="00F03573">
        <w:rPr>
          <w:rFonts w:eastAsia="Cambria" w:cs="Cambria"/>
          <w:lang w:val="en-US"/>
        </w:rPr>
        <w:t xml:space="preserve"> the first industrial demonstrator developed in the R&amp;D phase will be </w:t>
      </w:r>
      <w:r w:rsidR="00A93528">
        <w:rPr>
          <w:rFonts w:eastAsia="Cambria" w:cs="Cambria"/>
          <w:lang w:val="en-US"/>
        </w:rPr>
        <w:t xml:space="preserve">transferred to the site of the first deployment. </w:t>
      </w:r>
      <w:r w:rsidR="00A93528" w:rsidRPr="00A93528">
        <w:rPr>
          <w:rFonts w:eastAsia="Cambria" w:cs="Cambria"/>
          <w:lang w:val="en-US"/>
        </w:rPr>
        <w:t>However</w:t>
      </w:r>
      <w:r w:rsidR="48E0901C" w:rsidRPr="5FF29B6B">
        <w:rPr>
          <w:rFonts w:eastAsia="Cambria" w:cs="Cambria"/>
          <w:lang w:val="en-US"/>
        </w:rPr>
        <w:t>,</w:t>
      </w:r>
      <w:r w:rsidR="00A93528" w:rsidRPr="00A93528">
        <w:rPr>
          <w:rFonts w:eastAsia="Cambria" w:cs="Cambria"/>
          <w:lang w:val="en-US"/>
        </w:rPr>
        <w:t xml:space="preserve"> </w:t>
      </w:r>
      <w:r w:rsidR="00A93528" w:rsidRPr="008C4A76">
        <w:rPr>
          <w:rFonts w:eastAsia="Cambria" w:cs="Cambria"/>
          <w:lang w:val="en-US"/>
        </w:rPr>
        <w:t>from 2025 to 2030 the total capacity of production will progressively ramp</w:t>
      </w:r>
      <w:r w:rsidR="00A93528">
        <w:rPr>
          <w:rFonts w:eastAsia="Cambria" w:cs="Cambria"/>
          <w:lang w:val="en-US"/>
        </w:rPr>
        <w:t xml:space="preserve"> up to reach the 10 t/d. Indeed </w:t>
      </w:r>
      <w:r w:rsidR="009926CC">
        <w:rPr>
          <w:rFonts w:eastAsia="Cambria" w:cs="Cambria"/>
          <w:lang w:val="en-US"/>
        </w:rPr>
        <w:t>we can assume that during FID phase</w:t>
      </w:r>
      <w:r w:rsidR="00E34671">
        <w:rPr>
          <w:rFonts w:eastAsia="Cambria" w:cs="Cambria"/>
          <w:lang w:val="en-US"/>
        </w:rPr>
        <w:t xml:space="preserve">, operational issues </w:t>
      </w:r>
      <w:r w:rsidR="003B7757">
        <w:rPr>
          <w:rFonts w:eastAsia="Cambria" w:cs="Cambria"/>
          <w:lang w:val="en-US"/>
        </w:rPr>
        <w:t xml:space="preserve">will </w:t>
      </w:r>
      <w:r w:rsidR="5E26528B" w:rsidRPr="6F4CFF4E">
        <w:rPr>
          <w:rFonts w:eastAsia="Cambria" w:cs="Cambria"/>
          <w:lang w:val="en-US"/>
        </w:rPr>
        <w:t>occur</w:t>
      </w:r>
      <w:r w:rsidR="003B7757">
        <w:rPr>
          <w:rFonts w:eastAsia="Cambria" w:cs="Cambria"/>
          <w:lang w:val="en-US"/>
        </w:rPr>
        <w:t xml:space="preserve"> </w:t>
      </w:r>
      <w:r w:rsidR="00581C33">
        <w:rPr>
          <w:rFonts w:eastAsia="Cambria" w:cs="Cambria"/>
          <w:lang w:val="en-US"/>
        </w:rPr>
        <w:t xml:space="preserve">and some developments and </w:t>
      </w:r>
      <w:r w:rsidR="220F699A" w:rsidRPr="5FF29B6B">
        <w:rPr>
          <w:rFonts w:eastAsia="Cambria" w:cs="Cambria"/>
          <w:lang w:val="en-US"/>
        </w:rPr>
        <w:t>adjustment</w:t>
      </w:r>
      <w:r w:rsidR="6BC07F6E" w:rsidRPr="5FF29B6B">
        <w:rPr>
          <w:rFonts w:eastAsia="Cambria" w:cs="Cambria"/>
          <w:lang w:val="en-US"/>
        </w:rPr>
        <w:t>s</w:t>
      </w:r>
      <w:r w:rsidR="00581C33">
        <w:rPr>
          <w:rFonts w:eastAsia="Cambria" w:cs="Cambria"/>
          <w:lang w:val="en-US"/>
        </w:rPr>
        <w:t xml:space="preserve"> of the chain will be done. </w:t>
      </w:r>
      <w:r w:rsidR="00A93528">
        <w:rPr>
          <w:rFonts w:eastAsia="Cambria" w:cs="Cambria"/>
          <w:lang w:val="en-US"/>
        </w:rPr>
        <w:t xml:space="preserve"> </w:t>
      </w:r>
    </w:p>
    <w:p w14:paraId="58E1CA75" w14:textId="43C8EB48" w:rsidR="00E11A4E" w:rsidRPr="008C4A76" w:rsidRDefault="00E11A4E" w:rsidP="008C4A76">
      <w:pPr>
        <w:jc w:val="both"/>
        <w:rPr>
          <w:lang w:val="en-US"/>
        </w:rPr>
      </w:pPr>
      <w:r>
        <w:rPr>
          <w:rFonts w:eastAsia="Cambria" w:cs="Cambria"/>
          <w:lang w:val="en-US"/>
        </w:rPr>
        <w:t xml:space="preserve">At the end of the FID, the entire </w:t>
      </w:r>
      <w:r w:rsidR="00382985">
        <w:rPr>
          <w:rFonts w:eastAsia="Cambria" w:cs="Cambria"/>
          <w:lang w:val="en-US"/>
        </w:rPr>
        <w:t xml:space="preserve">LH2 supply chain will be validated and ready for the massification phase. </w:t>
      </w:r>
    </w:p>
    <w:p w14:paraId="2A3DB389" w14:textId="3B2905BC" w:rsidR="002B5B7A" w:rsidRPr="008C4A76" w:rsidRDefault="0CDD8CBC" w:rsidP="50F4FC6D">
      <w:pPr>
        <w:rPr>
          <w:lang w:val="en-US"/>
        </w:rPr>
      </w:pPr>
      <w:r w:rsidRPr="008C4A76">
        <w:rPr>
          <w:rFonts w:eastAsia="Cambria" w:cs="Cambria"/>
          <w:lang w:val="en-US"/>
        </w:rPr>
        <w:t xml:space="preserve"> </w:t>
      </w:r>
    </w:p>
    <w:p w14:paraId="57CDC423" w14:textId="18D4A240" w:rsidR="002B5B7A" w:rsidRPr="0002778C" w:rsidRDefault="0CDD8CBC" w:rsidP="008C4A76">
      <w:pPr>
        <w:pStyle w:val="ITberschrift111"/>
        <w:numPr>
          <w:ilvl w:val="2"/>
          <w:numId w:val="69"/>
        </w:numPr>
        <w:rPr>
          <w:rFonts w:eastAsia="Cambria"/>
          <w:lang w:val="en-GB"/>
        </w:rPr>
      </w:pPr>
      <w:bookmarkStart w:id="266" w:name="_Toc44068414"/>
      <w:r w:rsidRPr="00921477">
        <w:rPr>
          <w:rFonts w:eastAsia="Cambria"/>
          <w:lang w:val="en-GB"/>
        </w:rPr>
        <w:t>Massification</w:t>
      </w:r>
      <w:r w:rsidR="00B10753">
        <w:rPr>
          <w:rFonts w:eastAsia="Cambria"/>
          <w:lang w:val="en-GB"/>
        </w:rPr>
        <w:t xml:space="preserve"> – WP</w:t>
      </w:r>
      <w:r w:rsidR="00312AE3">
        <w:rPr>
          <w:rFonts w:eastAsia="Cambria"/>
          <w:lang w:val="en-GB"/>
        </w:rPr>
        <w:t>5</w:t>
      </w:r>
      <w:bookmarkEnd w:id="266"/>
    </w:p>
    <w:p w14:paraId="775D3FD3" w14:textId="0942223D" w:rsidR="002B5B7A" w:rsidRPr="008C4A76" w:rsidRDefault="0CDD8CBC" w:rsidP="50F4FC6D">
      <w:pPr>
        <w:rPr>
          <w:lang w:val="en-US"/>
        </w:rPr>
      </w:pPr>
      <w:r w:rsidRPr="50F4FC6D">
        <w:rPr>
          <w:rFonts w:eastAsia="Cambria" w:cs="Cambria"/>
          <w:lang w:val="en-GB"/>
        </w:rPr>
        <w:t xml:space="preserve"> </w:t>
      </w:r>
    </w:p>
    <w:p w14:paraId="60551D00" w14:textId="2B16323B" w:rsidR="002B5B7A" w:rsidRPr="008C4A76" w:rsidRDefault="00A12142" w:rsidP="50F4FC6D">
      <w:pPr>
        <w:rPr>
          <w:rFonts w:eastAsia="Cambria" w:cs="Cambria"/>
          <w:lang w:val="en-GB"/>
        </w:rPr>
      </w:pPr>
      <w:r>
        <w:rPr>
          <w:rFonts w:eastAsia="Cambria" w:cs="Cambria"/>
          <w:lang w:val="en-GB"/>
        </w:rPr>
        <w:t>The objective of this phase is the r</w:t>
      </w:r>
      <w:r w:rsidR="0CDD8CBC" w:rsidRPr="50F4FC6D">
        <w:rPr>
          <w:rFonts w:eastAsia="Cambria" w:cs="Cambria"/>
          <w:lang w:val="en-GB"/>
        </w:rPr>
        <w:t>eplication</w:t>
      </w:r>
      <w:r>
        <w:rPr>
          <w:rFonts w:eastAsia="Cambria" w:cs="Cambria"/>
          <w:lang w:val="en-GB"/>
        </w:rPr>
        <w:t xml:space="preserve"> of our solutions to reach 30 </w:t>
      </w:r>
      <w:r w:rsidR="008C4A76">
        <w:rPr>
          <w:rFonts w:eastAsia="Cambria" w:cs="Cambria"/>
          <w:lang w:val="en-GB"/>
        </w:rPr>
        <w:t>liquefiers</w:t>
      </w:r>
      <w:r>
        <w:rPr>
          <w:rFonts w:eastAsia="Cambria" w:cs="Cambria"/>
          <w:lang w:val="en-GB"/>
        </w:rPr>
        <w:t xml:space="preserve"> equipped with LH2 supply chain by 2040</w:t>
      </w:r>
    </w:p>
    <w:p w14:paraId="0A655D49" w14:textId="6D7AE024" w:rsidR="002B5B7A" w:rsidRDefault="002B5B7A" w:rsidP="009B4BD1">
      <w:pPr>
        <w:pStyle w:val="CCorpsdetexte"/>
        <w:rPr>
          <w:lang w:val="en-GB"/>
        </w:rPr>
      </w:pPr>
    </w:p>
    <w:p w14:paraId="2AC93424" w14:textId="1ABC3A62" w:rsidR="002B5B7A" w:rsidRPr="0061520B" w:rsidRDefault="00B10753" w:rsidP="00B10753">
      <w:pPr>
        <w:pStyle w:val="ITberschrift111"/>
        <w:rPr>
          <w:lang w:val="en-GB"/>
        </w:rPr>
      </w:pPr>
      <w:bookmarkStart w:id="267" w:name="_Toc44068415"/>
      <w:r>
        <w:rPr>
          <w:lang w:val="en-GB"/>
        </w:rPr>
        <w:t>Dissemination – WP</w:t>
      </w:r>
      <w:r w:rsidR="00312AE3">
        <w:rPr>
          <w:lang w:val="en-GB"/>
        </w:rPr>
        <w:t>6</w:t>
      </w:r>
      <w:bookmarkEnd w:id="267"/>
      <w:r>
        <w:rPr>
          <w:lang w:val="en-GB"/>
        </w:rPr>
        <w:t xml:space="preserve"> </w:t>
      </w:r>
    </w:p>
    <w:p w14:paraId="7AFB7B15" w14:textId="47AB1526" w:rsidR="00312AE3" w:rsidRDefault="00312AE3" w:rsidP="00312AE3">
      <w:pPr>
        <w:pStyle w:val="ITAbsatzohneNr"/>
        <w:rPr>
          <w:lang w:val="en-GB"/>
        </w:rPr>
      </w:pPr>
      <w:r>
        <w:rPr>
          <w:lang w:val="en-GB"/>
        </w:rPr>
        <w:t>During the development and afterwards, d</w:t>
      </w:r>
      <w:r w:rsidRPr="00312AE3">
        <w:rPr>
          <w:lang w:val="en-GB"/>
        </w:rPr>
        <w:t>ifferent dissemination activities, ranging from awareness to exploitation, are proposed by Engie to ensure the translation of developments and outputs into new findings and market opportunities for third parties (research organisations, companies, Members States, industrial sectors). The objective is to reach the fullest range of potential users and uses among research, social, investment and policy makers</w:t>
      </w:r>
      <w:r>
        <w:rPr>
          <w:lang w:val="en-GB"/>
        </w:rPr>
        <w:t>.</w:t>
      </w:r>
    </w:p>
    <w:p w14:paraId="6FD16DB0" w14:textId="75AE6643" w:rsidR="00312AE3" w:rsidRPr="00312AE3" w:rsidRDefault="00312AE3" w:rsidP="00312AE3">
      <w:pPr>
        <w:pStyle w:val="ITAbsatzohneNr"/>
        <w:rPr>
          <w:lang w:val="en-GB"/>
        </w:rPr>
      </w:pPr>
      <w:r>
        <w:rPr>
          <w:lang w:val="en-GB"/>
        </w:rPr>
        <w:t>The dissemination plan is presented in Chapter 3.</w:t>
      </w:r>
    </w:p>
    <w:p w14:paraId="0BD987CE" w14:textId="77777777" w:rsidR="00AB1B30" w:rsidRDefault="00AB1B30">
      <w:pPr>
        <w:spacing w:after="200"/>
        <w:rPr>
          <w:b/>
          <w:sz w:val="24"/>
          <w:lang w:val="en-GB"/>
        </w:rPr>
      </w:pPr>
      <w:r>
        <w:rPr>
          <w:lang w:val="en-GB"/>
        </w:rPr>
        <w:br w:type="page"/>
      </w:r>
    </w:p>
    <w:p w14:paraId="03E209AC" w14:textId="289233CA" w:rsidR="002B5B7A" w:rsidRDefault="39B23108" w:rsidP="002B5B7A">
      <w:pPr>
        <w:pStyle w:val="ITberschrift11"/>
        <w:rPr>
          <w:lang w:val="en-GB"/>
        </w:rPr>
      </w:pPr>
      <w:bookmarkStart w:id="268" w:name="_Toc44068416"/>
      <w:r w:rsidRPr="04BD87DC">
        <w:rPr>
          <w:lang w:val="en-GB"/>
        </w:rPr>
        <w:lastRenderedPageBreak/>
        <w:t>Investments</w:t>
      </w:r>
      <w:bookmarkEnd w:id="268"/>
    </w:p>
    <w:p w14:paraId="03B9486C" w14:textId="77777777" w:rsidR="005E27BB" w:rsidRPr="00504B99" w:rsidRDefault="005E27BB" w:rsidP="005E27BB">
      <w:pPr>
        <w:pStyle w:val="ITberschrift111"/>
        <w:numPr>
          <w:ilvl w:val="0"/>
          <w:numId w:val="0"/>
        </w:numPr>
        <w:ind w:left="851" w:hanging="851"/>
        <w:rPr>
          <w:rStyle w:val="ITStandardZchn"/>
          <w:sz w:val="22"/>
          <w:szCs w:val="22"/>
          <w:lang w:val="en-US"/>
        </w:rPr>
      </w:pPr>
      <w:bookmarkStart w:id="269" w:name="_Toc33613084"/>
      <w:bookmarkStart w:id="270" w:name="_Toc44068417"/>
      <w:r w:rsidRPr="00504B99">
        <w:rPr>
          <w:rStyle w:val="ITStandardZchn"/>
          <w:sz w:val="22"/>
          <w:szCs w:val="22"/>
          <w:lang w:val="en-US"/>
        </w:rPr>
        <w:t>Tools and Equipment</w:t>
      </w:r>
      <w:bookmarkEnd w:id="269"/>
      <w:bookmarkEnd w:id="270"/>
    </w:p>
    <w:p w14:paraId="2D27160A" w14:textId="77777777" w:rsidR="005E27BB" w:rsidRPr="000956E9" w:rsidRDefault="005E27BB" w:rsidP="005E27BB">
      <w:pPr>
        <w:pStyle w:val="ITAbsatzohneNr"/>
        <w:rPr>
          <w:lang w:val="en-GB"/>
        </w:rPr>
      </w:pPr>
    </w:p>
    <w:tbl>
      <w:tblPr>
        <w:tblStyle w:val="Grilledutableau"/>
        <w:tblW w:w="9889" w:type="dxa"/>
        <w:tblLayout w:type="fixed"/>
        <w:tblLook w:val="04A0" w:firstRow="1" w:lastRow="0" w:firstColumn="1" w:lastColumn="0" w:noHBand="0" w:noVBand="1"/>
      </w:tblPr>
      <w:tblGrid>
        <w:gridCol w:w="1668"/>
        <w:gridCol w:w="850"/>
        <w:gridCol w:w="3431"/>
        <w:gridCol w:w="1452"/>
        <w:gridCol w:w="929"/>
        <w:gridCol w:w="737"/>
        <w:gridCol w:w="822"/>
      </w:tblGrid>
      <w:tr w:rsidR="005E27BB" w:rsidRPr="00504B99" w14:paraId="29FD68E5" w14:textId="77777777" w:rsidTr="70F9F1D3">
        <w:trPr>
          <w:trHeight w:val="540"/>
        </w:trPr>
        <w:tc>
          <w:tcPr>
            <w:tcW w:w="1668" w:type="dxa"/>
            <w:hideMark/>
          </w:tcPr>
          <w:p w14:paraId="4F8552AD" w14:textId="77777777" w:rsidR="005E27BB" w:rsidRPr="00504B99" w:rsidRDefault="005E27BB" w:rsidP="003D2A08">
            <w:pPr>
              <w:pStyle w:val="ITAbsatzohneNr"/>
              <w:jc w:val="center"/>
              <w:rPr>
                <w:rFonts w:cs="Cambria"/>
                <w:b/>
                <w:sz w:val="22"/>
                <w:szCs w:val="22"/>
                <w:lang w:val="en-US"/>
              </w:rPr>
            </w:pPr>
            <w:r w:rsidRPr="00504B99">
              <w:rPr>
                <w:rFonts w:cs="Cambria"/>
                <w:b/>
                <w:sz w:val="22"/>
                <w:szCs w:val="22"/>
                <w:lang w:val="en-US"/>
              </w:rPr>
              <w:t>Technology</w:t>
            </w:r>
          </w:p>
          <w:p w14:paraId="48C196E8" w14:textId="77777777" w:rsidR="005E27BB" w:rsidRPr="00504B99" w:rsidRDefault="005E27BB" w:rsidP="003D2A08">
            <w:pPr>
              <w:pStyle w:val="ITAbsatzohneNr"/>
              <w:jc w:val="center"/>
              <w:rPr>
                <w:rFonts w:cs="Cambria"/>
                <w:b/>
                <w:sz w:val="22"/>
                <w:szCs w:val="22"/>
                <w:lang w:val="en-US"/>
              </w:rPr>
            </w:pPr>
            <w:r w:rsidRPr="00504B99">
              <w:rPr>
                <w:rFonts w:cs="Cambria"/>
                <w:b/>
                <w:sz w:val="22"/>
                <w:szCs w:val="22"/>
                <w:lang w:val="en-US"/>
              </w:rPr>
              <w:t>Classification</w:t>
            </w:r>
          </w:p>
        </w:tc>
        <w:tc>
          <w:tcPr>
            <w:tcW w:w="850" w:type="dxa"/>
            <w:hideMark/>
          </w:tcPr>
          <w:p w14:paraId="45C716E0" w14:textId="77777777" w:rsidR="005E27BB" w:rsidRPr="00504B99" w:rsidRDefault="005E27BB" w:rsidP="003D2A08">
            <w:pPr>
              <w:pStyle w:val="ITAbsatzohneNr"/>
              <w:jc w:val="center"/>
              <w:rPr>
                <w:rFonts w:cs="Cambria"/>
                <w:b/>
                <w:sz w:val="22"/>
                <w:szCs w:val="22"/>
                <w:lang w:val="en-GB" w:eastAsia="en-US"/>
              </w:rPr>
            </w:pPr>
            <w:r w:rsidRPr="00504B99">
              <w:rPr>
                <w:rFonts w:cs="Cambria"/>
                <w:b/>
                <w:sz w:val="22"/>
                <w:szCs w:val="22"/>
                <w:lang w:val="en-US"/>
              </w:rPr>
              <w:t>No. of Tools</w:t>
            </w:r>
          </w:p>
        </w:tc>
        <w:tc>
          <w:tcPr>
            <w:tcW w:w="3431" w:type="dxa"/>
            <w:hideMark/>
          </w:tcPr>
          <w:p w14:paraId="01C56BFE" w14:textId="77777777" w:rsidR="005E27BB" w:rsidRPr="00504B99" w:rsidRDefault="005E27BB" w:rsidP="003D2A08">
            <w:pPr>
              <w:pStyle w:val="ITAbsatzohneNr"/>
              <w:jc w:val="center"/>
              <w:rPr>
                <w:rFonts w:cs="Cambria"/>
                <w:b/>
                <w:sz w:val="22"/>
                <w:szCs w:val="22"/>
                <w:lang w:val="en-GB" w:eastAsia="en-US"/>
              </w:rPr>
            </w:pPr>
            <w:r w:rsidRPr="00504B99">
              <w:rPr>
                <w:rFonts w:cs="Cambria"/>
                <w:b/>
                <w:sz w:val="22"/>
                <w:szCs w:val="22"/>
                <w:lang w:val="en-US"/>
              </w:rPr>
              <w:t>Examples</w:t>
            </w:r>
            <w:r w:rsidRPr="00504B99">
              <w:rPr>
                <w:rFonts w:cs="Cambria"/>
                <w:b/>
                <w:sz w:val="22"/>
                <w:szCs w:val="22"/>
                <w:lang w:val="en-US" w:eastAsia="en-US"/>
              </w:rPr>
              <w:t xml:space="preserve"> </w:t>
            </w:r>
            <w:r w:rsidRPr="00504B99">
              <w:rPr>
                <w:rFonts w:cs="Cambria"/>
                <w:b/>
                <w:sz w:val="22"/>
                <w:szCs w:val="22"/>
                <w:lang w:val="en-GB" w:eastAsia="en-US"/>
              </w:rPr>
              <w:t>of Tools</w:t>
            </w:r>
          </w:p>
        </w:tc>
        <w:tc>
          <w:tcPr>
            <w:tcW w:w="1452" w:type="dxa"/>
            <w:hideMark/>
          </w:tcPr>
          <w:p w14:paraId="0DCC8FDF" w14:textId="77777777" w:rsidR="005E27BB" w:rsidRPr="00504B99" w:rsidRDefault="005E27BB" w:rsidP="003D2A08">
            <w:pPr>
              <w:pStyle w:val="ITAbsatzohneNr"/>
              <w:jc w:val="center"/>
              <w:rPr>
                <w:rFonts w:cs="Cambria"/>
                <w:b/>
                <w:sz w:val="22"/>
                <w:szCs w:val="22"/>
                <w:lang w:val="en-GB" w:eastAsia="en-US"/>
              </w:rPr>
            </w:pPr>
            <w:r w:rsidRPr="00504B99">
              <w:rPr>
                <w:rFonts w:cs="Cambria"/>
                <w:b/>
                <w:sz w:val="22"/>
                <w:szCs w:val="22"/>
                <w:lang w:val="en-US"/>
              </w:rPr>
              <w:t>Investment Cost</w:t>
            </w:r>
            <w:r w:rsidRPr="00504B99">
              <w:rPr>
                <w:rFonts w:cs="Cambria"/>
                <w:b/>
                <w:sz w:val="22"/>
                <w:szCs w:val="22"/>
                <w:lang w:val="en-GB" w:eastAsia="en-US"/>
              </w:rPr>
              <w:t xml:space="preserve"> [EUR]</w:t>
            </w:r>
          </w:p>
        </w:tc>
        <w:tc>
          <w:tcPr>
            <w:tcW w:w="929" w:type="dxa"/>
            <w:hideMark/>
          </w:tcPr>
          <w:p w14:paraId="7BB81203" w14:textId="77777777" w:rsidR="005E27BB" w:rsidRPr="00504B99" w:rsidRDefault="005E27BB" w:rsidP="003D2A08">
            <w:pPr>
              <w:pStyle w:val="ITAbsatzohneNr"/>
              <w:jc w:val="center"/>
              <w:rPr>
                <w:rFonts w:cs="Cambria"/>
                <w:b/>
                <w:sz w:val="22"/>
                <w:szCs w:val="22"/>
                <w:lang w:val="en-GB"/>
              </w:rPr>
            </w:pPr>
            <w:r w:rsidRPr="00504B99">
              <w:rPr>
                <w:rFonts w:cs="Cambria"/>
                <w:b/>
                <w:sz w:val="22"/>
                <w:szCs w:val="22"/>
                <w:lang w:val="en-GB"/>
              </w:rPr>
              <w:t>Year*</w:t>
            </w:r>
          </w:p>
        </w:tc>
        <w:tc>
          <w:tcPr>
            <w:tcW w:w="737" w:type="dxa"/>
          </w:tcPr>
          <w:p w14:paraId="5F97F02E" w14:textId="77777777" w:rsidR="005E27BB" w:rsidRPr="00504B99" w:rsidRDefault="005E27BB" w:rsidP="003D2A08">
            <w:pPr>
              <w:pStyle w:val="ITAbsatzohneNr"/>
              <w:ind w:right="99"/>
              <w:jc w:val="center"/>
              <w:rPr>
                <w:rFonts w:cs="Cambria"/>
                <w:b/>
                <w:sz w:val="22"/>
                <w:szCs w:val="22"/>
                <w:lang w:val="en-GB" w:eastAsia="en-US"/>
              </w:rPr>
            </w:pPr>
            <w:r w:rsidRPr="00504B99">
              <w:rPr>
                <w:rFonts w:cs="Cambria"/>
                <w:b/>
                <w:sz w:val="22"/>
                <w:szCs w:val="22"/>
                <w:lang w:val="en-GB" w:eastAsia="en-US"/>
              </w:rPr>
              <w:t>TF</w:t>
            </w:r>
            <w:r>
              <w:rPr>
                <w:rFonts w:cs="Cambria"/>
                <w:b/>
                <w:sz w:val="22"/>
                <w:szCs w:val="22"/>
                <w:lang w:val="en-GB" w:eastAsia="en-US"/>
              </w:rPr>
              <w:t xml:space="preserve"> no.</w:t>
            </w:r>
          </w:p>
        </w:tc>
        <w:tc>
          <w:tcPr>
            <w:tcW w:w="822" w:type="dxa"/>
            <w:hideMark/>
          </w:tcPr>
          <w:p w14:paraId="62E5EE8C" w14:textId="77777777" w:rsidR="005E27BB" w:rsidRPr="00504B99" w:rsidRDefault="005E27BB" w:rsidP="003D2A08">
            <w:pPr>
              <w:pStyle w:val="ITAbsatzohneNr"/>
              <w:ind w:right="99"/>
              <w:jc w:val="center"/>
              <w:rPr>
                <w:rFonts w:cs="Cambria"/>
                <w:b/>
                <w:sz w:val="22"/>
                <w:szCs w:val="22"/>
                <w:lang w:val="en-GB" w:eastAsia="en-US"/>
              </w:rPr>
            </w:pPr>
            <w:r w:rsidRPr="00504B99">
              <w:rPr>
                <w:rFonts w:cs="Cambria"/>
                <w:b/>
                <w:sz w:val="22"/>
                <w:szCs w:val="22"/>
                <w:lang w:val="en-GB" w:eastAsia="en-US"/>
              </w:rPr>
              <w:t>WP</w:t>
            </w:r>
            <w:r>
              <w:rPr>
                <w:rFonts w:cs="Cambria"/>
                <w:b/>
                <w:sz w:val="22"/>
                <w:szCs w:val="22"/>
                <w:lang w:val="en-GB" w:eastAsia="en-US"/>
              </w:rPr>
              <w:t xml:space="preserve"> no.</w:t>
            </w:r>
          </w:p>
        </w:tc>
      </w:tr>
      <w:tr w:rsidR="005E27BB" w:rsidRPr="00504B99" w14:paraId="0CD68787" w14:textId="77777777" w:rsidTr="70F9F1D3">
        <w:trPr>
          <w:trHeight w:val="357"/>
        </w:trPr>
        <w:tc>
          <w:tcPr>
            <w:tcW w:w="1668" w:type="dxa"/>
            <w:noWrap/>
          </w:tcPr>
          <w:p w14:paraId="79ADF294" w14:textId="77777777" w:rsidR="005E27BB" w:rsidRPr="005F5357" w:rsidRDefault="005E27BB" w:rsidP="003D2A08">
            <w:pPr>
              <w:pStyle w:val="ITAbsatzohneNr"/>
              <w:rPr>
                <w:rFonts w:cs="Cambria"/>
                <w:sz w:val="22"/>
                <w:szCs w:val="22"/>
                <w:lang w:val="en-US"/>
              </w:rPr>
            </w:pPr>
            <w:r w:rsidRPr="005F5357">
              <w:rPr>
                <w:rFonts w:cs="Cambria"/>
                <w:sz w:val="22"/>
                <w:szCs w:val="22"/>
                <w:lang w:val="en-US"/>
              </w:rPr>
              <w:t>Liquefaction for the pilot</w:t>
            </w:r>
          </w:p>
        </w:tc>
        <w:tc>
          <w:tcPr>
            <w:tcW w:w="850" w:type="dxa"/>
            <w:noWrap/>
          </w:tcPr>
          <w:p w14:paraId="21400C5B" w14:textId="77777777" w:rsidR="005E27BB" w:rsidRPr="00504B99" w:rsidRDefault="005E27BB" w:rsidP="003D2A08">
            <w:pPr>
              <w:pStyle w:val="ITAbsatzohneNr"/>
              <w:jc w:val="center"/>
              <w:rPr>
                <w:rFonts w:cs="Cambria"/>
                <w:sz w:val="22"/>
                <w:szCs w:val="22"/>
                <w:lang w:val="en-US"/>
              </w:rPr>
            </w:pPr>
          </w:p>
        </w:tc>
        <w:tc>
          <w:tcPr>
            <w:tcW w:w="3431" w:type="dxa"/>
          </w:tcPr>
          <w:p w14:paraId="3126CAD0" w14:textId="77777777" w:rsidR="005E27BB" w:rsidRPr="00504B99" w:rsidRDefault="005E27BB" w:rsidP="003D2A08">
            <w:pPr>
              <w:pStyle w:val="ITAbsatzohneNr"/>
              <w:rPr>
                <w:rFonts w:cs="Cambria"/>
                <w:sz w:val="22"/>
                <w:szCs w:val="22"/>
                <w:lang w:val="en-US" w:eastAsia="en-US"/>
              </w:rPr>
            </w:pPr>
            <w:r>
              <w:rPr>
                <w:rFonts w:cs="Cambria"/>
                <w:sz w:val="22"/>
                <w:szCs w:val="22"/>
                <w:lang w:val="en-US" w:eastAsia="en-US"/>
              </w:rPr>
              <w:t>Compressors, turbine expenders, vessels</w:t>
            </w:r>
          </w:p>
        </w:tc>
        <w:tc>
          <w:tcPr>
            <w:tcW w:w="1452" w:type="dxa"/>
            <w:noWrap/>
          </w:tcPr>
          <w:p w14:paraId="383F598A" w14:textId="77777777" w:rsidR="005E27BB" w:rsidRPr="00504B99" w:rsidRDefault="005E27BB" w:rsidP="003D2A08">
            <w:pPr>
              <w:pStyle w:val="ITAbsatzohneNr"/>
              <w:jc w:val="right"/>
              <w:rPr>
                <w:rFonts w:cs="Cambria"/>
                <w:sz w:val="22"/>
                <w:szCs w:val="22"/>
                <w:lang w:val="en-GB"/>
              </w:rPr>
            </w:pPr>
            <w:r>
              <w:rPr>
                <w:rFonts w:cs="Cambria"/>
                <w:sz w:val="22"/>
                <w:szCs w:val="22"/>
                <w:lang w:val="en-GB"/>
              </w:rPr>
              <w:t>3.000.000</w:t>
            </w:r>
          </w:p>
        </w:tc>
        <w:tc>
          <w:tcPr>
            <w:tcW w:w="929" w:type="dxa"/>
            <w:noWrap/>
          </w:tcPr>
          <w:p w14:paraId="715AE403" w14:textId="77777777" w:rsidR="005E27BB" w:rsidRPr="00504B99" w:rsidRDefault="005E27BB" w:rsidP="003D2A08">
            <w:pPr>
              <w:pStyle w:val="ITAbsatzohneNr"/>
              <w:jc w:val="center"/>
              <w:rPr>
                <w:rFonts w:cs="Cambria"/>
                <w:sz w:val="22"/>
                <w:szCs w:val="22"/>
                <w:lang w:val="en-US" w:eastAsia="en-US"/>
              </w:rPr>
            </w:pPr>
            <w:r>
              <w:rPr>
                <w:rFonts w:cs="Cambria"/>
                <w:sz w:val="22"/>
                <w:szCs w:val="22"/>
                <w:lang w:val="en-US" w:eastAsia="en-US"/>
              </w:rPr>
              <w:t>2021</w:t>
            </w:r>
          </w:p>
        </w:tc>
        <w:tc>
          <w:tcPr>
            <w:tcW w:w="737" w:type="dxa"/>
          </w:tcPr>
          <w:p w14:paraId="46EA41F9" w14:textId="77777777" w:rsidR="005E27BB" w:rsidRPr="00504B99" w:rsidRDefault="005E27BB" w:rsidP="003D2A08">
            <w:pPr>
              <w:pStyle w:val="ITAbsatzohneNr"/>
              <w:jc w:val="center"/>
              <w:rPr>
                <w:rFonts w:cs="Cambria"/>
                <w:sz w:val="22"/>
                <w:szCs w:val="22"/>
                <w:lang w:val="en-US" w:eastAsia="en-US"/>
              </w:rPr>
            </w:pPr>
          </w:p>
        </w:tc>
        <w:tc>
          <w:tcPr>
            <w:tcW w:w="822" w:type="dxa"/>
            <w:noWrap/>
          </w:tcPr>
          <w:p w14:paraId="23F1C31A" w14:textId="77777777" w:rsidR="005E27BB" w:rsidRPr="00504B99" w:rsidRDefault="005E27BB" w:rsidP="003D2A08">
            <w:pPr>
              <w:pStyle w:val="ITAbsatzohneNr"/>
              <w:jc w:val="center"/>
              <w:rPr>
                <w:rFonts w:cs="Cambria"/>
                <w:sz w:val="22"/>
                <w:szCs w:val="22"/>
                <w:lang w:val="en-US" w:eastAsia="en-US"/>
              </w:rPr>
            </w:pPr>
            <w:r>
              <w:rPr>
                <w:rFonts w:cs="Cambria"/>
                <w:sz w:val="22"/>
                <w:szCs w:val="22"/>
                <w:lang w:val="en-US" w:eastAsia="en-US"/>
              </w:rPr>
              <w:t>1</w:t>
            </w:r>
          </w:p>
        </w:tc>
      </w:tr>
      <w:tr w:rsidR="005E27BB" w:rsidRPr="00504B99" w14:paraId="6D49AA91" w14:textId="77777777" w:rsidTr="70F9F1D3">
        <w:trPr>
          <w:trHeight w:val="357"/>
        </w:trPr>
        <w:tc>
          <w:tcPr>
            <w:tcW w:w="1668" w:type="dxa"/>
            <w:noWrap/>
          </w:tcPr>
          <w:p w14:paraId="1D19F9AC" w14:textId="77777777" w:rsidR="005E27BB" w:rsidRPr="005F5357" w:rsidRDefault="005E27BB" w:rsidP="003D2A08">
            <w:pPr>
              <w:pStyle w:val="ITAbsatzohneNr"/>
              <w:rPr>
                <w:rFonts w:cs="Cambria"/>
                <w:sz w:val="22"/>
                <w:szCs w:val="22"/>
                <w:lang w:val="en-US" w:eastAsia="en-US"/>
              </w:rPr>
            </w:pPr>
            <w:r w:rsidRPr="005F5357">
              <w:rPr>
                <w:rFonts w:cs="Cambria"/>
                <w:sz w:val="22"/>
                <w:szCs w:val="22"/>
                <w:lang w:val="en-US"/>
              </w:rPr>
              <w:t xml:space="preserve">Liquefaction </w:t>
            </w:r>
            <w:r>
              <w:rPr>
                <w:rFonts w:cs="Cambria"/>
                <w:sz w:val="22"/>
                <w:szCs w:val="22"/>
                <w:lang w:val="en-US"/>
              </w:rPr>
              <w:t>10tpd in R&amp;D</w:t>
            </w:r>
          </w:p>
        </w:tc>
        <w:tc>
          <w:tcPr>
            <w:tcW w:w="850" w:type="dxa"/>
            <w:noWrap/>
          </w:tcPr>
          <w:p w14:paraId="088BF4BC" w14:textId="77777777" w:rsidR="005E27BB" w:rsidRPr="00504B99" w:rsidRDefault="005E27BB" w:rsidP="003D2A08">
            <w:pPr>
              <w:pStyle w:val="ITAbsatzohneNr"/>
              <w:jc w:val="center"/>
              <w:rPr>
                <w:rFonts w:cs="Cambria"/>
                <w:sz w:val="22"/>
                <w:szCs w:val="22"/>
                <w:lang w:val="en-US"/>
              </w:rPr>
            </w:pPr>
          </w:p>
        </w:tc>
        <w:tc>
          <w:tcPr>
            <w:tcW w:w="3431" w:type="dxa"/>
          </w:tcPr>
          <w:p w14:paraId="7C387B14" w14:textId="132BEE92" w:rsidR="005E27BB" w:rsidRPr="00504B99" w:rsidRDefault="2D03990B" w:rsidP="50202730">
            <w:pPr>
              <w:pStyle w:val="ITAbsatzohneNr"/>
              <w:rPr>
                <w:rFonts w:cs="Cambria"/>
                <w:sz w:val="22"/>
                <w:szCs w:val="22"/>
                <w:lang w:val="en-US" w:eastAsia="en-US"/>
              </w:rPr>
            </w:pPr>
            <w:r w:rsidRPr="50202730">
              <w:rPr>
                <w:rFonts w:cs="Cambria"/>
                <w:sz w:val="22"/>
                <w:szCs w:val="22"/>
                <w:lang w:val="en-US" w:eastAsia="en-US"/>
              </w:rPr>
              <w:t>Compressors</w:t>
            </w:r>
          </w:p>
        </w:tc>
        <w:tc>
          <w:tcPr>
            <w:tcW w:w="1452" w:type="dxa"/>
            <w:noWrap/>
          </w:tcPr>
          <w:p w14:paraId="1DD6A39B" w14:textId="2726F844" w:rsidR="005E27BB" w:rsidRPr="00504B99" w:rsidRDefault="686F0934" w:rsidP="70F9F1D3">
            <w:pPr>
              <w:pStyle w:val="ITAbsatzohneNr"/>
              <w:jc w:val="right"/>
              <w:rPr>
                <w:rFonts w:cs="Cambria"/>
                <w:sz w:val="22"/>
                <w:szCs w:val="22"/>
                <w:lang w:val="en-US"/>
              </w:rPr>
            </w:pPr>
            <w:r w:rsidRPr="70F9F1D3">
              <w:rPr>
                <w:rFonts w:cs="Cambria"/>
                <w:sz w:val="22"/>
                <w:szCs w:val="22"/>
                <w:lang w:val="en-US"/>
              </w:rPr>
              <w:t>1</w:t>
            </w:r>
            <w:r w:rsidR="1EF4EFFA" w:rsidRPr="70F9F1D3">
              <w:rPr>
                <w:rFonts w:cs="Cambria"/>
                <w:sz w:val="22"/>
                <w:szCs w:val="22"/>
                <w:lang w:val="en-US"/>
              </w:rPr>
              <w:t>5</w:t>
            </w:r>
            <w:r w:rsidR="005E27BB" w:rsidRPr="70F9F1D3">
              <w:rPr>
                <w:rFonts w:cs="Cambria"/>
                <w:sz w:val="22"/>
                <w:szCs w:val="22"/>
                <w:lang w:val="en-US"/>
              </w:rPr>
              <w:t>.</w:t>
            </w:r>
            <w:r w:rsidR="5890F953" w:rsidRPr="70F9F1D3">
              <w:rPr>
                <w:rFonts w:cs="Cambria"/>
                <w:sz w:val="22"/>
                <w:szCs w:val="22"/>
                <w:lang w:val="en-US"/>
              </w:rPr>
              <w:t>5</w:t>
            </w:r>
            <w:r w:rsidR="005E27BB" w:rsidRPr="70F9F1D3">
              <w:rPr>
                <w:rFonts w:cs="Cambria"/>
                <w:sz w:val="22"/>
                <w:szCs w:val="22"/>
                <w:lang w:val="en-US"/>
              </w:rPr>
              <w:t>00.000</w:t>
            </w:r>
          </w:p>
        </w:tc>
        <w:tc>
          <w:tcPr>
            <w:tcW w:w="929" w:type="dxa"/>
            <w:noWrap/>
          </w:tcPr>
          <w:p w14:paraId="4E4F362B" w14:textId="77777777" w:rsidR="005E27BB" w:rsidRPr="00504B99" w:rsidRDefault="005E27BB" w:rsidP="003D2A08">
            <w:pPr>
              <w:pStyle w:val="ITAbsatzohneNr"/>
              <w:jc w:val="center"/>
              <w:rPr>
                <w:rFonts w:cs="Cambria"/>
                <w:sz w:val="22"/>
                <w:szCs w:val="22"/>
                <w:lang w:val="en-US" w:eastAsia="en-US"/>
              </w:rPr>
            </w:pPr>
            <w:r>
              <w:rPr>
                <w:rFonts w:cs="Cambria"/>
                <w:sz w:val="22"/>
                <w:szCs w:val="22"/>
                <w:lang w:val="en-US" w:eastAsia="en-US"/>
              </w:rPr>
              <w:t>2023 &amp; 2025</w:t>
            </w:r>
          </w:p>
        </w:tc>
        <w:tc>
          <w:tcPr>
            <w:tcW w:w="737" w:type="dxa"/>
          </w:tcPr>
          <w:p w14:paraId="4FDDE6B0" w14:textId="77777777" w:rsidR="005E27BB" w:rsidRPr="00504B99" w:rsidRDefault="005E27BB" w:rsidP="003D2A08">
            <w:pPr>
              <w:pStyle w:val="ITAbsatzohneNr"/>
              <w:jc w:val="center"/>
              <w:rPr>
                <w:rFonts w:cs="Cambria"/>
                <w:sz w:val="22"/>
                <w:szCs w:val="22"/>
                <w:lang w:val="en-US" w:eastAsia="en-US"/>
              </w:rPr>
            </w:pPr>
          </w:p>
        </w:tc>
        <w:tc>
          <w:tcPr>
            <w:tcW w:w="822" w:type="dxa"/>
            <w:noWrap/>
          </w:tcPr>
          <w:p w14:paraId="0EE7CA54" w14:textId="77777777" w:rsidR="005E27BB" w:rsidRPr="00504B99" w:rsidRDefault="005E27BB" w:rsidP="003D2A08">
            <w:pPr>
              <w:pStyle w:val="ITAbsatzohneNr"/>
              <w:jc w:val="center"/>
              <w:rPr>
                <w:rFonts w:cs="Cambria"/>
                <w:sz w:val="22"/>
                <w:szCs w:val="22"/>
                <w:lang w:val="en-US" w:eastAsia="en-US"/>
              </w:rPr>
            </w:pPr>
            <w:r>
              <w:rPr>
                <w:rFonts w:cs="Cambria"/>
                <w:sz w:val="22"/>
                <w:szCs w:val="22"/>
                <w:lang w:val="en-US" w:eastAsia="en-US"/>
              </w:rPr>
              <w:t>1</w:t>
            </w:r>
          </w:p>
        </w:tc>
      </w:tr>
      <w:tr w:rsidR="759FB12C" w14:paraId="027862AF" w14:textId="77777777" w:rsidTr="70F9F1D3">
        <w:trPr>
          <w:trHeight w:val="357"/>
        </w:trPr>
        <w:tc>
          <w:tcPr>
            <w:tcW w:w="1668" w:type="dxa"/>
            <w:noWrap/>
          </w:tcPr>
          <w:p w14:paraId="23F4EF1C" w14:textId="7E5F0080" w:rsidR="759FB12C" w:rsidRDefault="7BD4B5CB" w:rsidP="38D632B7">
            <w:pPr>
              <w:pStyle w:val="ITAbsatzohneNr"/>
              <w:rPr>
                <w:rFonts w:cs="Cambria"/>
                <w:sz w:val="22"/>
                <w:szCs w:val="22"/>
                <w:lang w:val="en-US" w:eastAsia="en-US"/>
              </w:rPr>
            </w:pPr>
            <w:r w:rsidRPr="38D632B7">
              <w:rPr>
                <w:rFonts w:cs="Cambria"/>
                <w:sz w:val="22"/>
                <w:szCs w:val="22"/>
                <w:lang w:val="en-US"/>
              </w:rPr>
              <w:t>Liquefaction 10tpd in R&amp;D</w:t>
            </w:r>
          </w:p>
          <w:p w14:paraId="7D14A984" w14:textId="7E5F0080" w:rsidR="759FB12C" w:rsidRDefault="759FB12C" w:rsidP="50202730">
            <w:pPr>
              <w:pStyle w:val="ITAbsatzohneNr"/>
              <w:rPr>
                <w:rFonts w:cs="Cambria"/>
                <w:sz w:val="22"/>
                <w:szCs w:val="22"/>
                <w:lang w:val="en-US"/>
              </w:rPr>
            </w:pPr>
          </w:p>
        </w:tc>
        <w:tc>
          <w:tcPr>
            <w:tcW w:w="850" w:type="dxa"/>
            <w:noWrap/>
          </w:tcPr>
          <w:p w14:paraId="75E12B38" w14:textId="203136B1" w:rsidR="759FB12C" w:rsidRDefault="759FB12C" w:rsidP="0082523B">
            <w:pPr>
              <w:pStyle w:val="ITAbsatzohneNr"/>
              <w:jc w:val="center"/>
              <w:rPr>
                <w:rFonts w:cs="Cambria"/>
                <w:sz w:val="22"/>
                <w:szCs w:val="22"/>
                <w:lang w:val="en-US"/>
              </w:rPr>
            </w:pPr>
          </w:p>
        </w:tc>
        <w:tc>
          <w:tcPr>
            <w:tcW w:w="3431" w:type="dxa"/>
          </w:tcPr>
          <w:p w14:paraId="7FBDDD18" w14:textId="7E5F0080" w:rsidR="759FB12C" w:rsidRDefault="66153309" w:rsidP="0082523B">
            <w:pPr>
              <w:pStyle w:val="ITAbsatzohneNr"/>
              <w:rPr>
                <w:rFonts w:cs="Cambria"/>
                <w:sz w:val="22"/>
                <w:szCs w:val="22"/>
                <w:lang w:val="en-US" w:eastAsia="en-US"/>
              </w:rPr>
            </w:pPr>
            <w:r w:rsidRPr="0082523B">
              <w:rPr>
                <w:rFonts w:eastAsia="Arial" w:cs="Cambria"/>
                <w:sz w:val="22"/>
                <w:szCs w:val="22"/>
                <w:lang w:val="en-US" w:eastAsia="en-US"/>
              </w:rPr>
              <w:t>T</w:t>
            </w:r>
            <w:r w:rsidR="0BDC3973" w:rsidRPr="0082523B">
              <w:rPr>
                <w:rFonts w:eastAsia="Arial" w:cs="Cambria"/>
                <w:sz w:val="22"/>
                <w:szCs w:val="22"/>
                <w:lang w:val="en-US" w:eastAsia="en-US"/>
              </w:rPr>
              <w:t>urbine expenders, chillers, vessels, BOP</w:t>
            </w:r>
          </w:p>
        </w:tc>
        <w:tc>
          <w:tcPr>
            <w:tcW w:w="1452" w:type="dxa"/>
            <w:noWrap/>
          </w:tcPr>
          <w:p w14:paraId="18633C46" w14:textId="640CB573" w:rsidR="0400B323" w:rsidRPr="0400B323" w:rsidRDefault="6C08464C" w:rsidP="70F9F1D3">
            <w:pPr>
              <w:pStyle w:val="ITAbsatzohneNr"/>
              <w:jc w:val="right"/>
              <w:rPr>
                <w:rFonts w:cs="Cambria"/>
                <w:sz w:val="22"/>
                <w:szCs w:val="22"/>
                <w:lang w:val="en-US"/>
              </w:rPr>
            </w:pPr>
            <w:r w:rsidRPr="70F9F1D3">
              <w:rPr>
                <w:rFonts w:cs="Cambria"/>
                <w:sz w:val="22"/>
                <w:szCs w:val="22"/>
                <w:lang w:val="en-US"/>
              </w:rPr>
              <w:t>1</w:t>
            </w:r>
            <w:r w:rsidR="76B50A30" w:rsidRPr="70F9F1D3">
              <w:rPr>
                <w:rFonts w:cs="Cambria"/>
                <w:sz w:val="22"/>
                <w:szCs w:val="22"/>
                <w:lang w:val="en-US"/>
              </w:rPr>
              <w:t>1</w:t>
            </w:r>
            <w:r w:rsidR="52A1487B" w:rsidRPr="70F9F1D3">
              <w:rPr>
                <w:rFonts w:cs="Cambria"/>
                <w:sz w:val="22"/>
                <w:szCs w:val="22"/>
                <w:lang w:val="en-US"/>
              </w:rPr>
              <w:t>.</w:t>
            </w:r>
            <w:r w:rsidR="0094D14A" w:rsidRPr="70F9F1D3">
              <w:rPr>
                <w:rFonts w:cs="Cambria"/>
                <w:sz w:val="22"/>
                <w:szCs w:val="22"/>
                <w:lang w:val="en-US"/>
              </w:rPr>
              <w:t>5</w:t>
            </w:r>
            <w:r w:rsidR="52A1487B" w:rsidRPr="70F9F1D3">
              <w:rPr>
                <w:rFonts w:cs="Cambria"/>
                <w:sz w:val="22"/>
                <w:szCs w:val="22"/>
                <w:lang w:val="en-US"/>
              </w:rPr>
              <w:t>00.000</w:t>
            </w:r>
          </w:p>
        </w:tc>
        <w:tc>
          <w:tcPr>
            <w:tcW w:w="929" w:type="dxa"/>
            <w:noWrap/>
          </w:tcPr>
          <w:p w14:paraId="54490942" w14:textId="6DD779D4" w:rsidR="0400B323" w:rsidRPr="0400B323" w:rsidRDefault="52A1487B" w:rsidP="50202730">
            <w:pPr>
              <w:pStyle w:val="ITAbsatzohneNr"/>
              <w:jc w:val="center"/>
              <w:rPr>
                <w:rFonts w:cs="Cambria"/>
                <w:sz w:val="22"/>
                <w:szCs w:val="22"/>
                <w:lang w:val="en-US" w:eastAsia="en-US"/>
              </w:rPr>
            </w:pPr>
            <w:r w:rsidRPr="50202730">
              <w:rPr>
                <w:rFonts w:cs="Cambria"/>
                <w:sz w:val="22"/>
                <w:szCs w:val="22"/>
                <w:lang w:val="en-US" w:eastAsia="en-US"/>
              </w:rPr>
              <w:t>2023 &amp; 2025</w:t>
            </w:r>
          </w:p>
        </w:tc>
        <w:tc>
          <w:tcPr>
            <w:tcW w:w="737" w:type="dxa"/>
          </w:tcPr>
          <w:p w14:paraId="26EDE963" w14:textId="35E53A14" w:rsidR="0400B323" w:rsidRDefault="0400B323" w:rsidP="50202730">
            <w:pPr>
              <w:pStyle w:val="ITAbsatzohneNr"/>
              <w:jc w:val="center"/>
              <w:rPr>
                <w:rFonts w:cs="Cambria"/>
                <w:sz w:val="22"/>
                <w:szCs w:val="22"/>
                <w:lang w:val="en-US" w:eastAsia="en-US"/>
              </w:rPr>
            </w:pPr>
          </w:p>
        </w:tc>
        <w:tc>
          <w:tcPr>
            <w:tcW w:w="822" w:type="dxa"/>
            <w:noWrap/>
          </w:tcPr>
          <w:p w14:paraId="12DA876C" w14:textId="7B0288F2" w:rsidR="0400B323" w:rsidRPr="0400B323" w:rsidRDefault="52A1487B" w:rsidP="50202730">
            <w:pPr>
              <w:pStyle w:val="ITAbsatzohneNr"/>
              <w:jc w:val="center"/>
              <w:rPr>
                <w:rFonts w:cs="Cambria"/>
                <w:sz w:val="22"/>
                <w:szCs w:val="22"/>
                <w:lang w:val="en-US" w:eastAsia="en-US"/>
              </w:rPr>
            </w:pPr>
            <w:r w:rsidRPr="50202730">
              <w:rPr>
                <w:rFonts w:cs="Cambria"/>
                <w:sz w:val="22"/>
                <w:szCs w:val="22"/>
                <w:lang w:val="en-US" w:eastAsia="en-US"/>
              </w:rPr>
              <w:t>1</w:t>
            </w:r>
          </w:p>
        </w:tc>
      </w:tr>
      <w:tr w:rsidR="005E27BB" w:rsidRPr="002B4E77" w14:paraId="0F48415E" w14:textId="77777777" w:rsidTr="70F9F1D3">
        <w:trPr>
          <w:trHeight w:val="357"/>
        </w:trPr>
        <w:tc>
          <w:tcPr>
            <w:tcW w:w="1668" w:type="dxa"/>
            <w:noWrap/>
          </w:tcPr>
          <w:p w14:paraId="3E216367" w14:textId="77777777" w:rsidR="005E27BB" w:rsidRDefault="005E27BB" w:rsidP="003D2A08">
            <w:pPr>
              <w:pStyle w:val="ITAbsatzohneNr"/>
              <w:rPr>
                <w:rFonts w:cs="Cambria"/>
                <w:sz w:val="22"/>
                <w:szCs w:val="22"/>
                <w:lang w:val="en-US" w:eastAsia="en-US"/>
              </w:rPr>
            </w:pPr>
            <w:r w:rsidRPr="005F5357">
              <w:rPr>
                <w:rFonts w:cs="Cambria"/>
                <w:sz w:val="22"/>
                <w:szCs w:val="22"/>
                <w:lang w:val="en-US"/>
              </w:rPr>
              <w:t xml:space="preserve">Liquefaction </w:t>
            </w:r>
            <w:r>
              <w:rPr>
                <w:rFonts w:cs="Cambria"/>
                <w:sz w:val="22"/>
                <w:szCs w:val="22"/>
                <w:lang w:val="en-US"/>
              </w:rPr>
              <w:t xml:space="preserve">10tpd in </w:t>
            </w:r>
            <w:r w:rsidRPr="005F5357">
              <w:rPr>
                <w:rFonts w:cs="Cambria"/>
                <w:sz w:val="22"/>
                <w:szCs w:val="22"/>
                <w:lang w:val="en-US"/>
              </w:rPr>
              <w:t>FID</w:t>
            </w:r>
          </w:p>
        </w:tc>
        <w:tc>
          <w:tcPr>
            <w:tcW w:w="850" w:type="dxa"/>
            <w:noWrap/>
          </w:tcPr>
          <w:p w14:paraId="21EF4175" w14:textId="77777777" w:rsidR="005E27BB" w:rsidRPr="00504B99" w:rsidRDefault="005E27BB" w:rsidP="003D2A08">
            <w:pPr>
              <w:pStyle w:val="ITAbsatzohneNr"/>
              <w:jc w:val="center"/>
              <w:rPr>
                <w:rFonts w:cs="Cambria"/>
                <w:sz w:val="22"/>
                <w:szCs w:val="22"/>
                <w:lang w:val="en-US"/>
              </w:rPr>
            </w:pPr>
          </w:p>
        </w:tc>
        <w:tc>
          <w:tcPr>
            <w:tcW w:w="3431" w:type="dxa"/>
          </w:tcPr>
          <w:p w14:paraId="72AEF394" w14:textId="77777777" w:rsidR="005E27BB" w:rsidRDefault="005E27BB" w:rsidP="003D2A08">
            <w:pPr>
              <w:pStyle w:val="ITAbsatzohneNr"/>
              <w:rPr>
                <w:rFonts w:cs="Cambria"/>
                <w:sz w:val="22"/>
                <w:szCs w:val="22"/>
                <w:lang w:val="en-US" w:eastAsia="en-US"/>
              </w:rPr>
            </w:pPr>
            <w:r>
              <w:rPr>
                <w:rFonts w:cs="Cambria"/>
                <w:sz w:val="22"/>
                <w:szCs w:val="22"/>
                <w:lang w:val="en-US" w:eastAsia="en-US"/>
              </w:rPr>
              <w:t>Most elements moved on port location. Some elements to be purchased and the BOP</w:t>
            </w:r>
          </w:p>
        </w:tc>
        <w:tc>
          <w:tcPr>
            <w:tcW w:w="1452" w:type="dxa"/>
            <w:noWrap/>
          </w:tcPr>
          <w:p w14:paraId="3CC358F2" w14:textId="135396C5" w:rsidR="005E27BB" w:rsidRDefault="005E27BB" w:rsidP="003D2A08">
            <w:pPr>
              <w:pStyle w:val="ITAbsatzohneNr"/>
              <w:jc w:val="right"/>
              <w:rPr>
                <w:rFonts w:cs="Cambria"/>
                <w:sz w:val="22"/>
                <w:szCs w:val="22"/>
                <w:lang w:val="en-US"/>
              </w:rPr>
            </w:pPr>
            <w:r w:rsidRPr="42F26F6D">
              <w:rPr>
                <w:rFonts w:cs="Cambria"/>
                <w:sz w:val="22"/>
                <w:szCs w:val="22"/>
                <w:lang w:val="en-US"/>
              </w:rPr>
              <w:t>5</w:t>
            </w:r>
            <w:r w:rsidR="7FC8FE1E" w:rsidRPr="42F26F6D">
              <w:rPr>
                <w:rFonts w:cs="Cambria"/>
                <w:sz w:val="22"/>
                <w:szCs w:val="22"/>
                <w:lang w:val="en-US"/>
              </w:rPr>
              <w:t>.</w:t>
            </w:r>
            <w:r w:rsidRPr="42F26F6D">
              <w:rPr>
                <w:rFonts w:cs="Cambria"/>
                <w:sz w:val="22"/>
                <w:szCs w:val="22"/>
                <w:lang w:val="en-US"/>
              </w:rPr>
              <w:t>000</w:t>
            </w:r>
            <w:r>
              <w:rPr>
                <w:rFonts w:cs="Cambria"/>
                <w:sz w:val="22"/>
                <w:szCs w:val="22"/>
                <w:lang w:val="en-US"/>
              </w:rPr>
              <w:t>.000</w:t>
            </w:r>
          </w:p>
        </w:tc>
        <w:tc>
          <w:tcPr>
            <w:tcW w:w="929" w:type="dxa"/>
            <w:noWrap/>
          </w:tcPr>
          <w:p w14:paraId="2D381036" w14:textId="77777777" w:rsidR="005E27BB" w:rsidRDefault="005E27BB" w:rsidP="003D2A08">
            <w:pPr>
              <w:pStyle w:val="ITAbsatzohneNr"/>
              <w:jc w:val="center"/>
              <w:rPr>
                <w:rFonts w:cs="Cambria"/>
                <w:sz w:val="22"/>
                <w:szCs w:val="22"/>
                <w:lang w:val="en-US" w:eastAsia="en-US"/>
              </w:rPr>
            </w:pPr>
            <w:r>
              <w:rPr>
                <w:rFonts w:cs="Cambria"/>
                <w:sz w:val="22"/>
                <w:szCs w:val="22"/>
                <w:lang w:val="en-US" w:eastAsia="en-US"/>
              </w:rPr>
              <w:t>2025</w:t>
            </w:r>
          </w:p>
        </w:tc>
        <w:tc>
          <w:tcPr>
            <w:tcW w:w="737" w:type="dxa"/>
          </w:tcPr>
          <w:p w14:paraId="5AD2A85B" w14:textId="77777777" w:rsidR="005E27BB" w:rsidRPr="00504B99" w:rsidRDefault="005E27BB" w:rsidP="003D2A08">
            <w:pPr>
              <w:pStyle w:val="ITAbsatzohneNr"/>
              <w:jc w:val="center"/>
              <w:rPr>
                <w:rFonts w:cs="Cambria"/>
                <w:sz w:val="22"/>
                <w:szCs w:val="22"/>
                <w:lang w:val="en-US" w:eastAsia="en-US"/>
              </w:rPr>
            </w:pPr>
          </w:p>
        </w:tc>
        <w:tc>
          <w:tcPr>
            <w:tcW w:w="822" w:type="dxa"/>
            <w:noWrap/>
          </w:tcPr>
          <w:p w14:paraId="5E918280" w14:textId="77777777" w:rsidR="005E27BB" w:rsidRDefault="005E27BB" w:rsidP="003D2A08">
            <w:pPr>
              <w:pStyle w:val="ITAbsatzohneNr"/>
              <w:jc w:val="center"/>
              <w:rPr>
                <w:rFonts w:cs="Cambria"/>
                <w:sz w:val="22"/>
                <w:szCs w:val="22"/>
                <w:lang w:val="en-US" w:eastAsia="en-US"/>
              </w:rPr>
            </w:pPr>
            <w:r>
              <w:rPr>
                <w:rFonts w:cs="Cambria"/>
                <w:sz w:val="22"/>
                <w:szCs w:val="22"/>
                <w:lang w:val="en-US" w:eastAsia="en-US"/>
              </w:rPr>
              <w:t>1</w:t>
            </w:r>
          </w:p>
        </w:tc>
      </w:tr>
      <w:tr w:rsidR="005E27BB" w:rsidRPr="00633462" w14:paraId="4D43A3A8" w14:textId="77777777" w:rsidTr="70F9F1D3">
        <w:trPr>
          <w:trHeight w:val="357"/>
        </w:trPr>
        <w:tc>
          <w:tcPr>
            <w:tcW w:w="1668" w:type="dxa"/>
            <w:noWrap/>
          </w:tcPr>
          <w:p w14:paraId="620076F5" w14:textId="77777777" w:rsidR="005E27BB" w:rsidRPr="00504B99" w:rsidRDefault="005E27BB" w:rsidP="003D2A08">
            <w:pPr>
              <w:pStyle w:val="ITAbsatzohneNr"/>
              <w:rPr>
                <w:rFonts w:cs="Cambria"/>
                <w:sz w:val="22"/>
                <w:szCs w:val="22"/>
                <w:lang w:val="en-US" w:eastAsia="en-US"/>
              </w:rPr>
            </w:pPr>
            <w:r>
              <w:rPr>
                <w:rFonts w:cs="Cambria"/>
                <w:sz w:val="22"/>
                <w:szCs w:val="22"/>
                <w:lang w:val="en-US" w:eastAsia="en-US"/>
              </w:rPr>
              <w:t>Storage cryogenic of high capacity</w:t>
            </w:r>
          </w:p>
        </w:tc>
        <w:tc>
          <w:tcPr>
            <w:tcW w:w="850" w:type="dxa"/>
            <w:noWrap/>
          </w:tcPr>
          <w:p w14:paraId="46E07D9B" w14:textId="77777777" w:rsidR="005E27BB" w:rsidRPr="00504B99" w:rsidRDefault="005E27BB" w:rsidP="003D2A08">
            <w:pPr>
              <w:pStyle w:val="ITAbsatzohneNr"/>
              <w:jc w:val="center"/>
              <w:rPr>
                <w:rFonts w:cs="Cambria"/>
                <w:sz w:val="22"/>
                <w:szCs w:val="22"/>
                <w:lang w:val="en-US"/>
              </w:rPr>
            </w:pPr>
          </w:p>
        </w:tc>
        <w:tc>
          <w:tcPr>
            <w:tcW w:w="3431" w:type="dxa"/>
          </w:tcPr>
          <w:p w14:paraId="2D3F6CAA" w14:textId="68356CC6" w:rsidR="005E27BB" w:rsidRPr="00504B99" w:rsidRDefault="005E27BB" w:rsidP="003D2A08">
            <w:pPr>
              <w:pStyle w:val="ITAbsatzohneNr"/>
              <w:rPr>
                <w:rFonts w:cs="Cambria"/>
                <w:sz w:val="22"/>
                <w:szCs w:val="22"/>
                <w:lang w:val="en-US" w:eastAsia="en-US"/>
              </w:rPr>
            </w:pPr>
            <w:r>
              <w:rPr>
                <w:rFonts w:cs="Cambria"/>
                <w:sz w:val="22"/>
                <w:szCs w:val="22"/>
                <w:lang w:val="en-US" w:eastAsia="en-US"/>
              </w:rPr>
              <w:t xml:space="preserve">Full containment storage </w:t>
            </w:r>
            <w:r w:rsidR="49AF41A4" w:rsidRPr="03CFB158">
              <w:rPr>
                <w:rFonts w:cs="Cambria"/>
                <w:sz w:val="22"/>
                <w:szCs w:val="22"/>
                <w:lang w:val="en-US" w:eastAsia="en-US"/>
              </w:rPr>
              <w:t xml:space="preserve"> of 250t capacity</w:t>
            </w:r>
            <w:r>
              <w:rPr>
                <w:rFonts w:cs="Cambria"/>
                <w:sz w:val="22"/>
                <w:szCs w:val="22"/>
                <w:lang w:val="en-US" w:eastAsia="en-US"/>
              </w:rPr>
              <w:t>: concrete based with advanced insulation (perlite and vacuum system)</w:t>
            </w:r>
          </w:p>
        </w:tc>
        <w:tc>
          <w:tcPr>
            <w:tcW w:w="1452" w:type="dxa"/>
            <w:noWrap/>
          </w:tcPr>
          <w:p w14:paraId="753888ED" w14:textId="22A3563D" w:rsidR="005E27BB" w:rsidRPr="00504B99" w:rsidRDefault="005E27BB" w:rsidP="003D2A08">
            <w:pPr>
              <w:pStyle w:val="ITAbsatzohneNr"/>
              <w:jc w:val="right"/>
              <w:rPr>
                <w:rFonts w:cs="Cambria"/>
                <w:sz w:val="22"/>
                <w:szCs w:val="22"/>
                <w:lang w:val="en-US"/>
              </w:rPr>
            </w:pPr>
            <w:r w:rsidRPr="03CFB158">
              <w:rPr>
                <w:rFonts w:cs="Cambria"/>
                <w:sz w:val="22"/>
                <w:szCs w:val="22"/>
                <w:lang w:val="en-US"/>
              </w:rPr>
              <w:t>1</w:t>
            </w:r>
            <w:r w:rsidR="2843A390" w:rsidRPr="03CFB158">
              <w:rPr>
                <w:rFonts w:cs="Cambria"/>
                <w:sz w:val="22"/>
                <w:szCs w:val="22"/>
                <w:lang w:val="en-US"/>
              </w:rPr>
              <w:t>3</w:t>
            </w:r>
            <w:r w:rsidRPr="03CFB158">
              <w:rPr>
                <w:rFonts w:cs="Cambria"/>
                <w:sz w:val="22"/>
                <w:szCs w:val="22"/>
                <w:lang w:val="en-US"/>
              </w:rPr>
              <w:t>.</w:t>
            </w:r>
            <w:r w:rsidR="4285EF18" w:rsidRPr="03CFB158">
              <w:rPr>
                <w:rFonts w:cs="Cambria"/>
                <w:sz w:val="22"/>
                <w:szCs w:val="22"/>
                <w:lang w:val="en-US"/>
              </w:rPr>
              <w:t>5</w:t>
            </w:r>
            <w:r>
              <w:rPr>
                <w:rFonts w:cs="Cambria"/>
                <w:sz w:val="22"/>
                <w:szCs w:val="22"/>
                <w:lang w:val="en-US"/>
              </w:rPr>
              <w:t>00.000</w:t>
            </w:r>
          </w:p>
        </w:tc>
        <w:tc>
          <w:tcPr>
            <w:tcW w:w="929" w:type="dxa"/>
            <w:noWrap/>
          </w:tcPr>
          <w:p w14:paraId="14E9DDC4" w14:textId="77777777" w:rsidR="005E27BB" w:rsidRPr="00504B99" w:rsidRDefault="005E27BB" w:rsidP="003D2A08">
            <w:pPr>
              <w:pStyle w:val="ITAbsatzohneNr"/>
              <w:jc w:val="center"/>
              <w:rPr>
                <w:rFonts w:cs="Cambria"/>
                <w:sz w:val="22"/>
                <w:szCs w:val="22"/>
                <w:lang w:val="en-US" w:eastAsia="en-US"/>
              </w:rPr>
            </w:pPr>
            <w:r>
              <w:rPr>
                <w:rFonts w:cs="Cambria"/>
                <w:sz w:val="22"/>
                <w:szCs w:val="22"/>
                <w:lang w:val="en-US" w:eastAsia="en-US"/>
              </w:rPr>
              <w:t>2026</w:t>
            </w:r>
          </w:p>
        </w:tc>
        <w:tc>
          <w:tcPr>
            <w:tcW w:w="737" w:type="dxa"/>
          </w:tcPr>
          <w:p w14:paraId="6AED70CE" w14:textId="77777777" w:rsidR="005E27BB" w:rsidRPr="00504B99" w:rsidRDefault="005E27BB" w:rsidP="003D2A08">
            <w:pPr>
              <w:pStyle w:val="ITAbsatzohneNr"/>
              <w:jc w:val="center"/>
              <w:rPr>
                <w:rFonts w:cs="Cambria"/>
                <w:sz w:val="22"/>
                <w:szCs w:val="22"/>
                <w:lang w:val="en-US" w:eastAsia="en-US"/>
              </w:rPr>
            </w:pPr>
          </w:p>
        </w:tc>
        <w:tc>
          <w:tcPr>
            <w:tcW w:w="822" w:type="dxa"/>
            <w:noWrap/>
          </w:tcPr>
          <w:p w14:paraId="320D8F6A" w14:textId="77777777" w:rsidR="005E27BB" w:rsidRPr="00504B99" w:rsidRDefault="005E27BB" w:rsidP="003D2A08">
            <w:pPr>
              <w:pStyle w:val="ITAbsatzohneNr"/>
              <w:jc w:val="center"/>
              <w:rPr>
                <w:rFonts w:cs="Cambria"/>
                <w:sz w:val="22"/>
                <w:szCs w:val="22"/>
                <w:lang w:val="en-US" w:eastAsia="en-US"/>
              </w:rPr>
            </w:pPr>
            <w:r>
              <w:rPr>
                <w:rFonts w:cs="Cambria"/>
                <w:sz w:val="22"/>
                <w:szCs w:val="22"/>
                <w:lang w:val="en-US" w:eastAsia="en-US"/>
              </w:rPr>
              <w:t>2</w:t>
            </w:r>
          </w:p>
        </w:tc>
      </w:tr>
      <w:tr w:rsidR="03CFB158" w14:paraId="5C2227F8" w14:textId="77777777" w:rsidTr="70F9F1D3">
        <w:trPr>
          <w:trHeight w:val="357"/>
        </w:trPr>
        <w:tc>
          <w:tcPr>
            <w:tcW w:w="1668" w:type="dxa"/>
            <w:noWrap/>
          </w:tcPr>
          <w:p w14:paraId="20331493" w14:textId="3F06BF5E" w:rsidR="28EE1AD0" w:rsidRDefault="1176CA12" w:rsidP="0082523B">
            <w:pPr>
              <w:pStyle w:val="ITAbsatzohneNr"/>
              <w:rPr>
                <w:rFonts w:cs="Cambria"/>
                <w:sz w:val="22"/>
                <w:szCs w:val="22"/>
                <w:lang w:val="en-US" w:eastAsia="en-US"/>
              </w:rPr>
            </w:pPr>
            <w:r w:rsidRPr="50202730">
              <w:rPr>
                <w:rFonts w:cs="Cambria"/>
                <w:sz w:val="22"/>
                <w:szCs w:val="22"/>
                <w:lang w:val="en-US" w:eastAsia="en-US"/>
              </w:rPr>
              <w:t>Storage Mngt</w:t>
            </w:r>
          </w:p>
        </w:tc>
        <w:tc>
          <w:tcPr>
            <w:tcW w:w="850" w:type="dxa"/>
            <w:noWrap/>
          </w:tcPr>
          <w:p w14:paraId="56987CBC" w14:textId="0EE37871" w:rsidR="03CFB158" w:rsidRDefault="03CFB158" w:rsidP="0082523B">
            <w:pPr>
              <w:pStyle w:val="ITAbsatzohneNr"/>
              <w:jc w:val="center"/>
              <w:rPr>
                <w:rFonts w:cs="Cambria"/>
                <w:sz w:val="22"/>
                <w:szCs w:val="22"/>
                <w:lang w:val="en-US"/>
              </w:rPr>
            </w:pPr>
          </w:p>
        </w:tc>
        <w:tc>
          <w:tcPr>
            <w:tcW w:w="3431" w:type="dxa"/>
          </w:tcPr>
          <w:p w14:paraId="65696768" w14:textId="7E166E17" w:rsidR="28EE1AD0" w:rsidRDefault="28EE1AD0" w:rsidP="03CFB158">
            <w:pPr>
              <w:pStyle w:val="ITAbsatzohneNr"/>
              <w:rPr>
                <w:rFonts w:cs="Cambria"/>
                <w:sz w:val="22"/>
                <w:szCs w:val="22"/>
                <w:lang w:val="en-US" w:eastAsia="en-US"/>
              </w:rPr>
            </w:pPr>
            <w:r w:rsidRPr="03CFB158">
              <w:rPr>
                <w:rFonts w:cs="Cambria"/>
                <w:sz w:val="22"/>
                <w:szCs w:val="22"/>
                <w:lang w:val="en-US" w:eastAsia="en-US"/>
              </w:rPr>
              <w:t xml:space="preserve">Boil off management (compressors and </w:t>
            </w:r>
            <w:proofErr w:type="spellStart"/>
            <w:r w:rsidRPr="03CFB158">
              <w:rPr>
                <w:rFonts w:cs="Cambria"/>
                <w:sz w:val="22"/>
                <w:szCs w:val="22"/>
                <w:lang w:val="en-US" w:eastAsia="en-US"/>
              </w:rPr>
              <w:t>recondensers</w:t>
            </w:r>
            <w:proofErr w:type="spellEnd"/>
            <w:r w:rsidRPr="03CFB158">
              <w:rPr>
                <w:rFonts w:cs="Cambria"/>
                <w:sz w:val="22"/>
                <w:szCs w:val="22"/>
                <w:lang w:val="en-US" w:eastAsia="en-US"/>
              </w:rPr>
              <w:t>)</w:t>
            </w:r>
          </w:p>
        </w:tc>
        <w:tc>
          <w:tcPr>
            <w:tcW w:w="1452" w:type="dxa"/>
            <w:noWrap/>
          </w:tcPr>
          <w:p w14:paraId="77AC4CDB" w14:textId="0C514FDA" w:rsidR="5A5CD988" w:rsidRDefault="687D2777" w:rsidP="0082523B">
            <w:pPr>
              <w:pStyle w:val="ITAbsatzohneNr"/>
              <w:jc w:val="right"/>
              <w:rPr>
                <w:rFonts w:cs="Cambria"/>
                <w:sz w:val="22"/>
                <w:szCs w:val="22"/>
                <w:lang w:val="en-GB"/>
              </w:rPr>
            </w:pPr>
            <w:r w:rsidRPr="50202730">
              <w:rPr>
                <w:rFonts w:cs="Cambria"/>
                <w:sz w:val="22"/>
                <w:szCs w:val="22"/>
                <w:lang w:val="en-GB"/>
              </w:rPr>
              <w:t>1.500.000</w:t>
            </w:r>
          </w:p>
        </w:tc>
        <w:tc>
          <w:tcPr>
            <w:tcW w:w="929" w:type="dxa"/>
            <w:noWrap/>
          </w:tcPr>
          <w:p w14:paraId="21D8374B" w14:textId="4E8BB497" w:rsidR="5A5CD988" w:rsidRDefault="687D2777" w:rsidP="0082523B">
            <w:pPr>
              <w:pStyle w:val="ITAbsatzohneNr"/>
              <w:jc w:val="center"/>
              <w:rPr>
                <w:rFonts w:cs="Cambria"/>
                <w:sz w:val="22"/>
                <w:szCs w:val="22"/>
                <w:lang w:val="en-US" w:eastAsia="en-US"/>
              </w:rPr>
            </w:pPr>
            <w:r w:rsidRPr="50202730">
              <w:rPr>
                <w:rFonts w:cs="Cambria"/>
                <w:sz w:val="22"/>
                <w:szCs w:val="22"/>
                <w:lang w:val="en-US" w:eastAsia="en-US"/>
              </w:rPr>
              <w:t>2026</w:t>
            </w:r>
          </w:p>
        </w:tc>
        <w:tc>
          <w:tcPr>
            <w:tcW w:w="737" w:type="dxa"/>
          </w:tcPr>
          <w:p w14:paraId="2777C965" w14:textId="5956AA41" w:rsidR="03CFB158" w:rsidRDefault="03CFB158" w:rsidP="0082523B">
            <w:pPr>
              <w:pStyle w:val="ITAbsatzohneNr"/>
              <w:jc w:val="center"/>
              <w:rPr>
                <w:rFonts w:cs="Cambria"/>
                <w:sz w:val="22"/>
                <w:szCs w:val="22"/>
                <w:lang w:val="en-US" w:eastAsia="en-US"/>
              </w:rPr>
            </w:pPr>
          </w:p>
        </w:tc>
        <w:tc>
          <w:tcPr>
            <w:tcW w:w="822" w:type="dxa"/>
            <w:noWrap/>
          </w:tcPr>
          <w:p w14:paraId="77A5D126" w14:textId="711A24E3" w:rsidR="5A5CD988" w:rsidRDefault="687D2777" w:rsidP="0082523B">
            <w:pPr>
              <w:pStyle w:val="ITAbsatzohneNr"/>
              <w:jc w:val="center"/>
              <w:rPr>
                <w:rFonts w:cs="Cambria"/>
                <w:sz w:val="22"/>
                <w:szCs w:val="22"/>
                <w:lang w:val="en-US" w:eastAsia="en-US"/>
              </w:rPr>
            </w:pPr>
            <w:r w:rsidRPr="50202730">
              <w:rPr>
                <w:rFonts w:cs="Cambria"/>
                <w:sz w:val="22"/>
                <w:szCs w:val="22"/>
                <w:lang w:val="en-US" w:eastAsia="en-US"/>
              </w:rPr>
              <w:t>2</w:t>
            </w:r>
          </w:p>
        </w:tc>
      </w:tr>
      <w:tr w:rsidR="005E27BB" w:rsidRPr="00504B99" w14:paraId="05E41AF1" w14:textId="77777777" w:rsidTr="70F9F1D3">
        <w:trPr>
          <w:trHeight w:val="357"/>
        </w:trPr>
        <w:tc>
          <w:tcPr>
            <w:tcW w:w="1668" w:type="dxa"/>
            <w:noWrap/>
          </w:tcPr>
          <w:p w14:paraId="36EA4F2E" w14:textId="77777777" w:rsidR="005E27BB" w:rsidRPr="00504B99" w:rsidRDefault="005E27BB" w:rsidP="003D2A08">
            <w:pPr>
              <w:pStyle w:val="ITAbsatzohneNr"/>
              <w:rPr>
                <w:rFonts w:cs="Cambria"/>
                <w:sz w:val="22"/>
                <w:szCs w:val="22"/>
                <w:lang w:val="en-US" w:eastAsia="en-US"/>
              </w:rPr>
            </w:pPr>
            <w:r>
              <w:rPr>
                <w:rFonts w:cs="Cambria"/>
                <w:sz w:val="22"/>
                <w:szCs w:val="22"/>
                <w:lang w:val="en-US" w:eastAsia="en-US"/>
              </w:rPr>
              <w:t>Loading system</w:t>
            </w:r>
          </w:p>
        </w:tc>
        <w:tc>
          <w:tcPr>
            <w:tcW w:w="850" w:type="dxa"/>
            <w:noWrap/>
          </w:tcPr>
          <w:p w14:paraId="55EC67CF" w14:textId="77777777" w:rsidR="005E27BB" w:rsidRPr="00504B99" w:rsidRDefault="005E27BB" w:rsidP="003D2A08">
            <w:pPr>
              <w:pStyle w:val="ITAbsatzohneNr"/>
              <w:jc w:val="center"/>
              <w:rPr>
                <w:rFonts w:cs="Cambria"/>
                <w:sz w:val="22"/>
                <w:szCs w:val="22"/>
                <w:lang w:val="en-US"/>
              </w:rPr>
            </w:pPr>
          </w:p>
        </w:tc>
        <w:tc>
          <w:tcPr>
            <w:tcW w:w="3431" w:type="dxa"/>
          </w:tcPr>
          <w:p w14:paraId="695750B4" w14:textId="77777777" w:rsidR="005E27BB" w:rsidRPr="00504B99" w:rsidRDefault="005E27BB" w:rsidP="003D2A08">
            <w:pPr>
              <w:pStyle w:val="ITAbsatzohneNr"/>
              <w:rPr>
                <w:rFonts w:cs="Cambria"/>
                <w:sz w:val="22"/>
                <w:szCs w:val="22"/>
                <w:lang w:val="en-US" w:eastAsia="en-US"/>
              </w:rPr>
            </w:pPr>
            <w:r>
              <w:rPr>
                <w:rFonts w:cs="Cambria"/>
                <w:sz w:val="22"/>
                <w:szCs w:val="22"/>
                <w:lang w:val="en-US" w:eastAsia="en-US"/>
              </w:rPr>
              <w:t xml:space="preserve">Loading arm with quick disconnection, high speed pump, enhanced insulation and </w:t>
            </w:r>
            <w:proofErr w:type="spellStart"/>
            <w:r>
              <w:rPr>
                <w:rFonts w:cs="Cambria"/>
                <w:sz w:val="22"/>
                <w:szCs w:val="22"/>
                <w:lang w:val="en-US" w:eastAsia="en-US"/>
              </w:rPr>
              <w:t>inerting</w:t>
            </w:r>
            <w:proofErr w:type="spellEnd"/>
            <w:r>
              <w:rPr>
                <w:rFonts w:cs="Cambria"/>
                <w:sz w:val="22"/>
                <w:szCs w:val="22"/>
                <w:lang w:val="en-US" w:eastAsia="en-US"/>
              </w:rPr>
              <w:t xml:space="preserve"> systems.</w:t>
            </w:r>
          </w:p>
        </w:tc>
        <w:tc>
          <w:tcPr>
            <w:tcW w:w="1452" w:type="dxa"/>
            <w:noWrap/>
          </w:tcPr>
          <w:p w14:paraId="55C007CB" w14:textId="77777777" w:rsidR="005E27BB" w:rsidRPr="00504B99" w:rsidRDefault="005E27BB" w:rsidP="003D2A08">
            <w:pPr>
              <w:pStyle w:val="ITAbsatzohneNr"/>
              <w:jc w:val="right"/>
              <w:rPr>
                <w:rFonts w:cs="Cambria"/>
                <w:sz w:val="22"/>
                <w:szCs w:val="22"/>
                <w:lang w:val="en-US"/>
              </w:rPr>
            </w:pPr>
            <w:r>
              <w:rPr>
                <w:rFonts w:cs="Cambria"/>
                <w:sz w:val="22"/>
                <w:szCs w:val="22"/>
                <w:lang w:val="en-GB"/>
              </w:rPr>
              <w:t>3.000.000</w:t>
            </w:r>
          </w:p>
        </w:tc>
        <w:tc>
          <w:tcPr>
            <w:tcW w:w="929" w:type="dxa"/>
            <w:noWrap/>
          </w:tcPr>
          <w:p w14:paraId="42F7E0FF" w14:textId="77777777" w:rsidR="005E27BB" w:rsidRPr="00504B99" w:rsidRDefault="005E27BB" w:rsidP="003D2A08">
            <w:pPr>
              <w:pStyle w:val="ITAbsatzohneNr"/>
              <w:jc w:val="center"/>
              <w:rPr>
                <w:rFonts w:cs="Cambria"/>
                <w:sz w:val="22"/>
                <w:szCs w:val="22"/>
                <w:lang w:val="en-US" w:eastAsia="en-US"/>
              </w:rPr>
            </w:pPr>
            <w:r>
              <w:rPr>
                <w:rFonts w:cs="Cambria"/>
                <w:sz w:val="22"/>
                <w:szCs w:val="22"/>
                <w:lang w:val="en-US" w:eastAsia="en-US"/>
              </w:rPr>
              <w:t>2026</w:t>
            </w:r>
          </w:p>
        </w:tc>
        <w:tc>
          <w:tcPr>
            <w:tcW w:w="737" w:type="dxa"/>
          </w:tcPr>
          <w:p w14:paraId="3A7F5FD8" w14:textId="77777777" w:rsidR="005E27BB" w:rsidRPr="00504B99" w:rsidRDefault="005E27BB" w:rsidP="003D2A08">
            <w:pPr>
              <w:pStyle w:val="ITAbsatzohneNr"/>
              <w:jc w:val="center"/>
              <w:rPr>
                <w:rFonts w:cs="Cambria"/>
                <w:sz w:val="22"/>
                <w:szCs w:val="22"/>
                <w:lang w:val="en-US" w:eastAsia="en-US"/>
              </w:rPr>
            </w:pPr>
          </w:p>
        </w:tc>
        <w:tc>
          <w:tcPr>
            <w:tcW w:w="822" w:type="dxa"/>
            <w:noWrap/>
          </w:tcPr>
          <w:p w14:paraId="438CA6B4" w14:textId="77777777" w:rsidR="005E27BB" w:rsidRPr="00504B99" w:rsidRDefault="005E27BB" w:rsidP="003D2A08">
            <w:pPr>
              <w:pStyle w:val="ITAbsatzohneNr"/>
              <w:jc w:val="center"/>
              <w:rPr>
                <w:rFonts w:cs="Cambria"/>
                <w:sz w:val="22"/>
                <w:szCs w:val="22"/>
                <w:lang w:val="en-US" w:eastAsia="en-US"/>
              </w:rPr>
            </w:pPr>
            <w:r>
              <w:rPr>
                <w:rFonts w:cs="Cambria"/>
                <w:sz w:val="22"/>
                <w:szCs w:val="22"/>
                <w:lang w:val="en-US" w:eastAsia="en-US"/>
              </w:rPr>
              <w:t>2</w:t>
            </w:r>
          </w:p>
        </w:tc>
      </w:tr>
      <w:tr w:rsidR="005E27BB" w:rsidRPr="00504B99" w14:paraId="3AE77E8D" w14:textId="77777777" w:rsidTr="70F9F1D3">
        <w:trPr>
          <w:trHeight w:val="357"/>
        </w:trPr>
        <w:tc>
          <w:tcPr>
            <w:tcW w:w="1668" w:type="dxa"/>
            <w:noWrap/>
          </w:tcPr>
          <w:p w14:paraId="1AEA30F9" w14:textId="77777777" w:rsidR="005E27BB" w:rsidRDefault="005E27BB" w:rsidP="003D2A08">
            <w:pPr>
              <w:pStyle w:val="ITAbsatzohneNr"/>
              <w:rPr>
                <w:rFonts w:cs="Cambria"/>
                <w:sz w:val="22"/>
                <w:szCs w:val="22"/>
                <w:lang w:val="en-US" w:eastAsia="en-US"/>
              </w:rPr>
            </w:pPr>
            <w:r>
              <w:rPr>
                <w:rFonts w:cs="Cambria"/>
                <w:sz w:val="22"/>
                <w:szCs w:val="22"/>
                <w:lang w:val="en-US" w:eastAsia="en-US"/>
              </w:rPr>
              <w:t>Loading/Storage Systems</w:t>
            </w:r>
          </w:p>
        </w:tc>
        <w:tc>
          <w:tcPr>
            <w:tcW w:w="850" w:type="dxa"/>
            <w:noWrap/>
          </w:tcPr>
          <w:p w14:paraId="25657462" w14:textId="77777777" w:rsidR="005E27BB" w:rsidRPr="00504B99" w:rsidRDefault="005E27BB" w:rsidP="003D2A08">
            <w:pPr>
              <w:pStyle w:val="ITAbsatzohneNr"/>
              <w:jc w:val="center"/>
              <w:rPr>
                <w:rFonts w:cs="Cambria"/>
                <w:sz w:val="22"/>
                <w:szCs w:val="22"/>
                <w:lang w:val="en-US"/>
              </w:rPr>
            </w:pPr>
          </w:p>
        </w:tc>
        <w:tc>
          <w:tcPr>
            <w:tcW w:w="3431" w:type="dxa"/>
          </w:tcPr>
          <w:p w14:paraId="402EA8B8" w14:textId="77777777" w:rsidR="005E27BB" w:rsidRPr="00504B99" w:rsidRDefault="005E27BB" w:rsidP="003D2A08">
            <w:pPr>
              <w:pStyle w:val="ITAbsatzohneNr"/>
              <w:rPr>
                <w:rFonts w:cs="Cambria"/>
                <w:sz w:val="22"/>
                <w:szCs w:val="22"/>
                <w:lang w:val="en-US" w:eastAsia="en-US"/>
              </w:rPr>
            </w:pPr>
            <w:r>
              <w:rPr>
                <w:rFonts w:cs="Cambria"/>
                <w:sz w:val="22"/>
                <w:szCs w:val="22"/>
                <w:lang w:val="en-US" w:eastAsia="en-US"/>
              </w:rPr>
              <w:t>Modifications required from Storage to loading system</w:t>
            </w:r>
          </w:p>
        </w:tc>
        <w:tc>
          <w:tcPr>
            <w:tcW w:w="1452" w:type="dxa"/>
            <w:noWrap/>
          </w:tcPr>
          <w:p w14:paraId="590B81DE" w14:textId="77777777" w:rsidR="005E27BB" w:rsidRDefault="005E27BB" w:rsidP="003D2A08">
            <w:pPr>
              <w:pStyle w:val="ITAbsatzohneNr"/>
              <w:jc w:val="right"/>
              <w:rPr>
                <w:rFonts w:cs="Cambria"/>
                <w:sz w:val="22"/>
                <w:szCs w:val="22"/>
                <w:lang w:val="en-GB"/>
              </w:rPr>
            </w:pPr>
            <w:r>
              <w:rPr>
                <w:rFonts w:cs="Cambria"/>
                <w:sz w:val="22"/>
                <w:szCs w:val="22"/>
                <w:lang w:val="en-GB"/>
              </w:rPr>
              <w:t>1.500.000</w:t>
            </w:r>
          </w:p>
        </w:tc>
        <w:tc>
          <w:tcPr>
            <w:tcW w:w="929" w:type="dxa"/>
            <w:noWrap/>
          </w:tcPr>
          <w:p w14:paraId="2982187D" w14:textId="77777777" w:rsidR="005E27BB" w:rsidRDefault="005E27BB" w:rsidP="003D2A08">
            <w:pPr>
              <w:pStyle w:val="ITAbsatzohneNr"/>
              <w:jc w:val="center"/>
              <w:rPr>
                <w:rFonts w:cs="Cambria"/>
                <w:sz w:val="22"/>
                <w:szCs w:val="22"/>
                <w:lang w:val="en-US" w:eastAsia="en-US"/>
              </w:rPr>
            </w:pPr>
            <w:r>
              <w:rPr>
                <w:rFonts w:cs="Cambria"/>
                <w:sz w:val="22"/>
                <w:szCs w:val="22"/>
                <w:lang w:val="en-US" w:eastAsia="en-US"/>
              </w:rPr>
              <w:t>2027</w:t>
            </w:r>
          </w:p>
          <w:p w14:paraId="7EF22A08" w14:textId="77777777" w:rsidR="005E27BB" w:rsidRDefault="005E27BB" w:rsidP="003D2A08">
            <w:pPr>
              <w:pStyle w:val="ITAbsatzohneNr"/>
              <w:jc w:val="center"/>
              <w:rPr>
                <w:rFonts w:cs="Cambria"/>
                <w:sz w:val="22"/>
                <w:szCs w:val="22"/>
                <w:lang w:val="en-US" w:eastAsia="en-US"/>
              </w:rPr>
            </w:pPr>
            <w:r>
              <w:rPr>
                <w:rFonts w:cs="Cambria"/>
                <w:sz w:val="22"/>
                <w:szCs w:val="22"/>
                <w:lang w:val="en-US" w:eastAsia="en-US"/>
              </w:rPr>
              <w:t>&amp; 2028</w:t>
            </w:r>
          </w:p>
        </w:tc>
        <w:tc>
          <w:tcPr>
            <w:tcW w:w="737" w:type="dxa"/>
          </w:tcPr>
          <w:p w14:paraId="2B435EB5" w14:textId="77777777" w:rsidR="005E27BB" w:rsidRPr="00504B99" w:rsidRDefault="005E27BB" w:rsidP="003D2A08">
            <w:pPr>
              <w:pStyle w:val="ITAbsatzohneNr"/>
              <w:jc w:val="center"/>
              <w:rPr>
                <w:rFonts w:cs="Cambria"/>
                <w:sz w:val="22"/>
                <w:szCs w:val="22"/>
                <w:lang w:val="en-US" w:eastAsia="en-US"/>
              </w:rPr>
            </w:pPr>
          </w:p>
        </w:tc>
        <w:tc>
          <w:tcPr>
            <w:tcW w:w="822" w:type="dxa"/>
            <w:noWrap/>
          </w:tcPr>
          <w:p w14:paraId="52950B83" w14:textId="77777777" w:rsidR="005E27BB" w:rsidRPr="00504B99" w:rsidRDefault="005E27BB" w:rsidP="003D2A08">
            <w:pPr>
              <w:pStyle w:val="ITAbsatzohneNr"/>
              <w:jc w:val="center"/>
              <w:rPr>
                <w:rFonts w:cs="Cambria"/>
                <w:sz w:val="22"/>
                <w:szCs w:val="22"/>
                <w:lang w:val="en-US" w:eastAsia="en-US"/>
              </w:rPr>
            </w:pPr>
            <w:r>
              <w:rPr>
                <w:rFonts w:cs="Cambria"/>
                <w:sz w:val="22"/>
                <w:szCs w:val="22"/>
                <w:lang w:val="en-US" w:eastAsia="en-US"/>
              </w:rPr>
              <w:t>2</w:t>
            </w:r>
          </w:p>
        </w:tc>
      </w:tr>
      <w:tr w:rsidR="005E27BB" w:rsidRPr="00504B99" w14:paraId="7E230B4A" w14:textId="77777777" w:rsidTr="70F9F1D3">
        <w:trPr>
          <w:trHeight w:val="357"/>
        </w:trPr>
        <w:tc>
          <w:tcPr>
            <w:tcW w:w="1668" w:type="dxa"/>
          </w:tcPr>
          <w:p w14:paraId="5DEEB885" w14:textId="77777777" w:rsidR="005E27BB" w:rsidRPr="00504B99" w:rsidRDefault="005E27BB" w:rsidP="003D2A08">
            <w:pPr>
              <w:pStyle w:val="ITAbsatzohneNr"/>
              <w:rPr>
                <w:rFonts w:cs="Cambria"/>
                <w:sz w:val="22"/>
                <w:szCs w:val="22"/>
                <w:lang w:val="en-US" w:eastAsia="en-US"/>
              </w:rPr>
            </w:pPr>
          </w:p>
        </w:tc>
        <w:tc>
          <w:tcPr>
            <w:tcW w:w="850" w:type="dxa"/>
            <w:noWrap/>
          </w:tcPr>
          <w:p w14:paraId="2A29A33B" w14:textId="77777777" w:rsidR="005E27BB" w:rsidRPr="00504B99" w:rsidRDefault="005E27BB" w:rsidP="003D2A08">
            <w:pPr>
              <w:pStyle w:val="ITAbsatzohneNr"/>
              <w:jc w:val="center"/>
              <w:rPr>
                <w:rFonts w:cs="Cambria"/>
                <w:sz w:val="22"/>
                <w:szCs w:val="22"/>
                <w:lang w:val="en-US"/>
              </w:rPr>
            </w:pPr>
          </w:p>
        </w:tc>
        <w:tc>
          <w:tcPr>
            <w:tcW w:w="3431" w:type="dxa"/>
          </w:tcPr>
          <w:p w14:paraId="1A67CAE7" w14:textId="77777777" w:rsidR="005E27BB" w:rsidRPr="00504B99" w:rsidRDefault="005E27BB" w:rsidP="003D2A08">
            <w:pPr>
              <w:pStyle w:val="ITAbsatzohneNr"/>
              <w:jc w:val="center"/>
              <w:rPr>
                <w:rFonts w:cs="Cambria"/>
                <w:sz w:val="22"/>
                <w:szCs w:val="22"/>
                <w:lang w:val="en-US" w:eastAsia="en-US"/>
              </w:rPr>
            </w:pPr>
            <w:r w:rsidRPr="00504B99">
              <w:rPr>
                <w:rFonts w:cs="Cambria"/>
                <w:sz w:val="22"/>
                <w:szCs w:val="22"/>
                <w:lang w:val="en-US" w:eastAsia="en-US"/>
              </w:rPr>
              <w:t>Total</w:t>
            </w:r>
          </w:p>
        </w:tc>
        <w:tc>
          <w:tcPr>
            <w:tcW w:w="1452" w:type="dxa"/>
            <w:noWrap/>
          </w:tcPr>
          <w:p w14:paraId="1ADFC9CD" w14:textId="77777777" w:rsidR="005E27BB" w:rsidRPr="00504B99" w:rsidRDefault="005E27BB" w:rsidP="003D2A08">
            <w:pPr>
              <w:pStyle w:val="ITAbsatzohneNr"/>
              <w:jc w:val="right"/>
              <w:rPr>
                <w:rFonts w:cs="Cambria"/>
                <w:sz w:val="22"/>
                <w:szCs w:val="22"/>
                <w:lang w:val="en-US"/>
              </w:rPr>
            </w:pPr>
            <w:r>
              <w:rPr>
                <w:rFonts w:cs="Cambria"/>
                <w:sz w:val="22"/>
                <w:szCs w:val="22"/>
                <w:lang w:val="en-US"/>
              </w:rPr>
              <w:t>54.000.000</w:t>
            </w:r>
          </w:p>
        </w:tc>
        <w:tc>
          <w:tcPr>
            <w:tcW w:w="929" w:type="dxa"/>
            <w:noWrap/>
          </w:tcPr>
          <w:p w14:paraId="164D74B3" w14:textId="77777777" w:rsidR="005E27BB" w:rsidRPr="00504B99" w:rsidRDefault="005E27BB" w:rsidP="003D2A08">
            <w:pPr>
              <w:pStyle w:val="ITAbsatzohneNr"/>
              <w:jc w:val="center"/>
              <w:rPr>
                <w:rFonts w:cs="Cambria"/>
                <w:sz w:val="22"/>
                <w:szCs w:val="22"/>
                <w:lang w:val="en-US" w:eastAsia="en-US"/>
              </w:rPr>
            </w:pPr>
          </w:p>
        </w:tc>
        <w:tc>
          <w:tcPr>
            <w:tcW w:w="737" w:type="dxa"/>
          </w:tcPr>
          <w:p w14:paraId="3482A57C" w14:textId="77777777" w:rsidR="005E27BB" w:rsidRPr="00504B99" w:rsidRDefault="005E27BB" w:rsidP="003D2A08">
            <w:pPr>
              <w:pStyle w:val="ITAbsatzohneNr"/>
              <w:jc w:val="center"/>
              <w:rPr>
                <w:rFonts w:cs="Cambria"/>
                <w:sz w:val="22"/>
                <w:szCs w:val="22"/>
                <w:lang w:val="en-US" w:eastAsia="en-US"/>
              </w:rPr>
            </w:pPr>
          </w:p>
        </w:tc>
        <w:tc>
          <w:tcPr>
            <w:tcW w:w="822" w:type="dxa"/>
            <w:noWrap/>
          </w:tcPr>
          <w:p w14:paraId="13135134" w14:textId="77777777" w:rsidR="005E27BB" w:rsidRDefault="005E27BB" w:rsidP="003D2A08">
            <w:pPr>
              <w:pStyle w:val="ITAbsatzohneNr"/>
              <w:jc w:val="center"/>
              <w:rPr>
                <w:rFonts w:cs="Cambria"/>
                <w:sz w:val="22"/>
                <w:szCs w:val="22"/>
                <w:lang w:val="en-US" w:eastAsia="en-US"/>
              </w:rPr>
            </w:pPr>
          </w:p>
          <w:p w14:paraId="671EF27C" w14:textId="77777777" w:rsidR="005E27BB" w:rsidRDefault="005E27BB" w:rsidP="003D2A08">
            <w:pPr>
              <w:pStyle w:val="ITAbsatzohneNr"/>
              <w:jc w:val="center"/>
              <w:rPr>
                <w:rFonts w:cs="Cambria"/>
                <w:sz w:val="22"/>
                <w:szCs w:val="22"/>
                <w:lang w:val="en-US" w:eastAsia="en-US"/>
              </w:rPr>
            </w:pPr>
          </w:p>
          <w:p w14:paraId="29495A89" w14:textId="77777777" w:rsidR="005E27BB" w:rsidRPr="00504B99" w:rsidRDefault="005E27BB" w:rsidP="003D2A08">
            <w:pPr>
              <w:pStyle w:val="ITAbsatzohneNr"/>
              <w:jc w:val="center"/>
              <w:rPr>
                <w:rFonts w:cs="Cambria"/>
                <w:sz w:val="22"/>
                <w:szCs w:val="22"/>
                <w:lang w:val="en-US" w:eastAsia="en-US"/>
              </w:rPr>
            </w:pPr>
          </w:p>
        </w:tc>
      </w:tr>
    </w:tbl>
    <w:p w14:paraId="217507B3" w14:textId="77777777" w:rsidR="005E27BB" w:rsidRPr="00504B99" w:rsidRDefault="005E27BB" w:rsidP="005E27BB">
      <w:pPr>
        <w:pStyle w:val="Lgende"/>
        <w:rPr>
          <w:lang w:val="en-GB"/>
        </w:rPr>
      </w:pPr>
      <w:r w:rsidRPr="00504B99">
        <w:rPr>
          <w:lang w:val="en-GB"/>
        </w:rPr>
        <w:t>*</w:t>
      </w:r>
      <w:r>
        <w:rPr>
          <w:lang w:val="en-GB"/>
        </w:rPr>
        <w:t>I</w:t>
      </w:r>
      <w:r w:rsidRPr="00504B99">
        <w:rPr>
          <w:lang w:val="en-GB"/>
        </w:rPr>
        <w:t>nvestment year</w:t>
      </w:r>
    </w:p>
    <w:p w14:paraId="21B53492" w14:textId="2EE40181" w:rsidR="005E27BB" w:rsidRDefault="005E27BB" w:rsidP="005E27BB">
      <w:pPr>
        <w:pStyle w:val="Lgende"/>
        <w:rPr>
          <w:lang w:val="en-GB"/>
        </w:rPr>
      </w:pPr>
      <w:r w:rsidRPr="00504B99">
        <w:rPr>
          <w:lang w:val="en-GB"/>
        </w:rPr>
        <w:t xml:space="preserve">Table </w:t>
      </w:r>
      <w:r w:rsidRPr="00504B99">
        <w:fldChar w:fldCharType="begin"/>
      </w:r>
      <w:r w:rsidRPr="00504B99">
        <w:rPr>
          <w:lang w:val="en-GB"/>
        </w:rPr>
        <w:instrText xml:space="preserve"> SEQ Table \* ARABIC </w:instrText>
      </w:r>
      <w:r w:rsidRPr="00504B99">
        <w:fldChar w:fldCharType="separate"/>
      </w:r>
      <w:r w:rsidR="005D6973">
        <w:rPr>
          <w:noProof/>
          <w:lang w:val="en-GB"/>
        </w:rPr>
        <w:t>13</w:t>
      </w:r>
      <w:r w:rsidRPr="00504B99">
        <w:fldChar w:fldCharType="end"/>
      </w:r>
      <w:r w:rsidRPr="00504B99">
        <w:rPr>
          <w:lang w:val="en-GB"/>
        </w:rPr>
        <w:t>: Overview of investment in tools and equipment</w:t>
      </w:r>
    </w:p>
    <w:p w14:paraId="3FAE9703" w14:textId="77777777" w:rsidR="005E27BB" w:rsidRPr="00EC5A5C" w:rsidRDefault="005E27BB" w:rsidP="005E27BB">
      <w:pPr>
        <w:pStyle w:val="ITAbsatzohneNr"/>
        <w:jc w:val="both"/>
        <w:rPr>
          <w:b/>
          <w:lang w:val="en-US"/>
        </w:rPr>
      </w:pPr>
      <w:r w:rsidRPr="00EC5A5C">
        <w:rPr>
          <w:b/>
          <w:lang w:val="en-US"/>
        </w:rPr>
        <w:t>Liquefaction</w:t>
      </w:r>
    </w:p>
    <w:p w14:paraId="27E41CFE" w14:textId="77777777" w:rsidR="005E27BB" w:rsidRDefault="005E27BB" w:rsidP="005E27BB">
      <w:pPr>
        <w:pStyle w:val="ITAbsatzohneNr"/>
        <w:jc w:val="both"/>
        <w:rPr>
          <w:bCs/>
          <w:lang w:val="en-US"/>
        </w:rPr>
      </w:pPr>
      <w:r w:rsidRPr="005C3432">
        <w:rPr>
          <w:bCs/>
          <w:lang w:val="en-US"/>
        </w:rPr>
        <w:t xml:space="preserve">According the thermodynamic </w:t>
      </w:r>
      <w:r>
        <w:rPr>
          <w:bCs/>
          <w:lang w:val="en-US"/>
        </w:rPr>
        <w:t>cycle</w:t>
      </w:r>
      <w:r w:rsidRPr="005C3432">
        <w:rPr>
          <w:bCs/>
          <w:lang w:val="en-US"/>
        </w:rPr>
        <w:t xml:space="preserve"> which will be </w:t>
      </w:r>
      <w:r>
        <w:rPr>
          <w:bCs/>
          <w:lang w:val="en-US"/>
        </w:rPr>
        <w:t>selected</w:t>
      </w:r>
      <w:r w:rsidRPr="005C3432">
        <w:rPr>
          <w:bCs/>
          <w:lang w:val="en-US"/>
        </w:rPr>
        <w:t xml:space="preserve"> several cascade</w:t>
      </w:r>
      <w:r>
        <w:rPr>
          <w:bCs/>
          <w:lang w:val="en-US"/>
        </w:rPr>
        <w:t>s</w:t>
      </w:r>
      <w:r w:rsidRPr="005C3432">
        <w:rPr>
          <w:bCs/>
          <w:lang w:val="en-US"/>
        </w:rPr>
        <w:t xml:space="preserve"> cooling will be needed and the equipment </w:t>
      </w:r>
      <w:r>
        <w:rPr>
          <w:bCs/>
          <w:lang w:val="en-US"/>
        </w:rPr>
        <w:t xml:space="preserve">will be adjusted </w:t>
      </w:r>
      <w:r w:rsidRPr="005C3432">
        <w:rPr>
          <w:bCs/>
          <w:lang w:val="en-US"/>
        </w:rPr>
        <w:t>accordingly</w:t>
      </w:r>
      <w:r>
        <w:rPr>
          <w:bCs/>
          <w:lang w:val="en-US"/>
        </w:rPr>
        <w:t>.</w:t>
      </w:r>
    </w:p>
    <w:p w14:paraId="7538FA03" w14:textId="6F30182E" w:rsidR="005E27BB" w:rsidRDefault="005E27BB" w:rsidP="005E27BB">
      <w:pPr>
        <w:pStyle w:val="ITAbsatzohneNr"/>
        <w:jc w:val="both"/>
        <w:rPr>
          <w:bCs/>
          <w:lang w:val="en-US"/>
        </w:rPr>
      </w:pPr>
      <w:r>
        <w:rPr>
          <w:bCs/>
          <w:lang w:val="en-US"/>
        </w:rPr>
        <w:t>It will include for each cascade and for the main parts:</w:t>
      </w:r>
    </w:p>
    <w:p w14:paraId="25DC38B5" w14:textId="77777777" w:rsidR="005E27BB" w:rsidRDefault="005E27BB" w:rsidP="005E27BB">
      <w:pPr>
        <w:pStyle w:val="ITAbsatzohneNr"/>
        <w:numPr>
          <w:ilvl w:val="0"/>
          <w:numId w:val="64"/>
        </w:numPr>
        <w:jc w:val="both"/>
        <w:rPr>
          <w:bCs/>
          <w:lang w:val="en-US"/>
        </w:rPr>
      </w:pPr>
      <w:r>
        <w:rPr>
          <w:bCs/>
          <w:lang w:val="en-US"/>
        </w:rPr>
        <w:t>Hydrogen compressors</w:t>
      </w:r>
    </w:p>
    <w:p w14:paraId="0C7835B9" w14:textId="77777777" w:rsidR="005E27BB" w:rsidRDefault="005E27BB" w:rsidP="005E27BB">
      <w:pPr>
        <w:pStyle w:val="ITAbsatzohneNr"/>
        <w:numPr>
          <w:ilvl w:val="0"/>
          <w:numId w:val="64"/>
        </w:numPr>
        <w:jc w:val="both"/>
        <w:rPr>
          <w:bCs/>
          <w:lang w:val="en-US"/>
        </w:rPr>
      </w:pPr>
      <w:r>
        <w:rPr>
          <w:bCs/>
          <w:lang w:val="en-US"/>
        </w:rPr>
        <w:t>Coolant compressors</w:t>
      </w:r>
    </w:p>
    <w:p w14:paraId="7AB1B5FF" w14:textId="77777777" w:rsidR="005E27BB" w:rsidRDefault="005E27BB" w:rsidP="005E27BB">
      <w:pPr>
        <w:pStyle w:val="ITAbsatzohneNr"/>
        <w:numPr>
          <w:ilvl w:val="0"/>
          <w:numId w:val="64"/>
        </w:numPr>
        <w:jc w:val="both"/>
        <w:rPr>
          <w:bCs/>
          <w:lang w:val="en-US"/>
        </w:rPr>
      </w:pPr>
      <w:r>
        <w:rPr>
          <w:bCs/>
          <w:lang w:val="en-US"/>
        </w:rPr>
        <w:t>Rotating expanders</w:t>
      </w:r>
    </w:p>
    <w:p w14:paraId="7B5ABA20" w14:textId="0853554F" w:rsidR="005E27BB" w:rsidRDefault="5E24F215" w:rsidP="005E27BB">
      <w:pPr>
        <w:pStyle w:val="ITAbsatzohneNr"/>
        <w:numPr>
          <w:ilvl w:val="0"/>
          <w:numId w:val="64"/>
        </w:numPr>
        <w:jc w:val="both"/>
        <w:rPr>
          <w:rFonts w:asciiTheme="minorHAnsi" w:eastAsiaTheme="minorEastAsia" w:hAnsiTheme="minorHAnsi" w:cstheme="minorBidi"/>
          <w:lang w:val="en-US"/>
        </w:rPr>
      </w:pPr>
      <w:r w:rsidRPr="3B3566BD">
        <w:rPr>
          <w:lang w:val="en-US"/>
        </w:rPr>
        <w:t>C</w:t>
      </w:r>
      <w:r w:rsidR="53C6E6C0" w:rsidRPr="3B3566BD">
        <w:rPr>
          <w:lang w:val="en-US"/>
        </w:rPr>
        <w:t>atalytic</w:t>
      </w:r>
      <w:r w:rsidR="005E27BB">
        <w:rPr>
          <w:bCs/>
          <w:lang w:val="en-US"/>
        </w:rPr>
        <w:t xml:space="preserve"> plate heat exchanger</w:t>
      </w:r>
    </w:p>
    <w:p w14:paraId="554E5874" w14:textId="23458337" w:rsidR="005E27BB" w:rsidRDefault="005E27BB" w:rsidP="197F5349">
      <w:pPr>
        <w:pStyle w:val="ITAbsatzohneNr"/>
        <w:numPr>
          <w:ilvl w:val="0"/>
          <w:numId w:val="64"/>
        </w:numPr>
        <w:jc w:val="both"/>
        <w:rPr>
          <w:lang w:val="en-US"/>
        </w:rPr>
      </w:pPr>
      <w:r>
        <w:rPr>
          <w:bCs/>
          <w:lang w:val="en-US"/>
        </w:rPr>
        <w:t>Different vessels for storage</w:t>
      </w:r>
      <w:r w:rsidR="0548906F" w:rsidRPr="197F5349">
        <w:rPr>
          <w:lang w:val="en-US"/>
        </w:rPr>
        <w:t xml:space="preserve"> or</w:t>
      </w:r>
      <w:r>
        <w:rPr>
          <w:bCs/>
          <w:lang w:val="en-US"/>
        </w:rPr>
        <w:t xml:space="preserve"> separation</w:t>
      </w:r>
    </w:p>
    <w:p w14:paraId="54ACFE65" w14:textId="298CB4FB" w:rsidR="005E27BB" w:rsidRDefault="005E27BB" w:rsidP="197F5349">
      <w:pPr>
        <w:pStyle w:val="ITAbsatzohneNr"/>
        <w:jc w:val="both"/>
        <w:rPr>
          <w:bCs/>
          <w:lang w:val="en-US"/>
        </w:rPr>
      </w:pPr>
      <w:r>
        <w:rPr>
          <w:bCs/>
          <w:lang w:val="en-US"/>
        </w:rPr>
        <w:t xml:space="preserve"> All auxiliary equipment like pumps, piping, valves, surge tanks, instruments, vacuum system will be required as well.</w:t>
      </w:r>
    </w:p>
    <w:p w14:paraId="0BA84F6C" w14:textId="4F0E7E49" w:rsidR="005E27BB" w:rsidRDefault="005E27BB" w:rsidP="005E27BB">
      <w:pPr>
        <w:pStyle w:val="ITAbsatzohneNr"/>
        <w:jc w:val="both"/>
        <w:rPr>
          <w:bCs/>
          <w:lang w:val="en-US"/>
        </w:rPr>
      </w:pPr>
      <w:r>
        <w:rPr>
          <w:bCs/>
          <w:lang w:val="en-US"/>
        </w:rPr>
        <w:t xml:space="preserve">During the R&amp;D phase, a 0,5tpd pilot will be first built reusing as much as possible already existing equipment on </w:t>
      </w:r>
      <w:r w:rsidR="00AD1451">
        <w:rPr>
          <w:bCs/>
          <w:lang w:val="en-US"/>
        </w:rPr>
        <w:t>ARIANEGROUP</w:t>
      </w:r>
      <w:r>
        <w:rPr>
          <w:bCs/>
          <w:lang w:val="en-US"/>
        </w:rPr>
        <w:t xml:space="preserve"> site including balance of plant and access to gaseous hydrogen and </w:t>
      </w:r>
      <w:r>
        <w:rPr>
          <w:bCs/>
          <w:lang w:val="en-US"/>
        </w:rPr>
        <w:lastRenderedPageBreak/>
        <w:t xml:space="preserve">coolant gases. Some equipment like small compressors and turbine expanders will be purchased which correspond to all overall cost of 6 M€ including installation (3M€ net to </w:t>
      </w:r>
      <w:r w:rsidR="00F95943">
        <w:rPr>
          <w:bCs/>
          <w:lang w:val="en-US"/>
        </w:rPr>
        <w:t>ENGIE</w:t>
      </w:r>
      <w:r>
        <w:rPr>
          <w:bCs/>
          <w:lang w:val="en-US"/>
        </w:rPr>
        <w:t>).</w:t>
      </w:r>
    </w:p>
    <w:p w14:paraId="52FB96D5" w14:textId="2B2568F8" w:rsidR="005E27BB" w:rsidRDefault="005E27BB" w:rsidP="005E27BB">
      <w:pPr>
        <w:pStyle w:val="ITAbsatzohneNr"/>
        <w:jc w:val="both"/>
        <w:rPr>
          <w:bCs/>
          <w:lang w:val="en-US"/>
        </w:rPr>
      </w:pPr>
      <w:r>
        <w:rPr>
          <w:bCs/>
          <w:lang w:val="en-US"/>
        </w:rPr>
        <w:t>Still during the R&amp;D phase and in a second step, the liquefaction equipment of the 10tpd will be first installed on the same location as the 0,5tpd pilot in order to perform the necessary test and make adjustments for the process</w:t>
      </w:r>
      <w:r w:rsidRPr="000B3A19">
        <w:rPr>
          <w:bCs/>
          <w:lang w:val="en-US"/>
        </w:rPr>
        <w:t xml:space="preserve"> </w:t>
      </w:r>
      <w:r>
        <w:rPr>
          <w:bCs/>
          <w:lang w:val="en-US"/>
        </w:rPr>
        <w:t>scale up. Once configuration is satisfying the performance requirement, main pieces of equipment will be moved on the first industrial development location. Some additional capex (5 M€) are scheduled for some parts which will be very difficult to move and reinstall</w:t>
      </w:r>
      <w:r w:rsidR="00C6797D">
        <w:rPr>
          <w:bCs/>
          <w:lang w:val="en-US"/>
        </w:rPr>
        <w:t xml:space="preserve"> or some parts that will have been affected by the number of thermal cycles </w:t>
      </w:r>
      <w:r w:rsidR="00AD3BB2">
        <w:rPr>
          <w:bCs/>
          <w:lang w:val="en-US"/>
        </w:rPr>
        <w:t>run during the previous phases</w:t>
      </w:r>
      <w:r>
        <w:rPr>
          <w:bCs/>
          <w:lang w:val="en-US"/>
        </w:rPr>
        <w:t>.</w:t>
      </w:r>
    </w:p>
    <w:p w14:paraId="18D656DA" w14:textId="17D964B1" w:rsidR="005E27BB" w:rsidRPr="005C3432" w:rsidRDefault="005E27BB" w:rsidP="005E27BB">
      <w:pPr>
        <w:pStyle w:val="ITAbsatzohneNr"/>
        <w:jc w:val="both"/>
        <w:rPr>
          <w:bCs/>
          <w:lang w:val="en-US"/>
        </w:rPr>
      </w:pPr>
      <w:r>
        <w:rPr>
          <w:bCs/>
          <w:lang w:val="en-US"/>
        </w:rPr>
        <w:t xml:space="preserve">The liquefaction elements will be again tested and adjusted/replaced during first </w:t>
      </w:r>
      <w:r w:rsidR="00B8559A">
        <w:rPr>
          <w:bCs/>
          <w:lang w:val="en-US"/>
        </w:rPr>
        <w:t xml:space="preserve">3 </w:t>
      </w:r>
      <w:r>
        <w:rPr>
          <w:bCs/>
          <w:lang w:val="en-US"/>
        </w:rPr>
        <w:t xml:space="preserve">years until reaching a decent reliability, performance in term of energy consumption, etc. The corresponding Capex is estimated at 32 M€. </w:t>
      </w:r>
      <w:r w:rsidR="00851BA7">
        <w:rPr>
          <w:bCs/>
          <w:lang w:val="en-US"/>
        </w:rPr>
        <w:t>ENGIE</w:t>
      </w:r>
      <w:r>
        <w:rPr>
          <w:bCs/>
          <w:lang w:val="en-US"/>
        </w:rPr>
        <w:t xml:space="preserve"> will first invest jointly with </w:t>
      </w:r>
      <w:r w:rsidR="00AD1451">
        <w:rPr>
          <w:bCs/>
          <w:lang w:val="en-US"/>
        </w:rPr>
        <w:t>ARIANEGROUP</w:t>
      </w:r>
      <w:r>
        <w:rPr>
          <w:bCs/>
          <w:lang w:val="en-US"/>
        </w:rPr>
        <w:t xml:space="preserve"> during R&amp;D phase and will </w:t>
      </w:r>
      <w:r w:rsidR="00EE51A2">
        <w:rPr>
          <w:bCs/>
          <w:lang w:val="en-US"/>
        </w:rPr>
        <w:t xml:space="preserve">partially </w:t>
      </w:r>
      <w:r>
        <w:rPr>
          <w:bCs/>
          <w:lang w:val="en-US"/>
        </w:rPr>
        <w:t xml:space="preserve">repay </w:t>
      </w:r>
      <w:r w:rsidR="00AD1451">
        <w:rPr>
          <w:bCs/>
          <w:lang w:val="en-US"/>
        </w:rPr>
        <w:t>ARIANEGROUP</w:t>
      </w:r>
      <w:r>
        <w:rPr>
          <w:bCs/>
          <w:lang w:val="en-US"/>
        </w:rPr>
        <w:t xml:space="preserve"> </w:t>
      </w:r>
      <w:r w:rsidR="00EE51A2">
        <w:rPr>
          <w:bCs/>
          <w:lang w:val="en-US"/>
        </w:rPr>
        <w:t xml:space="preserve">/ reinvest in new equipment </w:t>
      </w:r>
      <w:r>
        <w:rPr>
          <w:bCs/>
          <w:lang w:val="en-US"/>
        </w:rPr>
        <w:t xml:space="preserve">in 2025 once </w:t>
      </w:r>
      <w:r w:rsidR="00EB63EB">
        <w:rPr>
          <w:bCs/>
          <w:lang w:val="en-US"/>
        </w:rPr>
        <w:t xml:space="preserve">the liquefaction </w:t>
      </w:r>
      <w:r>
        <w:rPr>
          <w:bCs/>
          <w:lang w:val="en-US"/>
        </w:rPr>
        <w:t>equipment will be on the first industrial location.</w:t>
      </w:r>
    </w:p>
    <w:p w14:paraId="71CEAB21" w14:textId="77777777" w:rsidR="005E27BB" w:rsidRDefault="005E27BB" w:rsidP="005E27BB">
      <w:pPr>
        <w:pStyle w:val="ITAbsatzohneNr"/>
        <w:jc w:val="both"/>
        <w:rPr>
          <w:b/>
          <w:color w:val="009193"/>
          <w:lang w:val="en-GB"/>
        </w:rPr>
      </w:pPr>
    </w:p>
    <w:p w14:paraId="20880B33" w14:textId="77777777" w:rsidR="005E27BB" w:rsidRDefault="005E27BB" w:rsidP="005E27BB">
      <w:pPr>
        <w:pStyle w:val="ITAbsatzohneNr"/>
        <w:jc w:val="both"/>
        <w:rPr>
          <w:b/>
          <w:lang w:val="en-US"/>
        </w:rPr>
      </w:pPr>
      <w:r w:rsidRPr="00772881">
        <w:rPr>
          <w:b/>
          <w:lang w:val="en-US"/>
        </w:rPr>
        <w:t>Storage</w:t>
      </w:r>
    </w:p>
    <w:p w14:paraId="1E2260E5" w14:textId="1EA62581" w:rsidR="005E27BB" w:rsidRPr="001B2962" w:rsidRDefault="005E27BB" w:rsidP="005E27BB">
      <w:pPr>
        <w:autoSpaceDE w:val="0"/>
        <w:autoSpaceDN w:val="0"/>
        <w:adjustRightInd w:val="0"/>
        <w:jc w:val="both"/>
        <w:rPr>
          <w:bCs/>
          <w:lang w:val="en-US"/>
        </w:rPr>
      </w:pPr>
      <w:r w:rsidRPr="00772881">
        <w:rPr>
          <w:bCs/>
          <w:lang w:val="en-US"/>
        </w:rPr>
        <w:t xml:space="preserve">During the R&amp;D phase existing equipment to store </w:t>
      </w:r>
      <w:r>
        <w:rPr>
          <w:bCs/>
          <w:lang w:val="en-US"/>
        </w:rPr>
        <w:t xml:space="preserve">liquid hydrogen with limited capacity on </w:t>
      </w:r>
      <w:r w:rsidR="00AD1451">
        <w:rPr>
          <w:bCs/>
          <w:lang w:val="en-US"/>
        </w:rPr>
        <w:t>ARIANEGROUP</w:t>
      </w:r>
      <w:r>
        <w:rPr>
          <w:bCs/>
          <w:lang w:val="en-US"/>
        </w:rPr>
        <w:t xml:space="preserve"> location will be used. During FID, a high capacity storage system will be built. It will be inspired from the LNG storage with </w:t>
      </w:r>
      <w:r w:rsidRPr="001B2962">
        <w:rPr>
          <w:bCs/>
          <w:lang w:val="en-US"/>
        </w:rPr>
        <w:t>full containment tank system offering a high capacity in t</w:t>
      </w:r>
      <w:r>
        <w:rPr>
          <w:bCs/>
          <w:lang w:val="en-US"/>
        </w:rPr>
        <w:t>er</w:t>
      </w:r>
      <w:r w:rsidRPr="001B2962">
        <w:rPr>
          <w:bCs/>
          <w:lang w:val="en-US"/>
        </w:rPr>
        <w:t>m of volume and an advanced insulation to minimize thermal losses.</w:t>
      </w:r>
      <w:r w:rsidRPr="00DB13DE">
        <w:rPr>
          <w:bCs/>
          <w:lang w:val="en-US"/>
        </w:rPr>
        <w:t xml:space="preserve"> </w:t>
      </w:r>
      <w:r>
        <w:rPr>
          <w:bCs/>
          <w:lang w:val="en-US"/>
        </w:rPr>
        <w:t xml:space="preserve">But it will be a first of a kind for hydrogen and it will need some adjustment especially in term of boil off management during the first </w:t>
      </w:r>
      <w:r w:rsidR="009B6C9C">
        <w:rPr>
          <w:bCs/>
          <w:lang w:val="en-US"/>
        </w:rPr>
        <w:t xml:space="preserve">3 </w:t>
      </w:r>
      <w:r>
        <w:rPr>
          <w:bCs/>
          <w:lang w:val="en-US"/>
        </w:rPr>
        <w:t>years as losses may still be significant during FID period of time.</w:t>
      </w:r>
    </w:p>
    <w:p w14:paraId="27EC01F7" w14:textId="231C9B7E" w:rsidR="005E27BB" w:rsidRPr="001B2962" w:rsidRDefault="005E27BB" w:rsidP="005E27BB">
      <w:pPr>
        <w:autoSpaceDE w:val="0"/>
        <w:autoSpaceDN w:val="0"/>
        <w:adjustRightInd w:val="0"/>
        <w:spacing w:after="120"/>
        <w:jc w:val="both"/>
        <w:rPr>
          <w:bCs/>
          <w:lang w:val="en-US"/>
        </w:rPr>
      </w:pPr>
      <w:r>
        <w:rPr>
          <w:bCs/>
          <w:lang w:val="en-US"/>
        </w:rPr>
        <w:t xml:space="preserve">The total Capex including the construction of the </w:t>
      </w:r>
      <w:r w:rsidR="79E1E723" w:rsidRPr="13A8CAD7">
        <w:rPr>
          <w:lang w:val="en-US"/>
        </w:rPr>
        <w:t>2</w:t>
      </w:r>
      <w:r>
        <w:rPr>
          <w:bCs/>
          <w:lang w:val="en-US"/>
        </w:rPr>
        <w:t>50t storage capacity and the boil off management system is estimated at 14 M€ in 2026.</w:t>
      </w:r>
    </w:p>
    <w:p w14:paraId="2414333B" w14:textId="77777777" w:rsidR="005E27BB" w:rsidRDefault="005E27BB" w:rsidP="005E27BB">
      <w:pPr>
        <w:pStyle w:val="ITAbsatzohneNr"/>
        <w:jc w:val="both"/>
        <w:rPr>
          <w:b/>
          <w:color w:val="009193"/>
          <w:lang w:val="en-GB"/>
        </w:rPr>
      </w:pPr>
    </w:p>
    <w:p w14:paraId="35FE1163" w14:textId="77777777" w:rsidR="005E27BB" w:rsidRDefault="005E27BB" w:rsidP="005E27BB">
      <w:pPr>
        <w:pStyle w:val="ITAbsatzohneNr"/>
        <w:jc w:val="both"/>
        <w:rPr>
          <w:b/>
          <w:color w:val="009193"/>
          <w:lang w:val="en-GB"/>
        </w:rPr>
      </w:pPr>
      <w:r w:rsidRPr="00633462">
        <w:rPr>
          <w:b/>
          <w:lang w:val="en-US"/>
        </w:rPr>
        <w:t>Loa</w:t>
      </w:r>
      <w:r>
        <w:rPr>
          <w:b/>
          <w:lang w:val="en-US"/>
        </w:rPr>
        <w:t>d</w:t>
      </w:r>
      <w:r w:rsidRPr="00633462">
        <w:rPr>
          <w:b/>
          <w:lang w:val="en-US"/>
        </w:rPr>
        <w:t>ing system</w:t>
      </w:r>
    </w:p>
    <w:p w14:paraId="6EEDCA38" w14:textId="77777777" w:rsidR="005E27BB" w:rsidRDefault="005E27BB" w:rsidP="005E27BB">
      <w:pPr>
        <w:pStyle w:val="ITAbsatzohneNr"/>
        <w:jc w:val="both"/>
        <w:rPr>
          <w:bCs/>
          <w:lang w:val="en-US"/>
        </w:rPr>
      </w:pPr>
      <w:r w:rsidRPr="00863827">
        <w:rPr>
          <w:bCs/>
          <w:lang w:val="en-US"/>
        </w:rPr>
        <w:t>The loading sy</w:t>
      </w:r>
      <w:r>
        <w:rPr>
          <w:bCs/>
          <w:lang w:val="en-US"/>
        </w:rPr>
        <w:t>s</w:t>
      </w:r>
      <w:r w:rsidRPr="00863827">
        <w:rPr>
          <w:bCs/>
          <w:lang w:val="en-US"/>
        </w:rPr>
        <w:t xml:space="preserve">tem will include </w:t>
      </w:r>
      <w:r>
        <w:rPr>
          <w:bCs/>
          <w:lang w:val="en-US"/>
        </w:rPr>
        <w:t>h</w:t>
      </w:r>
      <w:r w:rsidRPr="00863827">
        <w:rPr>
          <w:bCs/>
          <w:lang w:val="en-US"/>
        </w:rPr>
        <w:t xml:space="preserve">igh </w:t>
      </w:r>
      <w:r>
        <w:rPr>
          <w:bCs/>
          <w:lang w:val="en-US"/>
        </w:rPr>
        <w:t>speed</w:t>
      </w:r>
      <w:r w:rsidRPr="00863827">
        <w:rPr>
          <w:bCs/>
          <w:lang w:val="en-US"/>
        </w:rPr>
        <w:t xml:space="preserve"> pump</w:t>
      </w:r>
      <w:r>
        <w:rPr>
          <w:bCs/>
          <w:lang w:val="en-US"/>
        </w:rPr>
        <w:t xml:space="preserve"> for liquid hydrogen which will be developed specially for this case</w:t>
      </w:r>
      <w:r w:rsidRPr="00863827">
        <w:rPr>
          <w:bCs/>
          <w:lang w:val="en-US"/>
        </w:rPr>
        <w:t>, line</w:t>
      </w:r>
      <w:r>
        <w:rPr>
          <w:bCs/>
          <w:lang w:val="en-US"/>
        </w:rPr>
        <w:t>s</w:t>
      </w:r>
      <w:r w:rsidRPr="00863827">
        <w:rPr>
          <w:bCs/>
          <w:lang w:val="en-US"/>
        </w:rPr>
        <w:t xml:space="preserve"> insulated</w:t>
      </w:r>
      <w:r>
        <w:rPr>
          <w:bCs/>
          <w:lang w:val="en-US"/>
        </w:rPr>
        <w:t xml:space="preserve">, loading arm with also specific technology developed. The loading system should minimize the duration while insuring a high safety standard and avoid the development of the vapor during the transfer to the on board storage. Quick disconnecting system will be developed also derived from LNG technology and an enhanced </w:t>
      </w:r>
      <w:proofErr w:type="spellStart"/>
      <w:r>
        <w:rPr>
          <w:bCs/>
          <w:lang w:val="en-US"/>
        </w:rPr>
        <w:t>inerting</w:t>
      </w:r>
      <w:proofErr w:type="spellEnd"/>
      <w:r>
        <w:rPr>
          <w:bCs/>
          <w:lang w:val="en-US"/>
        </w:rPr>
        <w:t xml:space="preserve"> system to secure lines and pumps after loading will also be developed. All these developments will certainly necessitated adjustment and modifications during the three first years to avoid hydrogen vaporization, thermal losses along the loop in order to insure a fast and secure filling of the on board storage.</w:t>
      </w:r>
    </w:p>
    <w:p w14:paraId="3373BC95" w14:textId="77777777" w:rsidR="005E27BB" w:rsidRDefault="005E27BB" w:rsidP="005E27BB">
      <w:pPr>
        <w:pStyle w:val="ITAbsatzohneNr"/>
        <w:jc w:val="both"/>
        <w:rPr>
          <w:bCs/>
          <w:lang w:val="en-US"/>
        </w:rPr>
      </w:pPr>
      <w:r>
        <w:rPr>
          <w:bCs/>
          <w:lang w:val="en-US"/>
        </w:rPr>
        <w:t>On top of the 3M€ capex in 2026 for this loading system. Additional spare Capex are scheduled to replace or modify elements on loading system or part of the storage elements amounting 1,5 M€ in 2027 and 2028.</w:t>
      </w:r>
    </w:p>
    <w:p w14:paraId="7A166BE1" w14:textId="77777777" w:rsidR="005E27BB" w:rsidRPr="00863827" w:rsidRDefault="005E27BB" w:rsidP="005E27BB">
      <w:pPr>
        <w:pStyle w:val="ITAbsatzohneNr"/>
        <w:jc w:val="both"/>
        <w:rPr>
          <w:bCs/>
          <w:lang w:val="en-US"/>
        </w:rPr>
      </w:pPr>
    </w:p>
    <w:p w14:paraId="49358914" w14:textId="77777777" w:rsidR="005E27BB" w:rsidRPr="0087468B" w:rsidRDefault="005E27BB" w:rsidP="005E27BB">
      <w:pPr>
        <w:rPr>
          <w:lang w:val="en-GB"/>
        </w:rPr>
      </w:pPr>
    </w:p>
    <w:p w14:paraId="25D8A54D" w14:textId="77777777" w:rsidR="005E27BB" w:rsidRPr="00504B99" w:rsidRDefault="005E27BB" w:rsidP="005E27BB">
      <w:pPr>
        <w:pStyle w:val="ITberschrift111"/>
        <w:rPr>
          <w:rStyle w:val="ITStandardZchn"/>
          <w:sz w:val="22"/>
          <w:szCs w:val="22"/>
          <w:lang w:val="en-US"/>
        </w:rPr>
      </w:pPr>
      <w:bookmarkStart w:id="271" w:name="_Toc33613085"/>
      <w:bookmarkStart w:id="272" w:name="_Toc44068418"/>
      <w:r w:rsidRPr="00504B99">
        <w:rPr>
          <w:rStyle w:val="ITStandardZchn"/>
          <w:sz w:val="22"/>
          <w:szCs w:val="22"/>
          <w:lang w:val="en-US"/>
        </w:rPr>
        <w:t>Construction of Buildings/Laboratory</w:t>
      </w:r>
      <w:bookmarkEnd w:id="271"/>
      <w:bookmarkEnd w:id="272"/>
    </w:p>
    <w:p w14:paraId="512F5493" w14:textId="77777777" w:rsidR="005E27BB" w:rsidRPr="000956E9" w:rsidRDefault="005E27BB" w:rsidP="005E27BB">
      <w:pPr>
        <w:pStyle w:val="ITAbsatzohneNr"/>
        <w:rPr>
          <w:i/>
          <w:lang w:val="en-GB"/>
        </w:rPr>
      </w:pPr>
    </w:p>
    <w:tbl>
      <w:tblPr>
        <w:tblStyle w:val="Grilledutableau"/>
        <w:tblW w:w="9891" w:type="dxa"/>
        <w:tblLayout w:type="fixed"/>
        <w:tblLook w:val="04A0" w:firstRow="1" w:lastRow="0" w:firstColumn="1" w:lastColumn="0" w:noHBand="0" w:noVBand="1"/>
      </w:tblPr>
      <w:tblGrid>
        <w:gridCol w:w="1668"/>
        <w:gridCol w:w="850"/>
        <w:gridCol w:w="3431"/>
        <w:gridCol w:w="1452"/>
        <w:gridCol w:w="816"/>
        <w:gridCol w:w="850"/>
        <w:gridCol w:w="824"/>
      </w:tblGrid>
      <w:tr w:rsidR="005E27BB" w:rsidRPr="00504B99" w14:paraId="061C49F6" w14:textId="77777777" w:rsidTr="003D2A08">
        <w:trPr>
          <w:trHeight w:val="540"/>
        </w:trPr>
        <w:tc>
          <w:tcPr>
            <w:tcW w:w="1668" w:type="dxa"/>
            <w:hideMark/>
          </w:tcPr>
          <w:p w14:paraId="1FCC7D99" w14:textId="77777777" w:rsidR="005E27BB" w:rsidRPr="00504B99" w:rsidRDefault="005E27BB" w:rsidP="003D2A08">
            <w:pPr>
              <w:pStyle w:val="ITAbsatzohneNr"/>
              <w:jc w:val="center"/>
              <w:rPr>
                <w:rFonts w:cs="Courier New"/>
                <w:b/>
                <w:sz w:val="22"/>
                <w:szCs w:val="22"/>
                <w:lang w:val="en-US"/>
              </w:rPr>
            </w:pPr>
            <w:r w:rsidRPr="00504B99">
              <w:rPr>
                <w:rFonts w:cs="Courier New"/>
                <w:b/>
                <w:sz w:val="22"/>
                <w:szCs w:val="22"/>
                <w:lang w:val="en-US"/>
              </w:rPr>
              <w:t>Technology</w:t>
            </w:r>
          </w:p>
          <w:p w14:paraId="02FB1A2C" w14:textId="77777777" w:rsidR="005E27BB" w:rsidRPr="00504B99" w:rsidRDefault="005E27BB" w:rsidP="003D2A08">
            <w:pPr>
              <w:pStyle w:val="ITAbsatzohneNr"/>
              <w:jc w:val="center"/>
              <w:rPr>
                <w:rFonts w:cs="Courier New"/>
                <w:b/>
                <w:sz w:val="22"/>
                <w:szCs w:val="22"/>
                <w:lang w:val="en-US"/>
              </w:rPr>
            </w:pPr>
            <w:r w:rsidRPr="00504B99">
              <w:rPr>
                <w:rFonts w:cs="Courier New"/>
                <w:b/>
                <w:sz w:val="22"/>
                <w:szCs w:val="22"/>
                <w:lang w:val="en-US"/>
              </w:rPr>
              <w:t>Classification</w:t>
            </w:r>
          </w:p>
        </w:tc>
        <w:tc>
          <w:tcPr>
            <w:tcW w:w="850" w:type="dxa"/>
            <w:hideMark/>
          </w:tcPr>
          <w:p w14:paraId="7627B750" w14:textId="77777777" w:rsidR="005E27BB" w:rsidRPr="00504B99" w:rsidRDefault="005E27BB" w:rsidP="003D2A08">
            <w:pPr>
              <w:pStyle w:val="ITAbsatzohneNr"/>
              <w:jc w:val="center"/>
              <w:rPr>
                <w:rFonts w:cs="Courier New"/>
                <w:b/>
                <w:sz w:val="22"/>
                <w:szCs w:val="22"/>
                <w:lang w:val="en-GB" w:eastAsia="en-US"/>
              </w:rPr>
            </w:pPr>
            <w:r w:rsidRPr="00504B99">
              <w:rPr>
                <w:rFonts w:cs="Courier New"/>
                <w:b/>
                <w:sz w:val="22"/>
                <w:szCs w:val="22"/>
                <w:lang w:val="en-US"/>
              </w:rPr>
              <w:t>No. of Tools</w:t>
            </w:r>
          </w:p>
        </w:tc>
        <w:tc>
          <w:tcPr>
            <w:tcW w:w="3431" w:type="dxa"/>
            <w:hideMark/>
          </w:tcPr>
          <w:p w14:paraId="6CB07425" w14:textId="77777777" w:rsidR="005E27BB" w:rsidRPr="00504B99" w:rsidRDefault="005E27BB" w:rsidP="003D2A08">
            <w:pPr>
              <w:pStyle w:val="ITAbsatzohneNr"/>
              <w:jc w:val="center"/>
              <w:rPr>
                <w:rFonts w:cs="Courier New"/>
                <w:b/>
                <w:sz w:val="22"/>
                <w:szCs w:val="22"/>
                <w:lang w:val="en-GB" w:eastAsia="en-US"/>
              </w:rPr>
            </w:pPr>
            <w:r w:rsidRPr="00504B99">
              <w:rPr>
                <w:rFonts w:cs="Courier New"/>
                <w:b/>
                <w:sz w:val="22"/>
                <w:szCs w:val="22"/>
                <w:lang w:val="en-US"/>
              </w:rPr>
              <w:t>Examples</w:t>
            </w:r>
            <w:r w:rsidRPr="00504B99">
              <w:rPr>
                <w:rFonts w:cs="Courier New"/>
                <w:b/>
                <w:sz w:val="22"/>
                <w:szCs w:val="22"/>
                <w:lang w:val="en-US" w:eastAsia="en-US"/>
              </w:rPr>
              <w:t xml:space="preserve"> </w:t>
            </w:r>
            <w:r w:rsidRPr="00504B99">
              <w:rPr>
                <w:rFonts w:cs="Courier New"/>
                <w:b/>
                <w:sz w:val="22"/>
                <w:szCs w:val="22"/>
                <w:lang w:val="en-GB" w:eastAsia="en-US"/>
              </w:rPr>
              <w:t>of Tools</w:t>
            </w:r>
          </w:p>
        </w:tc>
        <w:tc>
          <w:tcPr>
            <w:tcW w:w="1452" w:type="dxa"/>
            <w:hideMark/>
          </w:tcPr>
          <w:p w14:paraId="48649891" w14:textId="77777777" w:rsidR="005E27BB" w:rsidRPr="00504B99" w:rsidRDefault="005E27BB" w:rsidP="003D2A08">
            <w:pPr>
              <w:pStyle w:val="ITAbsatzohneNr"/>
              <w:jc w:val="center"/>
              <w:rPr>
                <w:rFonts w:cs="Courier New"/>
                <w:b/>
                <w:sz w:val="22"/>
                <w:szCs w:val="22"/>
                <w:lang w:val="en-GB" w:eastAsia="en-US"/>
              </w:rPr>
            </w:pPr>
            <w:r w:rsidRPr="00504B99">
              <w:rPr>
                <w:rFonts w:cs="Courier New"/>
                <w:b/>
                <w:sz w:val="22"/>
                <w:szCs w:val="22"/>
                <w:lang w:val="en-US"/>
              </w:rPr>
              <w:t>Investment Cost</w:t>
            </w:r>
            <w:r w:rsidRPr="00504B99">
              <w:rPr>
                <w:rFonts w:cs="Courier New"/>
                <w:b/>
                <w:sz w:val="22"/>
                <w:szCs w:val="22"/>
                <w:lang w:val="en-GB" w:eastAsia="en-US"/>
              </w:rPr>
              <w:t xml:space="preserve"> [EUR]</w:t>
            </w:r>
          </w:p>
        </w:tc>
        <w:tc>
          <w:tcPr>
            <w:tcW w:w="816" w:type="dxa"/>
            <w:hideMark/>
          </w:tcPr>
          <w:p w14:paraId="563DC685" w14:textId="77777777" w:rsidR="005E27BB" w:rsidRPr="00504B99" w:rsidRDefault="005E27BB" w:rsidP="003D2A08">
            <w:pPr>
              <w:pStyle w:val="ITAbsatzohneNr"/>
              <w:jc w:val="center"/>
              <w:rPr>
                <w:rFonts w:cs="Courier New"/>
                <w:b/>
                <w:sz w:val="22"/>
                <w:szCs w:val="22"/>
                <w:lang w:val="en-GB"/>
              </w:rPr>
            </w:pPr>
            <w:r w:rsidRPr="00504B99">
              <w:rPr>
                <w:rFonts w:cs="Courier New"/>
                <w:b/>
                <w:sz w:val="22"/>
                <w:szCs w:val="22"/>
                <w:lang w:val="en-GB"/>
              </w:rPr>
              <w:t>Year*</w:t>
            </w:r>
          </w:p>
        </w:tc>
        <w:tc>
          <w:tcPr>
            <w:tcW w:w="850" w:type="dxa"/>
          </w:tcPr>
          <w:p w14:paraId="1AF5BFF9" w14:textId="77777777" w:rsidR="005E27BB" w:rsidRPr="00504B99" w:rsidRDefault="005E27BB" w:rsidP="003D2A08">
            <w:pPr>
              <w:pStyle w:val="ITAbsatzohneNr"/>
              <w:ind w:right="99"/>
              <w:jc w:val="center"/>
              <w:rPr>
                <w:rFonts w:cs="Courier New"/>
                <w:b/>
                <w:sz w:val="22"/>
                <w:szCs w:val="22"/>
                <w:lang w:val="en-GB" w:eastAsia="en-US"/>
              </w:rPr>
            </w:pPr>
            <w:r w:rsidRPr="00504B99">
              <w:rPr>
                <w:rFonts w:cs="Courier New"/>
                <w:b/>
                <w:sz w:val="22"/>
                <w:szCs w:val="22"/>
                <w:lang w:val="en-GB" w:eastAsia="en-US"/>
              </w:rPr>
              <w:t>TF</w:t>
            </w:r>
            <w:r>
              <w:rPr>
                <w:rFonts w:cs="Courier New"/>
                <w:b/>
                <w:sz w:val="22"/>
                <w:szCs w:val="22"/>
                <w:lang w:val="en-GB" w:eastAsia="en-US"/>
              </w:rPr>
              <w:t xml:space="preserve"> no.</w:t>
            </w:r>
          </w:p>
        </w:tc>
        <w:tc>
          <w:tcPr>
            <w:tcW w:w="824" w:type="dxa"/>
            <w:hideMark/>
          </w:tcPr>
          <w:p w14:paraId="60D27D42" w14:textId="77777777" w:rsidR="005E27BB" w:rsidRPr="00504B99" w:rsidRDefault="005E27BB" w:rsidP="003D2A08">
            <w:pPr>
              <w:pStyle w:val="ITAbsatzohneNr"/>
              <w:ind w:right="99"/>
              <w:jc w:val="center"/>
              <w:rPr>
                <w:rFonts w:cs="Courier New"/>
                <w:b/>
                <w:sz w:val="22"/>
                <w:szCs w:val="22"/>
                <w:lang w:val="en-GB" w:eastAsia="en-US"/>
              </w:rPr>
            </w:pPr>
            <w:r w:rsidRPr="00504B99">
              <w:rPr>
                <w:rFonts w:cs="Courier New"/>
                <w:b/>
                <w:sz w:val="22"/>
                <w:szCs w:val="22"/>
                <w:lang w:val="en-GB" w:eastAsia="en-US"/>
              </w:rPr>
              <w:t>WP</w:t>
            </w:r>
            <w:r>
              <w:rPr>
                <w:rFonts w:cs="Courier New"/>
                <w:b/>
                <w:sz w:val="22"/>
                <w:szCs w:val="22"/>
                <w:lang w:val="en-GB" w:eastAsia="en-US"/>
              </w:rPr>
              <w:t xml:space="preserve"> no.</w:t>
            </w:r>
          </w:p>
        </w:tc>
      </w:tr>
      <w:tr w:rsidR="005E27BB" w:rsidRPr="00D74231" w14:paraId="5649498A" w14:textId="77777777" w:rsidTr="003D2A08">
        <w:trPr>
          <w:trHeight w:val="357"/>
        </w:trPr>
        <w:tc>
          <w:tcPr>
            <w:tcW w:w="1668" w:type="dxa"/>
            <w:noWrap/>
          </w:tcPr>
          <w:p w14:paraId="064E14F3" w14:textId="559C0019" w:rsidR="005E27BB" w:rsidRPr="00504B99" w:rsidRDefault="005E27BB" w:rsidP="003D2A08">
            <w:pPr>
              <w:pStyle w:val="ITAbsatzohneNr"/>
              <w:rPr>
                <w:rFonts w:cs="Courier New"/>
                <w:sz w:val="22"/>
                <w:szCs w:val="22"/>
                <w:lang w:val="en-US"/>
              </w:rPr>
            </w:pPr>
            <w:r>
              <w:rPr>
                <w:rFonts w:cs="Courier New"/>
                <w:sz w:val="22"/>
                <w:szCs w:val="22"/>
                <w:lang w:val="en-US"/>
              </w:rPr>
              <w:t xml:space="preserve">Land </w:t>
            </w:r>
            <w:proofErr w:type="spellStart"/>
            <w:r w:rsidR="00915F4E">
              <w:rPr>
                <w:rFonts w:cs="Arial"/>
                <w:sz w:val="22"/>
                <w:szCs w:val="22"/>
                <w:lang w:val="en-US"/>
              </w:rPr>
              <w:t>securisation</w:t>
            </w:r>
            <w:proofErr w:type="spellEnd"/>
            <w:r>
              <w:rPr>
                <w:rFonts w:cs="Courier New"/>
                <w:sz w:val="22"/>
                <w:szCs w:val="22"/>
                <w:lang w:val="en-US"/>
              </w:rPr>
              <w:t xml:space="preserve"> in port</w:t>
            </w:r>
          </w:p>
        </w:tc>
        <w:tc>
          <w:tcPr>
            <w:tcW w:w="850" w:type="dxa"/>
            <w:noWrap/>
          </w:tcPr>
          <w:p w14:paraId="7C8652B0" w14:textId="77777777" w:rsidR="005E27BB" w:rsidRPr="00504B99" w:rsidRDefault="005E27BB" w:rsidP="003D2A08">
            <w:pPr>
              <w:pStyle w:val="ITAbsatzohneNr"/>
              <w:jc w:val="center"/>
              <w:rPr>
                <w:rFonts w:cs="Courier New"/>
                <w:sz w:val="22"/>
                <w:szCs w:val="22"/>
                <w:lang w:val="en-US"/>
              </w:rPr>
            </w:pPr>
          </w:p>
        </w:tc>
        <w:tc>
          <w:tcPr>
            <w:tcW w:w="3431" w:type="dxa"/>
          </w:tcPr>
          <w:p w14:paraId="481F34C8" w14:textId="5CBCA522" w:rsidR="005E27BB" w:rsidRPr="00504B99" w:rsidRDefault="00915F4E" w:rsidP="003D2A08">
            <w:pPr>
              <w:pStyle w:val="ITAbsatzohneNr"/>
              <w:rPr>
                <w:rFonts w:cs="Courier New"/>
                <w:sz w:val="22"/>
                <w:szCs w:val="22"/>
                <w:lang w:val="en-US" w:eastAsia="en-US"/>
              </w:rPr>
            </w:pPr>
            <w:proofErr w:type="spellStart"/>
            <w:r>
              <w:rPr>
                <w:rFonts w:cs="Arial"/>
                <w:sz w:val="22"/>
                <w:szCs w:val="22"/>
                <w:lang w:val="en-US" w:eastAsia="en-US"/>
              </w:rPr>
              <w:t>Securisation</w:t>
            </w:r>
            <w:proofErr w:type="spellEnd"/>
            <w:r>
              <w:rPr>
                <w:rFonts w:cs="Arial"/>
                <w:sz w:val="22"/>
                <w:szCs w:val="22"/>
                <w:lang w:val="en-US" w:eastAsia="en-US"/>
              </w:rPr>
              <w:t xml:space="preserve"> of</w:t>
            </w:r>
            <w:r w:rsidR="005E27BB">
              <w:rPr>
                <w:rFonts w:cs="Courier New"/>
                <w:sz w:val="22"/>
                <w:szCs w:val="22"/>
                <w:lang w:val="en-US" w:eastAsia="en-US"/>
              </w:rPr>
              <w:t xml:space="preserve"> a land close to the berth with enough place to install </w:t>
            </w:r>
            <w:proofErr w:type="spellStart"/>
            <w:r w:rsidR="005E27BB">
              <w:rPr>
                <w:rFonts w:cs="Courier New"/>
                <w:sz w:val="22"/>
                <w:szCs w:val="22"/>
                <w:lang w:val="en-US" w:eastAsia="en-US"/>
              </w:rPr>
              <w:t>liquefactor,storage</w:t>
            </w:r>
            <w:proofErr w:type="spellEnd"/>
            <w:r w:rsidR="005E27BB">
              <w:rPr>
                <w:rFonts w:cs="Courier New"/>
                <w:sz w:val="22"/>
                <w:szCs w:val="22"/>
                <w:lang w:val="en-US" w:eastAsia="en-US"/>
              </w:rPr>
              <w:t xml:space="preserve"> and loading</w:t>
            </w:r>
          </w:p>
        </w:tc>
        <w:tc>
          <w:tcPr>
            <w:tcW w:w="1452" w:type="dxa"/>
            <w:noWrap/>
          </w:tcPr>
          <w:p w14:paraId="7038A675" w14:textId="77777777" w:rsidR="005E27BB" w:rsidRPr="00504B99" w:rsidRDefault="005E27BB" w:rsidP="003D2A08">
            <w:pPr>
              <w:pStyle w:val="ITAbsatzohneNr"/>
              <w:jc w:val="right"/>
              <w:rPr>
                <w:rFonts w:cs="Courier New"/>
                <w:sz w:val="22"/>
                <w:szCs w:val="22"/>
                <w:lang w:val="en-GB"/>
              </w:rPr>
            </w:pPr>
            <w:r>
              <w:rPr>
                <w:rFonts w:cs="Courier New"/>
                <w:sz w:val="22"/>
                <w:szCs w:val="22"/>
                <w:lang w:val="en-GB"/>
              </w:rPr>
              <w:t>1.000.000</w:t>
            </w:r>
          </w:p>
        </w:tc>
        <w:tc>
          <w:tcPr>
            <w:tcW w:w="816" w:type="dxa"/>
            <w:noWrap/>
          </w:tcPr>
          <w:p w14:paraId="4856D37C" w14:textId="4C17FDCA" w:rsidR="005E27BB" w:rsidRDefault="005E27BB" w:rsidP="003D2A08">
            <w:pPr>
              <w:pStyle w:val="ITAbsatzohneNr"/>
              <w:jc w:val="center"/>
              <w:rPr>
                <w:rFonts w:cs="Courier New"/>
                <w:sz w:val="22"/>
                <w:szCs w:val="22"/>
                <w:lang w:val="en-US" w:eastAsia="en-US"/>
              </w:rPr>
            </w:pPr>
            <w:r>
              <w:rPr>
                <w:rFonts w:cs="Courier New"/>
                <w:sz w:val="22"/>
                <w:szCs w:val="22"/>
                <w:lang w:val="en-US" w:eastAsia="en-US"/>
              </w:rPr>
              <w:t>20</w:t>
            </w:r>
            <w:r w:rsidR="0055430E">
              <w:rPr>
                <w:rFonts w:cs="Courier New"/>
                <w:sz w:val="22"/>
                <w:szCs w:val="22"/>
                <w:lang w:val="en-US" w:eastAsia="en-US"/>
              </w:rPr>
              <w:t>2</w:t>
            </w:r>
            <w:r>
              <w:rPr>
                <w:rFonts w:cs="Courier New"/>
                <w:sz w:val="22"/>
                <w:szCs w:val="22"/>
                <w:lang w:val="en-US" w:eastAsia="en-US"/>
              </w:rPr>
              <w:t>4</w:t>
            </w:r>
          </w:p>
          <w:p w14:paraId="45FC14FD" w14:textId="77777777" w:rsidR="005E27BB" w:rsidRPr="00D74231" w:rsidRDefault="005E27BB" w:rsidP="003D2A08">
            <w:pPr>
              <w:pStyle w:val="ITAbsatzohneNr"/>
              <w:jc w:val="center"/>
              <w:rPr>
                <w:rFonts w:cs="Courier New"/>
                <w:sz w:val="22"/>
                <w:szCs w:val="22"/>
                <w:lang w:val="en-US" w:eastAsia="en-US"/>
              </w:rPr>
            </w:pPr>
          </w:p>
        </w:tc>
        <w:tc>
          <w:tcPr>
            <w:tcW w:w="850" w:type="dxa"/>
          </w:tcPr>
          <w:p w14:paraId="72BDF8B0" w14:textId="77777777" w:rsidR="005E27BB" w:rsidRPr="00D74231" w:rsidRDefault="005E27BB" w:rsidP="003D2A08">
            <w:pPr>
              <w:pStyle w:val="ITAbsatzohneNr"/>
              <w:jc w:val="center"/>
              <w:rPr>
                <w:rFonts w:cs="Courier New"/>
                <w:sz w:val="22"/>
                <w:szCs w:val="22"/>
                <w:lang w:val="en-US" w:eastAsia="en-US"/>
              </w:rPr>
            </w:pPr>
          </w:p>
        </w:tc>
        <w:tc>
          <w:tcPr>
            <w:tcW w:w="824" w:type="dxa"/>
            <w:noWrap/>
          </w:tcPr>
          <w:p w14:paraId="7CFA5C6A" w14:textId="77777777" w:rsidR="005E27BB" w:rsidRDefault="005E27BB" w:rsidP="003D2A08">
            <w:pPr>
              <w:pStyle w:val="ITAbsatzohneNr"/>
              <w:jc w:val="center"/>
              <w:rPr>
                <w:rFonts w:cs="Courier New"/>
                <w:sz w:val="22"/>
                <w:szCs w:val="22"/>
                <w:lang w:val="en-US" w:eastAsia="en-US"/>
              </w:rPr>
            </w:pPr>
            <w:r>
              <w:rPr>
                <w:rFonts w:cs="Courier New"/>
                <w:sz w:val="22"/>
                <w:szCs w:val="22"/>
                <w:lang w:val="en-US" w:eastAsia="en-US"/>
              </w:rPr>
              <w:t>1</w:t>
            </w:r>
          </w:p>
          <w:p w14:paraId="2BB83EAD" w14:textId="77777777" w:rsidR="005E27BB" w:rsidRPr="00D74231" w:rsidRDefault="005E27BB" w:rsidP="003D2A08">
            <w:pPr>
              <w:pStyle w:val="ITAbsatzohneNr"/>
              <w:jc w:val="center"/>
              <w:rPr>
                <w:rFonts w:cs="Courier New"/>
                <w:sz w:val="22"/>
                <w:szCs w:val="22"/>
                <w:lang w:val="en-US" w:eastAsia="en-US"/>
              </w:rPr>
            </w:pPr>
          </w:p>
        </w:tc>
      </w:tr>
      <w:tr w:rsidR="005E27BB" w:rsidRPr="00D74231" w14:paraId="04CAE29A" w14:textId="77777777" w:rsidTr="003D2A08">
        <w:trPr>
          <w:trHeight w:val="357"/>
        </w:trPr>
        <w:tc>
          <w:tcPr>
            <w:tcW w:w="1668" w:type="dxa"/>
            <w:noWrap/>
          </w:tcPr>
          <w:p w14:paraId="5497130A" w14:textId="77777777" w:rsidR="005E27BB" w:rsidRPr="00504B99" w:rsidRDefault="005E27BB" w:rsidP="003D2A08">
            <w:pPr>
              <w:pStyle w:val="ITAbsatzohneNr"/>
              <w:rPr>
                <w:rFonts w:cs="Courier New"/>
                <w:sz w:val="22"/>
                <w:szCs w:val="22"/>
                <w:lang w:eastAsia="en-US"/>
              </w:rPr>
            </w:pPr>
            <w:r>
              <w:rPr>
                <w:rFonts w:cs="Courier New"/>
                <w:sz w:val="22"/>
                <w:szCs w:val="22"/>
                <w:lang w:val="en-US"/>
              </w:rPr>
              <w:t>Control room/ laboratory</w:t>
            </w:r>
          </w:p>
        </w:tc>
        <w:tc>
          <w:tcPr>
            <w:tcW w:w="850" w:type="dxa"/>
            <w:noWrap/>
          </w:tcPr>
          <w:p w14:paraId="42C253A7" w14:textId="77777777" w:rsidR="005E27BB" w:rsidRPr="00504B99" w:rsidRDefault="005E27BB" w:rsidP="003D2A08">
            <w:pPr>
              <w:pStyle w:val="ITAbsatzohneNr"/>
              <w:jc w:val="center"/>
              <w:rPr>
                <w:rFonts w:cs="Courier New"/>
                <w:sz w:val="22"/>
                <w:szCs w:val="22"/>
                <w:lang w:val="en-US"/>
              </w:rPr>
            </w:pPr>
          </w:p>
        </w:tc>
        <w:tc>
          <w:tcPr>
            <w:tcW w:w="3431" w:type="dxa"/>
          </w:tcPr>
          <w:p w14:paraId="34101286" w14:textId="77777777" w:rsidR="005E27BB" w:rsidRPr="00504B99" w:rsidRDefault="005E27BB" w:rsidP="003D2A08">
            <w:pPr>
              <w:pStyle w:val="ITAbsatzohneNr"/>
              <w:rPr>
                <w:rFonts w:cs="Courier New"/>
                <w:sz w:val="22"/>
                <w:szCs w:val="22"/>
                <w:lang w:val="en-US" w:eastAsia="en-US"/>
              </w:rPr>
            </w:pPr>
            <w:r>
              <w:rPr>
                <w:rFonts w:cs="Courier New"/>
                <w:sz w:val="22"/>
                <w:szCs w:val="22"/>
                <w:lang w:val="en-US" w:eastAsia="en-US"/>
              </w:rPr>
              <w:t xml:space="preserve">A control room with remote control of process, storage and loading will be built. Some lab </w:t>
            </w:r>
            <w:r>
              <w:rPr>
                <w:rFonts w:cs="Courier New"/>
                <w:sz w:val="22"/>
                <w:szCs w:val="22"/>
                <w:lang w:val="en-US" w:eastAsia="en-US"/>
              </w:rPr>
              <w:lastRenderedPageBreak/>
              <w:t>capacity</w:t>
            </w:r>
          </w:p>
        </w:tc>
        <w:tc>
          <w:tcPr>
            <w:tcW w:w="1452" w:type="dxa"/>
            <w:noWrap/>
          </w:tcPr>
          <w:p w14:paraId="67A364E3" w14:textId="77777777" w:rsidR="005E27BB" w:rsidRPr="00D74231" w:rsidRDefault="005E27BB" w:rsidP="003D2A08">
            <w:pPr>
              <w:pStyle w:val="ITAbsatzohneNr"/>
              <w:jc w:val="right"/>
              <w:rPr>
                <w:rFonts w:cs="Courier New"/>
                <w:sz w:val="22"/>
                <w:szCs w:val="22"/>
                <w:lang w:val="en-US"/>
              </w:rPr>
            </w:pPr>
            <w:r>
              <w:rPr>
                <w:rFonts w:cs="Courier New"/>
                <w:sz w:val="22"/>
                <w:szCs w:val="22"/>
                <w:lang w:val="en-GB"/>
              </w:rPr>
              <w:lastRenderedPageBreak/>
              <w:t>2.000.000</w:t>
            </w:r>
          </w:p>
        </w:tc>
        <w:tc>
          <w:tcPr>
            <w:tcW w:w="816" w:type="dxa"/>
            <w:noWrap/>
          </w:tcPr>
          <w:p w14:paraId="026239E0" w14:textId="77777777" w:rsidR="005E27BB" w:rsidRPr="00D74231" w:rsidRDefault="005E27BB" w:rsidP="003D2A08">
            <w:pPr>
              <w:pStyle w:val="ITAbsatzohneNr"/>
              <w:jc w:val="center"/>
              <w:rPr>
                <w:rFonts w:cs="Courier New"/>
                <w:sz w:val="22"/>
                <w:szCs w:val="22"/>
                <w:lang w:val="en-US" w:eastAsia="en-US"/>
              </w:rPr>
            </w:pPr>
            <w:r>
              <w:rPr>
                <w:rFonts w:cs="Courier New"/>
                <w:sz w:val="22"/>
                <w:szCs w:val="22"/>
                <w:lang w:val="en-US" w:eastAsia="en-US"/>
              </w:rPr>
              <w:t>2025</w:t>
            </w:r>
          </w:p>
        </w:tc>
        <w:tc>
          <w:tcPr>
            <w:tcW w:w="850" w:type="dxa"/>
          </w:tcPr>
          <w:p w14:paraId="0D52FEF3" w14:textId="77777777" w:rsidR="005E27BB" w:rsidRPr="00D74231" w:rsidRDefault="005E27BB" w:rsidP="003D2A08">
            <w:pPr>
              <w:pStyle w:val="ITAbsatzohneNr"/>
              <w:jc w:val="center"/>
              <w:rPr>
                <w:rFonts w:cs="Courier New"/>
                <w:sz w:val="22"/>
                <w:szCs w:val="22"/>
                <w:lang w:val="en-US" w:eastAsia="en-US"/>
              </w:rPr>
            </w:pPr>
          </w:p>
        </w:tc>
        <w:tc>
          <w:tcPr>
            <w:tcW w:w="824" w:type="dxa"/>
            <w:noWrap/>
          </w:tcPr>
          <w:p w14:paraId="440B6913" w14:textId="77777777" w:rsidR="005E27BB" w:rsidRPr="00D74231" w:rsidRDefault="005E27BB" w:rsidP="003D2A08">
            <w:pPr>
              <w:pStyle w:val="ITAbsatzohneNr"/>
              <w:jc w:val="center"/>
              <w:rPr>
                <w:rFonts w:cs="Courier New"/>
                <w:sz w:val="22"/>
                <w:szCs w:val="22"/>
                <w:lang w:val="en-US" w:eastAsia="en-US"/>
              </w:rPr>
            </w:pPr>
            <w:r>
              <w:rPr>
                <w:rFonts w:cs="Courier New"/>
                <w:sz w:val="22"/>
                <w:szCs w:val="22"/>
                <w:lang w:val="en-US" w:eastAsia="en-US"/>
              </w:rPr>
              <w:t>1</w:t>
            </w:r>
          </w:p>
        </w:tc>
      </w:tr>
      <w:tr w:rsidR="005E27BB" w:rsidRPr="00D74231" w14:paraId="6F8CCB36" w14:textId="77777777" w:rsidTr="003D2A08">
        <w:trPr>
          <w:trHeight w:val="357"/>
        </w:trPr>
        <w:tc>
          <w:tcPr>
            <w:tcW w:w="1668" w:type="dxa"/>
          </w:tcPr>
          <w:p w14:paraId="7663D6EE" w14:textId="77777777" w:rsidR="005E27BB" w:rsidRPr="00504B99" w:rsidRDefault="005E27BB" w:rsidP="003D2A08">
            <w:pPr>
              <w:pStyle w:val="ITAbsatzohneNr"/>
              <w:rPr>
                <w:rFonts w:cs="Courier New"/>
                <w:sz w:val="22"/>
                <w:szCs w:val="22"/>
                <w:lang w:val="fr-FR" w:eastAsia="en-US"/>
              </w:rPr>
            </w:pPr>
            <w:r>
              <w:rPr>
                <w:rFonts w:cs="Courier New"/>
                <w:sz w:val="22"/>
                <w:szCs w:val="22"/>
                <w:lang w:eastAsia="en-US"/>
              </w:rPr>
              <w:lastRenderedPageBreak/>
              <w:t xml:space="preserve">Wharf </w:t>
            </w:r>
            <w:proofErr w:type="spellStart"/>
            <w:r>
              <w:rPr>
                <w:rFonts w:cs="Courier New"/>
                <w:sz w:val="22"/>
                <w:szCs w:val="22"/>
                <w:lang w:eastAsia="en-US"/>
              </w:rPr>
              <w:t>layout</w:t>
            </w:r>
            <w:proofErr w:type="spellEnd"/>
          </w:p>
        </w:tc>
        <w:tc>
          <w:tcPr>
            <w:tcW w:w="850" w:type="dxa"/>
            <w:noWrap/>
          </w:tcPr>
          <w:p w14:paraId="6F395002" w14:textId="77777777" w:rsidR="005E27BB" w:rsidRPr="00504B99" w:rsidRDefault="005E27BB" w:rsidP="003D2A08">
            <w:pPr>
              <w:pStyle w:val="ITAbsatzohneNr"/>
              <w:jc w:val="center"/>
              <w:rPr>
                <w:rFonts w:cs="Courier New"/>
                <w:sz w:val="22"/>
                <w:szCs w:val="22"/>
                <w:lang w:val="en-US"/>
              </w:rPr>
            </w:pPr>
          </w:p>
        </w:tc>
        <w:tc>
          <w:tcPr>
            <w:tcW w:w="3431" w:type="dxa"/>
          </w:tcPr>
          <w:p w14:paraId="04BF5E22" w14:textId="77777777" w:rsidR="005E27BB" w:rsidRPr="00504B99" w:rsidRDefault="005E27BB" w:rsidP="003D2A08">
            <w:pPr>
              <w:pStyle w:val="ITAbsatzohneNr"/>
              <w:rPr>
                <w:rFonts w:cs="Courier New"/>
                <w:sz w:val="22"/>
                <w:szCs w:val="22"/>
                <w:lang w:val="en-US" w:eastAsia="en-US"/>
              </w:rPr>
            </w:pPr>
            <w:r>
              <w:rPr>
                <w:rFonts w:cs="Courier New"/>
                <w:sz w:val="22"/>
                <w:szCs w:val="22"/>
                <w:lang w:val="en-US" w:eastAsia="en-US"/>
              </w:rPr>
              <w:t xml:space="preserve">For 10 MW ship liquid hydrogen refueling </w:t>
            </w:r>
          </w:p>
        </w:tc>
        <w:tc>
          <w:tcPr>
            <w:tcW w:w="1452" w:type="dxa"/>
            <w:noWrap/>
          </w:tcPr>
          <w:p w14:paraId="3C8AE624" w14:textId="77777777" w:rsidR="005E27BB" w:rsidRPr="00D74231" w:rsidRDefault="005E27BB" w:rsidP="003D2A08">
            <w:pPr>
              <w:pStyle w:val="ITAbsatzohneNr"/>
              <w:jc w:val="right"/>
              <w:rPr>
                <w:rFonts w:cs="Courier New"/>
                <w:sz w:val="22"/>
                <w:szCs w:val="22"/>
                <w:lang w:val="en-US"/>
              </w:rPr>
            </w:pPr>
            <w:r>
              <w:rPr>
                <w:rFonts w:cs="Courier New"/>
                <w:sz w:val="22"/>
                <w:szCs w:val="22"/>
                <w:lang w:val="en-GB"/>
              </w:rPr>
              <w:t>1.000.000</w:t>
            </w:r>
          </w:p>
        </w:tc>
        <w:tc>
          <w:tcPr>
            <w:tcW w:w="816" w:type="dxa"/>
            <w:noWrap/>
          </w:tcPr>
          <w:p w14:paraId="37ABB7DD" w14:textId="77777777" w:rsidR="005E27BB" w:rsidRPr="00D74231" w:rsidRDefault="005E27BB" w:rsidP="003D2A08">
            <w:pPr>
              <w:pStyle w:val="ITAbsatzohneNr"/>
              <w:jc w:val="center"/>
              <w:rPr>
                <w:rFonts w:cs="Courier New"/>
                <w:sz w:val="22"/>
                <w:szCs w:val="22"/>
                <w:lang w:val="en-US" w:eastAsia="en-US"/>
              </w:rPr>
            </w:pPr>
            <w:r>
              <w:rPr>
                <w:rFonts w:cs="Courier New"/>
                <w:sz w:val="22"/>
                <w:szCs w:val="22"/>
                <w:lang w:val="en-US" w:eastAsia="en-US"/>
              </w:rPr>
              <w:t>2026</w:t>
            </w:r>
          </w:p>
        </w:tc>
        <w:tc>
          <w:tcPr>
            <w:tcW w:w="850" w:type="dxa"/>
          </w:tcPr>
          <w:p w14:paraId="51B96962" w14:textId="77777777" w:rsidR="005E27BB" w:rsidRPr="00D74231" w:rsidRDefault="005E27BB" w:rsidP="003D2A08">
            <w:pPr>
              <w:pStyle w:val="ITAbsatzohneNr"/>
              <w:jc w:val="center"/>
              <w:rPr>
                <w:rFonts w:cs="Courier New"/>
                <w:sz w:val="22"/>
                <w:szCs w:val="22"/>
                <w:lang w:val="en-US" w:eastAsia="en-US"/>
              </w:rPr>
            </w:pPr>
          </w:p>
        </w:tc>
        <w:tc>
          <w:tcPr>
            <w:tcW w:w="824" w:type="dxa"/>
            <w:noWrap/>
          </w:tcPr>
          <w:p w14:paraId="510CB51C" w14:textId="77777777" w:rsidR="005E27BB" w:rsidRPr="00D74231" w:rsidRDefault="005E27BB" w:rsidP="003D2A08">
            <w:pPr>
              <w:pStyle w:val="ITAbsatzohneNr"/>
              <w:jc w:val="center"/>
              <w:rPr>
                <w:rFonts w:cs="Courier New"/>
                <w:sz w:val="22"/>
                <w:szCs w:val="22"/>
                <w:lang w:val="en-US" w:eastAsia="en-US"/>
              </w:rPr>
            </w:pPr>
            <w:r>
              <w:rPr>
                <w:rFonts w:cs="Courier New"/>
                <w:sz w:val="22"/>
                <w:szCs w:val="22"/>
                <w:lang w:val="en-US" w:eastAsia="en-US"/>
              </w:rPr>
              <w:t>2</w:t>
            </w:r>
          </w:p>
        </w:tc>
      </w:tr>
      <w:tr w:rsidR="005E27BB" w:rsidRPr="00504B99" w14:paraId="353917A4" w14:textId="77777777" w:rsidTr="003D2A08">
        <w:trPr>
          <w:trHeight w:val="357"/>
        </w:trPr>
        <w:tc>
          <w:tcPr>
            <w:tcW w:w="1668" w:type="dxa"/>
          </w:tcPr>
          <w:p w14:paraId="075CC0DF" w14:textId="77777777" w:rsidR="005E27BB" w:rsidRPr="00D74231" w:rsidRDefault="005E27BB" w:rsidP="003D2A08">
            <w:pPr>
              <w:pStyle w:val="ITAbsatzohneNr"/>
              <w:rPr>
                <w:rFonts w:cs="Courier New"/>
                <w:sz w:val="22"/>
                <w:szCs w:val="22"/>
                <w:lang w:val="en-US" w:eastAsia="en-US"/>
              </w:rPr>
            </w:pPr>
          </w:p>
        </w:tc>
        <w:tc>
          <w:tcPr>
            <w:tcW w:w="850" w:type="dxa"/>
            <w:noWrap/>
          </w:tcPr>
          <w:p w14:paraId="0C5FCE02" w14:textId="77777777" w:rsidR="005E27BB" w:rsidRPr="00504B99" w:rsidRDefault="005E27BB" w:rsidP="003D2A08">
            <w:pPr>
              <w:pStyle w:val="ITAbsatzohneNr"/>
              <w:jc w:val="center"/>
              <w:rPr>
                <w:rFonts w:cs="Courier New"/>
                <w:sz w:val="22"/>
                <w:szCs w:val="22"/>
                <w:lang w:val="en-US"/>
              </w:rPr>
            </w:pPr>
          </w:p>
        </w:tc>
        <w:tc>
          <w:tcPr>
            <w:tcW w:w="3431" w:type="dxa"/>
          </w:tcPr>
          <w:p w14:paraId="526ECF88" w14:textId="77777777" w:rsidR="005E27BB" w:rsidRPr="00504B99" w:rsidRDefault="005E27BB" w:rsidP="003D2A08">
            <w:pPr>
              <w:pStyle w:val="ITAbsatzohneNr"/>
              <w:jc w:val="right"/>
              <w:rPr>
                <w:rFonts w:cs="Courier New"/>
                <w:sz w:val="22"/>
                <w:szCs w:val="22"/>
                <w:lang w:val="en-US" w:eastAsia="en-US"/>
              </w:rPr>
            </w:pPr>
            <w:r w:rsidRPr="00504B99">
              <w:rPr>
                <w:rFonts w:cs="Courier New"/>
                <w:sz w:val="22"/>
                <w:szCs w:val="22"/>
                <w:lang w:val="en-US" w:eastAsia="en-US"/>
              </w:rPr>
              <w:t>Total</w:t>
            </w:r>
          </w:p>
        </w:tc>
        <w:tc>
          <w:tcPr>
            <w:tcW w:w="1452" w:type="dxa"/>
            <w:noWrap/>
          </w:tcPr>
          <w:p w14:paraId="001C8614" w14:textId="77777777" w:rsidR="005E27BB" w:rsidRPr="00504B99" w:rsidRDefault="005E27BB" w:rsidP="003D2A08">
            <w:pPr>
              <w:pStyle w:val="ITAbsatzohneNr"/>
              <w:jc w:val="right"/>
              <w:rPr>
                <w:rFonts w:cs="Courier New"/>
                <w:sz w:val="22"/>
                <w:szCs w:val="22"/>
              </w:rPr>
            </w:pPr>
            <w:r>
              <w:rPr>
                <w:rFonts w:cs="Courier New"/>
                <w:sz w:val="22"/>
                <w:szCs w:val="22"/>
              </w:rPr>
              <w:t>4.000.000</w:t>
            </w:r>
          </w:p>
        </w:tc>
        <w:tc>
          <w:tcPr>
            <w:tcW w:w="816" w:type="dxa"/>
            <w:noWrap/>
          </w:tcPr>
          <w:p w14:paraId="61504F6E" w14:textId="77777777" w:rsidR="005E27BB" w:rsidRPr="00504B99" w:rsidRDefault="005E27BB" w:rsidP="003D2A08">
            <w:pPr>
              <w:pStyle w:val="ITAbsatzohneNr"/>
              <w:jc w:val="center"/>
              <w:rPr>
                <w:rFonts w:cs="Courier New"/>
                <w:sz w:val="22"/>
                <w:szCs w:val="22"/>
                <w:lang w:eastAsia="en-US"/>
              </w:rPr>
            </w:pPr>
          </w:p>
        </w:tc>
        <w:tc>
          <w:tcPr>
            <w:tcW w:w="850" w:type="dxa"/>
          </w:tcPr>
          <w:p w14:paraId="61042892" w14:textId="77777777" w:rsidR="005E27BB" w:rsidRPr="00504B99" w:rsidRDefault="005E27BB" w:rsidP="003D2A08">
            <w:pPr>
              <w:pStyle w:val="ITAbsatzohneNr"/>
              <w:jc w:val="center"/>
              <w:rPr>
                <w:rFonts w:cs="Courier New"/>
                <w:sz w:val="22"/>
                <w:szCs w:val="22"/>
                <w:lang w:eastAsia="en-US"/>
              </w:rPr>
            </w:pPr>
          </w:p>
        </w:tc>
        <w:tc>
          <w:tcPr>
            <w:tcW w:w="824" w:type="dxa"/>
            <w:noWrap/>
          </w:tcPr>
          <w:p w14:paraId="779549B2" w14:textId="77777777" w:rsidR="005E27BB" w:rsidRPr="00504B99" w:rsidRDefault="005E27BB" w:rsidP="003D2A08">
            <w:pPr>
              <w:pStyle w:val="ITAbsatzohneNr"/>
              <w:jc w:val="center"/>
              <w:rPr>
                <w:rFonts w:cs="Courier New"/>
                <w:sz w:val="22"/>
                <w:szCs w:val="22"/>
                <w:lang w:eastAsia="en-US"/>
              </w:rPr>
            </w:pPr>
          </w:p>
        </w:tc>
      </w:tr>
    </w:tbl>
    <w:p w14:paraId="6A4CD0A8" w14:textId="77777777" w:rsidR="005E27BB" w:rsidRPr="00504B99" w:rsidRDefault="005E27BB" w:rsidP="005E27BB">
      <w:pPr>
        <w:pStyle w:val="Lgende"/>
        <w:rPr>
          <w:lang w:val="en-GB"/>
        </w:rPr>
      </w:pPr>
      <w:r w:rsidRPr="00504B99">
        <w:rPr>
          <w:lang w:val="en-GB"/>
        </w:rPr>
        <w:t>*</w:t>
      </w:r>
      <w:r>
        <w:rPr>
          <w:lang w:val="en-GB"/>
        </w:rPr>
        <w:t>I</w:t>
      </w:r>
      <w:r w:rsidRPr="00504B99">
        <w:rPr>
          <w:lang w:val="en-GB"/>
        </w:rPr>
        <w:t>nvestment year</w:t>
      </w:r>
    </w:p>
    <w:p w14:paraId="1FEDB452" w14:textId="200E2FF6" w:rsidR="005E27BB" w:rsidRDefault="005E27BB" w:rsidP="005E27BB">
      <w:pPr>
        <w:pStyle w:val="Lgende"/>
        <w:rPr>
          <w:lang w:val="en-GB"/>
        </w:rPr>
      </w:pPr>
      <w:r w:rsidRPr="00504B99">
        <w:rPr>
          <w:lang w:val="en-GB"/>
        </w:rPr>
        <w:t xml:space="preserve">Table </w:t>
      </w:r>
      <w:r w:rsidRPr="00504B99">
        <w:fldChar w:fldCharType="begin"/>
      </w:r>
      <w:r w:rsidRPr="00504B99">
        <w:rPr>
          <w:lang w:val="en-GB"/>
        </w:rPr>
        <w:instrText xml:space="preserve"> SEQ Table \* ARABIC </w:instrText>
      </w:r>
      <w:r w:rsidRPr="00504B99">
        <w:fldChar w:fldCharType="separate"/>
      </w:r>
      <w:r w:rsidR="005D6973">
        <w:rPr>
          <w:noProof/>
          <w:lang w:val="en-GB"/>
        </w:rPr>
        <w:t>14</w:t>
      </w:r>
      <w:r w:rsidRPr="00504B99">
        <w:fldChar w:fldCharType="end"/>
      </w:r>
      <w:r w:rsidRPr="00504B99">
        <w:rPr>
          <w:lang w:val="en-GB"/>
        </w:rPr>
        <w:t>: Overview of investment in buildings or laboratories</w:t>
      </w:r>
    </w:p>
    <w:p w14:paraId="7D2B67DB" w14:textId="6D7AE024" w:rsidR="005E27BB" w:rsidRDefault="005E27BB" w:rsidP="005E27BB">
      <w:pPr>
        <w:rPr>
          <w:lang w:val="en-GB"/>
        </w:rPr>
      </w:pPr>
    </w:p>
    <w:p w14:paraId="4CE4DD77" w14:textId="77777777" w:rsidR="002B5B7A" w:rsidRPr="002B5B7A" w:rsidRDefault="002B5B7A" w:rsidP="002B5B7A">
      <w:pPr>
        <w:pStyle w:val="ITAbsatzohneNr"/>
        <w:rPr>
          <w:lang w:val="en-US"/>
        </w:rPr>
      </w:pPr>
    </w:p>
    <w:p w14:paraId="1A4DC794" w14:textId="77777777" w:rsidR="002B68C1" w:rsidRPr="00235C67" w:rsidRDefault="002B68C1" w:rsidP="002B68C1">
      <w:pPr>
        <w:pStyle w:val="ITAbsatzohneNr"/>
        <w:rPr>
          <w:lang w:val="en-GB"/>
        </w:rPr>
      </w:pPr>
    </w:p>
    <w:p w14:paraId="34EE45DE" w14:textId="77777777" w:rsidR="002B68C1" w:rsidRPr="00235C67" w:rsidRDefault="002B68C1" w:rsidP="002B68C1">
      <w:pPr>
        <w:pStyle w:val="ITAbsatzohneNr"/>
        <w:jc w:val="both"/>
        <w:rPr>
          <w:iCs/>
          <w:lang w:val="en-GB"/>
        </w:rPr>
      </w:pPr>
    </w:p>
    <w:p w14:paraId="6CC22AB9" w14:textId="77777777" w:rsidR="002B68C1" w:rsidRPr="00310118" w:rsidRDefault="002B68C1" w:rsidP="002B68C1">
      <w:pPr>
        <w:pStyle w:val="ITAbsatzohneNr"/>
        <w:jc w:val="both"/>
        <w:rPr>
          <w:iCs/>
          <w:lang w:val="en-GB"/>
        </w:rPr>
      </w:pPr>
    </w:p>
    <w:p w14:paraId="6FEDFA6F" w14:textId="26BDEC5A" w:rsidR="002B68C1" w:rsidRPr="00235C67" w:rsidRDefault="002B68C1" w:rsidP="002B68C1">
      <w:pPr>
        <w:pStyle w:val="ITAbsatzohneNr"/>
        <w:jc w:val="both"/>
        <w:rPr>
          <w:iCs/>
          <w:lang w:val="en-GB"/>
        </w:rPr>
      </w:pPr>
    </w:p>
    <w:p w14:paraId="5A81B03F" w14:textId="2546CC4F" w:rsidR="00553345" w:rsidRPr="0015670F" w:rsidRDefault="00553345" w:rsidP="00553345">
      <w:pPr>
        <w:pStyle w:val="ITberschrift1"/>
        <w:rPr>
          <w:lang w:val="en-GB"/>
        </w:rPr>
      </w:pPr>
      <w:bookmarkStart w:id="273" w:name="_Toc27129568"/>
      <w:bookmarkStart w:id="274" w:name="_Toc44068419"/>
      <w:commentRangeStart w:id="275"/>
      <w:commentRangeStart w:id="276"/>
      <w:r w:rsidRPr="0015670F">
        <w:rPr>
          <w:lang w:val="en-GB"/>
        </w:rPr>
        <w:lastRenderedPageBreak/>
        <w:t>Budget</w:t>
      </w:r>
      <w:bookmarkEnd w:id="273"/>
      <w:commentRangeEnd w:id="275"/>
      <w:r w:rsidR="005F78B7">
        <w:rPr>
          <w:rStyle w:val="Marquedecommentaire"/>
        </w:rPr>
        <w:commentReference w:id="275"/>
      </w:r>
      <w:commentRangeEnd w:id="276"/>
      <w:r w:rsidR="004E32E8">
        <w:rPr>
          <w:rStyle w:val="Marquedecommentaire"/>
          <w:b w:val="0"/>
          <w:lang w:val="en-GB"/>
        </w:rPr>
        <w:commentReference w:id="276"/>
      </w:r>
      <w:bookmarkEnd w:id="274"/>
    </w:p>
    <w:p w14:paraId="2C8D6260" w14:textId="2546CC4F" w:rsidR="00343E4E" w:rsidRDefault="00343E4E" w:rsidP="00343E4E">
      <w:pPr>
        <w:pStyle w:val="TitleN2"/>
        <w:numPr>
          <w:ilvl w:val="1"/>
          <w:numId w:val="86"/>
        </w:numPr>
        <w:rPr>
          <w:rFonts w:ascii="Arial" w:hAnsi="Arial" w:cs="Arial"/>
        </w:rPr>
      </w:pPr>
      <w:bookmarkStart w:id="277" w:name="_Toc37408406"/>
      <w:bookmarkStart w:id="278" w:name="_Toc35854938"/>
      <w:bookmarkStart w:id="279" w:name="_Toc44068420"/>
      <w:bookmarkStart w:id="280" w:name="_Toc27129569"/>
      <w:r>
        <w:rPr>
          <w:rFonts w:ascii="Arial" w:hAnsi="Arial" w:cs="Arial"/>
        </w:rPr>
        <w:t>Eligible Costs</w:t>
      </w:r>
      <w:bookmarkEnd w:id="277"/>
      <w:bookmarkEnd w:id="278"/>
      <w:bookmarkEnd w:id="279"/>
    </w:p>
    <w:p w14:paraId="4703C029" w14:textId="2546CC4F" w:rsidR="00343E4E" w:rsidRDefault="00343E4E" w:rsidP="00343E4E">
      <w:pPr>
        <w:pStyle w:val="Standard"/>
        <w:rPr>
          <w:rFonts w:ascii="Arial" w:hAnsi="Arial" w:cs="Arial"/>
        </w:rPr>
      </w:pPr>
      <w:proofErr w:type="spellStart"/>
      <w:r w:rsidRPr="214E7DD3">
        <w:rPr>
          <w:rFonts w:ascii="Arial" w:hAnsi="Arial" w:cs="Arial"/>
        </w:rPr>
        <w:t>Engie’s</w:t>
      </w:r>
      <w:proofErr w:type="spellEnd"/>
      <w:r w:rsidRPr="214E7DD3">
        <w:rPr>
          <w:rFonts w:ascii="Arial" w:hAnsi="Arial" w:cs="Arial"/>
        </w:rPr>
        <w:t xml:space="preserve"> </w:t>
      </w:r>
      <w:proofErr w:type="spellStart"/>
      <w:r w:rsidRPr="214E7DD3">
        <w:rPr>
          <w:rFonts w:ascii="Arial" w:hAnsi="Arial" w:cs="Arial"/>
        </w:rPr>
        <w:t>ElHyse</w:t>
      </w:r>
      <w:proofErr w:type="spellEnd"/>
      <w:r w:rsidRPr="214E7DD3">
        <w:rPr>
          <w:rFonts w:ascii="Arial" w:hAnsi="Arial" w:cs="Arial"/>
        </w:rPr>
        <w:t xml:space="preserve"> project will start in 2020 and will terminate in 2029, which is the date for the end of the FID phase.</w:t>
      </w:r>
    </w:p>
    <w:p w14:paraId="75EFC314" w14:textId="2546CC4F" w:rsidR="00343E4E" w:rsidRDefault="00343E4E" w:rsidP="00343E4E">
      <w:pPr>
        <w:pStyle w:val="Standard"/>
        <w:rPr>
          <w:rFonts w:ascii="Arial" w:hAnsi="Arial" w:cs="Arial"/>
        </w:rPr>
      </w:pPr>
    </w:p>
    <w:p w14:paraId="0A1BBC79" w14:textId="2F3E05C4" w:rsidR="00343E4E" w:rsidRDefault="00343E4E" w:rsidP="00343E4E">
      <w:pPr>
        <w:pStyle w:val="Standard"/>
        <w:rPr>
          <w:rFonts w:ascii="Arial" w:hAnsi="Arial" w:cs="Arial"/>
        </w:rPr>
      </w:pPr>
      <w:r w:rsidRPr="214E7DD3">
        <w:rPr>
          <w:rFonts w:ascii="Arial" w:hAnsi="Arial" w:cs="Arial"/>
        </w:rPr>
        <w:t xml:space="preserve">The total Eligible Costs amount to </w:t>
      </w:r>
      <w:commentRangeStart w:id="281"/>
      <w:r w:rsidR="0721BAA7" w:rsidRPr="4EEDF682">
        <w:rPr>
          <w:rFonts w:ascii="Arial" w:hAnsi="Arial" w:cs="Arial"/>
          <w:b/>
          <w:bCs/>
        </w:rPr>
        <w:t>58.5</w:t>
      </w:r>
      <w:r w:rsidRPr="214E7DD3">
        <w:rPr>
          <w:rFonts w:ascii="Arial" w:hAnsi="Arial" w:cs="Arial"/>
          <w:b/>
        </w:rPr>
        <w:t> M€</w:t>
      </w:r>
      <w:commentRangeEnd w:id="281"/>
      <w:r>
        <w:rPr>
          <w:rStyle w:val="Marquedecommentaire"/>
        </w:rPr>
        <w:commentReference w:id="281"/>
      </w:r>
      <w:r w:rsidRPr="214E7DD3">
        <w:rPr>
          <w:rFonts w:ascii="Arial" w:hAnsi="Arial" w:cs="Arial"/>
        </w:rPr>
        <w:t xml:space="preserve">, of which </w:t>
      </w:r>
    </w:p>
    <w:p w14:paraId="651A1824" w14:textId="2FE9F1FC" w:rsidR="00343E4E" w:rsidRDefault="50E841F1" w:rsidP="00343E4E">
      <w:pPr>
        <w:pStyle w:val="Paragraphedeliste"/>
        <w:numPr>
          <w:ilvl w:val="0"/>
          <w:numId w:val="88"/>
        </w:numPr>
        <w:jc w:val="both"/>
        <w:rPr>
          <w:rStyle w:val="ParagraphedelisteCar"/>
          <w:rFonts w:cs="Arial"/>
          <w:sz w:val="22"/>
          <w:szCs w:val="22"/>
        </w:rPr>
      </w:pPr>
      <w:r w:rsidRPr="4EEDF682">
        <w:rPr>
          <w:rStyle w:val="ParagraphedelisteCar"/>
          <w:rFonts w:cs="Arial"/>
          <w:sz w:val="22"/>
          <w:szCs w:val="22"/>
        </w:rPr>
        <w:t>13</w:t>
      </w:r>
      <w:r w:rsidR="00143638">
        <w:rPr>
          <w:rStyle w:val="ParagraphedelisteCar"/>
          <w:rFonts w:cs="Arial"/>
          <w:sz w:val="22"/>
          <w:szCs w:val="22"/>
        </w:rPr>
        <w:t>.</w:t>
      </w:r>
      <w:r w:rsidRPr="4EEDF682">
        <w:rPr>
          <w:rStyle w:val="ParagraphedelisteCar"/>
          <w:rFonts w:cs="Arial"/>
          <w:sz w:val="22"/>
          <w:szCs w:val="22"/>
        </w:rPr>
        <w:t>7</w:t>
      </w:r>
      <w:r w:rsidR="00343E4E">
        <w:rPr>
          <w:rStyle w:val="ParagraphedelisteCar"/>
          <w:rFonts w:cs="Arial"/>
          <w:sz w:val="22"/>
          <w:szCs w:val="22"/>
        </w:rPr>
        <w:t xml:space="preserve"> M€ </w:t>
      </w:r>
      <w:proofErr w:type="spellStart"/>
      <w:r w:rsidR="00343E4E">
        <w:rPr>
          <w:rStyle w:val="ParagraphedelisteCar"/>
          <w:rFonts w:cs="Arial"/>
          <w:sz w:val="22"/>
          <w:szCs w:val="22"/>
        </w:rPr>
        <w:t>for</w:t>
      </w:r>
      <w:proofErr w:type="spellEnd"/>
      <w:r w:rsidR="00343E4E">
        <w:rPr>
          <w:rStyle w:val="ParagraphedelisteCar"/>
          <w:rFonts w:cs="Arial"/>
          <w:sz w:val="22"/>
          <w:szCs w:val="22"/>
        </w:rPr>
        <w:t xml:space="preserve"> R&amp;D,</w:t>
      </w:r>
    </w:p>
    <w:p w14:paraId="351D0109" w14:textId="2546CC4F" w:rsidR="00343E4E" w:rsidRDefault="00343E4E" w:rsidP="00343E4E">
      <w:pPr>
        <w:pStyle w:val="Paragraphedeliste"/>
        <w:numPr>
          <w:ilvl w:val="0"/>
          <w:numId w:val="88"/>
        </w:numPr>
        <w:jc w:val="both"/>
        <w:rPr>
          <w:rStyle w:val="ParagraphedelisteCar"/>
          <w:rFonts w:cs="Arial"/>
          <w:sz w:val="22"/>
          <w:szCs w:val="22"/>
        </w:rPr>
      </w:pPr>
      <w:r>
        <w:rPr>
          <w:rStyle w:val="ParagraphedelisteCar"/>
          <w:rFonts w:cs="Arial"/>
          <w:sz w:val="22"/>
          <w:szCs w:val="22"/>
        </w:rPr>
        <w:t xml:space="preserve">44.8 M€ </w:t>
      </w:r>
      <w:proofErr w:type="spellStart"/>
      <w:r>
        <w:rPr>
          <w:rStyle w:val="ParagraphedelisteCar"/>
          <w:rFonts w:cs="Arial"/>
          <w:sz w:val="22"/>
          <w:szCs w:val="22"/>
        </w:rPr>
        <w:t>for</w:t>
      </w:r>
      <w:proofErr w:type="spellEnd"/>
      <w:r>
        <w:rPr>
          <w:rStyle w:val="ParagraphedelisteCar"/>
          <w:rFonts w:cs="Arial"/>
          <w:sz w:val="22"/>
          <w:szCs w:val="22"/>
        </w:rPr>
        <w:t xml:space="preserve"> FID.</w:t>
      </w:r>
    </w:p>
    <w:p w14:paraId="34BD7596" w14:textId="2546CC4F" w:rsidR="00343E4E" w:rsidRDefault="00343E4E" w:rsidP="00343E4E">
      <w:pPr>
        <w:pStyle w:val="Standard"/>
      </w:pPr>
    </w:p>
    <w:p w14:paraId="6354C1A0" w14:textId="42EABD39" w:rsidR="00343E4E" w:rsidRDefault="55AAA8A8" w:rsidP="00343E4E">
      <w:pPr>
        <w:pStyle w:val="Standard"/>
        <w:rPr>
          <w:rFonts w:ascii="Arial" w:hAnsi="Arial" w:cs="Arial"/>
        </w:rPr>
      </w:pPr>
      <w:r w:rsidRPr="50202730">
        <w:rPr>
          <w:rFonts w:ascii="Arial" w:hAnsi="Arial" w:cs="Arial"/>
        </w:rPr>
        <w:t xml:space="preserve">The R&amp;D eligible costs amount to </w:t>
      </w:r>
      <w:commentRangeStart w:id="282"/>
      <w:r w:rsidR="3FB16A8B" w:rsidRPr="50202730">
        <w:rPr>
          <w:rFonts w:ascii="Arial" w:hAnsi="Arial" w:cs="Arial"/>
        </w:rPr>
        <w:t>13 707</w:t>
      </w:r>
      <w:r w:rsidRPr="50202730">
        <w:rPr>
          <w:rFonts w:ascii="Arial" w:hAnsi="Arial" w:cs="Arial"/>
        </w:rPr>
        <w:t xml:space="preserve"> k€ </w:t>
      </w:r>
      <w:commentRangeEnd w:id="282"/>
      <w:r w:rsidR="00343E4E">
        <w:rPr>
          <w:rStyle w:val="Marquedecommentaire"/>
        </w:rPr>
        <w:commentReference w:id="282"/>
      </w:r>
      <w:r w:rsidRPr="50202730">
        <w:rPr>
          <w:rFonts w:ascii="Arial" w:hAnsi="Arial" w:cs="Arial"/>
        </w:rPr>
        <w:t>(2020-202</w:t>
      </w:r>
      <w:r w:rsidR="01E4612B" w:rsidRPr="50202730">
        <w:rPr>
          <w:rFonts w:ascii="Arial" w:hAnsi="Arial" w:cs="Arial"/>
        </w:rPr>
        <w:t>9</w:t>
      </w:r>
      <w:r w:rsidRPr="50202730">
        <w:rPr>
          <w:rFonts w:ascii="Arial" w:hAnsi="Arial" w:cs="Arial"/>
        </w:rPr>
        <w:t>) and they are distributed among the various cost categories according to the table below:</w:t>
      </w:r>
    </w:p>
    <w:p w14:paraId="4594F190" w14:textId="2546CC4F" w:rsidR="00343E4E" w:rsidRPr="008C4A76" w:rsidRDefault="00343E4E" w:rsidP="00343E4E">
      <w:pPr>
        <w:jc w:val="both"/>
        <w:rPr>
          <w:rFonts w:cs="Arial"/>
          <w:sz w:val="22"/>
          <w:szCs w:val="22"/>
          <w:lang w:val="en-US"/>
        </w:rPr>
      </w:pPr>
    </w:p>
    <w:p w14:paraId="3F1381F7" w14:textId="4269F964" w:rsidR="00343E4E" w:rsidRDefault="27AEEC0F" w:rsidP="107F71AF">
      <w:pPr>
        <w:jc w:val="both"/>
      </w:pPr>
      <w:r>
        <w:rPr>
          <w:noProof/>
          <w:lang w:val="fr-FR" w:eastAsia="fr-FR"/>
        </w:rPr>
        <w:drawing>
          <wp:inline distT="0" distB="0" distL="0" distR="0" wp14:anchorId="43A027B6" wp14:editId="3D2FC8AB">
            <wp:extent cx="5753098" cy="1466850"/>
            <wp:effectExtent l="0" t="0" r="0" b="0"/>
            <wp:docPr id="536312444" name="Picture 59864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643229"/>
                    <pic:cNvPicPr/>
                  </pic:nvPicPr>
                  <pic:blipFill>
                    <a:blip r:embed="rId51">
                      <a:extLst>
                        <a:ext uri="{28A0092B-C50C-407E-A947-70E740481C1C}">
                          <a14:useLocalDpi xmlns:a14="http://schemas.microsoft.com/office/drawing/2010/main" val="0"/>
                        </a:ext>
                      </a:extLst>
                    </a:blip>
                    <a:stretch>
                      <a:fillRect/>
                    </a:stretch>
                  </pic:blipFill>
                  <pic:spPr>
                    <a:xfrm>
                      <a:off x="0" y="0"/>
                      <a:ext cx="5753098" cy="1466850"/>
                    </a:xfrm>
                    <a:prstGeom prst="rect">
                      <a:avLst/>
                    </a:prstGeom>
                  </pic:spPr>
                </pic:pic>
              </a:graphicData>
            </a:graphic>
          </wp:inline>
        </w:drawing>
      </w:r>
    </w:p>
    <w:p w14:paraId="7E04045D" w14:textId="58184127" w:rsidR="00343E4E" w:rsidRDefault="00343E4E" w:rsidP="50202730">
      <w:pPr>
        <w:jc w:val="both"/>
      </w:pPr>
    </w:p>
    <w:p w14:paraId="7B2868EE" w14:textId="740A77C6" w:rsidR="00343E4E" w:rsidRDefault="00343E4E" w:rsidP="00343E4E">
      <w:pPr>
        <w:pStyle w:val="Legend"/>
        <w:rPr>
          <w:rFonts w:ascii="Arial" w:hAnsi="Arial" w:cs="Arial"/>
        </w:rPr>
      </w:pPr>
      <w:r>
        <w:rPr>
          <w:rFonts w:ascii="Arial" w:hAnsi="Arial" w:cs="Arial"/>
        </w:rPr>
        <w:t xml:space="preserve">Table </w:t>
      </w:r>
      <w:r>
        <w:rPr>
          <w:rFonts w:ascii="Arial" w:hAnsi="Arial" w:cs="Arial"/>
        </w:rPr>
        <w:fldChar w:fldCharType="begin"/>
      </w:r>
      <w:r>
        <w:rPr>
          <w:rFonts w:ascii="Arial" w:hAnsi="Arial" w:cs="Arial"/>
        </w:rPr>
        <w:instrText xml:space="preserve"> SEQ Table \* ARABIC </w:instrText>
      </w:r>
      <w:r>
        <w:rPr>
          <w:rFonts w:ascii="Arial" w:hAnsi="Arial" w:cs="Arial"/>
        </w:rPr>
        <w:fldChar w:fldCharType="separate"/>
      </w:r>
      <w:r w:rsidR="005D6973">
        <w:rPr>
          <w:rFonts w:ascii="Arial" w:hAnsi="Arial" w:cs="Arial"/>
          <w:noProof/>
        </w:rPr>
        <w:t>15</w:t>
      </w:r>
      <w:r>
        <w:rPr>
          <w:rFonts w:ascii="Arial" w:hAnsi="Arial" w:cs="Arial"/>
        </w:rPr>
        <w:fldChar w:fldCharType="end"/>
      </w:r>
      <w:r>
        <w:rPr>
          <w:rFonts w:ascii="Arial" w:hAnsi="Arial" w:cs="Arial"/>
        </w:rPr>
        <w:t xml:space="preserve"> R&amp;D eligible costs</w:t>
      </w:r>
    </w:p>
    <w:p w14:paraId="584E6A1F" w14:textId="2546CC4F" w:rsidR="00343E4E" w:rsidRDefault="00343E4E" w:rsidP="00343E4E">
      <w:pPr>
        <w:pStyle w:val="Standard"/>
        <w:rPr>
          <w:rFonts w:ascii="Arial" w:hAnsi="Arial" w:cs="Arial"/>
        </w:rPr>
      </w:pPr>
    </w:p>
    <w:p w14:paraId="534A043F" w14:textId="2546CC4F" w:rsidR="00343E4E" w:rsidRDefault="00343E4E" w:rsidP="00343E4E">
      <w:pPr>
        <w:pStyle w:val="Standard"/>
        <w:rPr>
          <w:rFonts w:ascii="Arial" w:hAnsi="Arial" w:cs="Arial"/>
        </w:rPr>
      </w:pPr>
      <w:r>
        <w:rPr>
          <w:rFonts w:ascii="Arial" w:hAnsi="Arial" w:cs="Arial"/>
        </w:rPr>
        <w:t xml:space="preserve">The FID eligible costs amount to </w:t>
      </w:r>
      <w:commentRangeStart w:id="283"/>
      <w:r>
        <w:rPr>
          <w:rFonts w:ascii="Arial" w:hAnsi="Arial" w:cs="Arial"/>
        </w:rPr>
        <w:t xml:space="preserve">44 836 k€ </w:t>
      </w:r>
      <w:commentRangeEnd w:id="283"/>
      <w:r>
        <w:rPr>
          <w:rStyle w:val="Marquedecommentaire"/>
        </w:rPr>
        <w:commentReference w:id="283"/>
      </w:r>
      <w:r>
        <w:rPr>
          <w:rFonts w:ascii="Arial" w:hAnsi="Arial" w:cs="Arial"/>
        </w:rPr>
        <w:t>(2024-2029) and they are distributed among the various cost categories according to the table below:</w:t>
      </w:r>
    </w:p>
    <w:p w14:paraId="5991CEAF" w14:textId="2546CC4F" w:rsidR="00343E4E" w:rsidRDefault="00343E4E" w:rsidP="00343E4E">
      <w:pPr>
        <w:pStyle w:val="Standard"/>
        <w:rPr>
          <w:rFonts w:ascii="Arial" w:hAnsi="Arial" w:cs="Arial"/>
        </w:rPr>
      </w:pPr>
    </w:p>
    <w:p w14:paraId="49B2FBB2" w14:textId="693101C7" w:rsidR="00343E4E" w:rsidRDefault="65A4E7EC" w:rsidP="107F71AF">
      <w:pPr>
        <w:jc w:val="both"/>
      </w:pPr>
      <w:r>
        <w:rPr>
          <w:noProof/>
          <w:lang w:val="fr-FR" w:eastAsia="fr-FR"/>
        </w:rPr>
        <w:drawing>
          <wp:inline distT="0" distB="0" distL="0" distR="0" wp14:anchorId="09C9AB49" wp14:editId="570185DF">
            <wp:extent cx="5753098" cy="1857375"/>
            <wp:effectExtent l="0" t="0" r="0" b="0"/>
            <wp:docPr id="1106250691" name="Picture 34737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373716"/>
                    <pic:cNvPicPr/>
                  </pic:nvPicPr>
                  <pic:blipFill>
                    <a:blip r:embed="rId52">
                      <a:extLst>
                        <a:ext uri="{28A0092B-C50C-407E-A947-70E740481C1C}">
                          <a14:useLocalDpi xmlns:a14="http://schemas.microsoft.com/office/drawing/2010/main" val="0"/>
                        </a:ext>
                      </a:extLst>
                    </a:blip>
                    <a:stretch>
                      <a:fillRect/>
                    </a:stretch>
                  </pic:blipFill>
                  <pic:spPr>
                    <a:xfrm>
                      <a:off x="0" y="0"/>
                      <a:ext cx="5753098" cy="1857375"/>
                    </a:xfrm>
                    <a:prstGeom prst="rect">
                      <a:avLst/>
                    </a:prstGeom>
                  </pic:spPr>
                </pic:pic>
              </a:graphicData>
            </a:graphic>
          </wp:inline>
        </w:drawing>
      </w:r>
    </w:p>
    <w:p w14:paraId="726EB99F" w14:textId="04EC227C" w:rsidR="00343E4E" w:rsidRDefault="00343E4E" w:rsidP="00343E4E">
      <w:pPr>
        <w:pStyle w:val="Legend"/>
        <w:rPr>
          <w:rFonts w:ascii="Arial" w:hAnsi="Arial" w:cs="Arial"/>
        </w:rPr>
      </w:pPr>
      <w:r>
        <w:rPr>
          <w:rFonts w:ascii="Arial" w:hAnsi="Arial" w:cs="Arial"/>
        </w:rPr>
        <w:t xml:space="preserve">Table </w:t>
      </w:r>
      <w:r>
        <w:rPr>
          <w:rFonts w:ascii="Arial" w:hAnsi="Arial" w:cs="Arial"/>
        </w:rPr>
        <w:fldChar w:fldCharType="begin"/>
      </w:r>
      <w:r>
        <w:rPr>
          <w:rFonts w:ascii="Arial" w:hAnsi="Arial" w:cs="Arial"/>
        </w:rPr>
        <w:instrText xml:space="preserve"> SEQ Table \* ARABIC </w:instrText>
      </w:r>
      <w:r>
        <w:rPr>
          <w:rFonts w:ascii="Arial" w:hAnsi="Arial" w:cs="Arial"/>
        </w:rPr>
        <w:fldChar w:fldCharType="separate"/>
      </w:r>
      <w:r w:rsidR="005D6973">
        <w:rPr>
          <w:rFonts w:ascii="Arial" w:hAnsi="Arial" w:cs="Arial"/>
          <w:noProof/>
        </w:rPr>
        <w:t>16</w:t>
      </w:r>
      <w:r>
        <w:rPr>
          <w:rFonts w:ascii="Arial" w:hAnsi="Arial" w:cs="Arial"/>
        </w:rPr>
        <w:fldChar w:fldCharType="end"/>
      </w:r>
      <w:r>
        <w:rPr>
          <w:rFonts w:ascii="Arial" w:hAnsi="Arial" w:cs="Arial"/>
        </w:rPr>
        <w:t xml:space="preserve"> FID eligible costs</w:t>
      </w:r>
    </w:p>
    <w:p w14:paraId="1CD4006D" w14:textId="2546CC4F" w:rsidR="00343E4E" w:rsidRDefault="00343E4E" w:rsidP="00343E4E">
      <w:pPr>
        <w:pStyle w:val="Standard"/>
        <w:rPr>
          <w:rFonts w:ascii="Arial" w:hAnsi="Arial" w:cs="Arial"/>
        </w:rPr>
      </w:pPr>
      <w:r>
        <w:rPr>
          <w:rFonts w:ascii="Arial" w:hAnsi="Arial" w:cs="Arial"/>
        </w:rPr>
        <w:t>Only the depreciation costs corresponding to the life of the project, as calculated on the basis of good accounting practice, are considered as eligible</w:t>
      </w:r>
    </w:p>
    <w:p w14:paraId="0C210C39" w14:textId="2546CC4F" w:rsidR="00343E4E" w:rsidRPr="008C4A76" w:rsidRDefault="00343E4E" w:rsidP="00343E4E">
      <w:pPr>
        <w:spacing w:after="160" w:line="256" w:lineRule="auto"/>
        <w:rPr>
          <w:rFonts w:cs="Arial"/>
          <w:b/>
          <w:sz w:val="24"/>
          <w:szCs w:val="24"/>
          <w:lang w:val="en-US"/>
        </w:rPr>
      </w:pPr>
      <w:r w:rsidRPr="214E7DD3">
        <w:rPr>
          <w:rFonts w:cs="Arial"/>
          <w:lang w:val="en-US"/>
        </w:rPr>
        <w:br w:type="page"/>
      </w:r>
      <w:bookmarkStart w:id="284" w:name="_Toc37408409"/>
      <w:bookmarkStart w:id="285" w:name="_Toc35854939"/>
    </w:p>
    <w:p w14:paraId="6ADEAA24" w14:textId="2546CC4F" w:rsidR="00343E4E" w:rsidRDefault="00343E4E" w:rsidP="00343E4E">
      <w:pPr>
        <w:pStyle w:val="TitleN2"/>
        <w:numPr>
          <w:ilvl w:val="1"/>
          <w:numId w:val="86"/>
        </w:numPr>
        <w:rPr>
          <w:rFonts w:ascii="Arial" w:hAnsi="Arial" w:cs="Arial"/>
        </w:rPr>
      </w:pPr>
      <w:bookmarkStart w:id="286" w:name="_Toc44068421"/>
      <w:r>
        <w:rPr>
          <w:rFonts w:ascii="Arial" w:hAnsi="Arial" w:cs="Arial"/>
        </w:rPr>
        <w:lastRenderedPageBreak/>
        <w:t>State Aid</w:t>
      </w:r>
      <w:bookmarkEnd w:id="284"/>
      <w:bookmarkEnd w:id="285"/>
      <w:bookmarkEnd w:id="286"/>
    </w:p>
    <w:p w14:paraId="7B321332" w14:textId="7EECCFCE" w:rsidR="00343E4E" w:rsidRDefault="00343E4E" w:rsidP="00343E4E">
      <w:pPr>
        <w:pStyle w:val="Standard"/>
        <w:rPr>
          <w:rFonts w:ascii="Arial" w:hAnsi="Arial" w:cs="Arial"/>
        </w:rPr>
      </w:pPr>
      <w:r w:rsidRPr="107F71AF">
        <w:rPr>
          <w:rFonts w:ascii="Arial" w:hAnsi="Arial" w:cs="Arial"/>
        </w:rPr>
        <w:t xml:space="preserve">Without public funding, a positive NPV would not be met for </w:t>
      </w:r>
      <w:proofErr w:type="spellStart"/>
      <w:r w:rsidRPr="107F71AF">
        <w:rPr>
          <w:rFonts w:ascii="Arial" w:hAnsi="Arial" w:cs="Arial"/>
        </w:rPr>
        <w:t>Engie’s</w:t>
      </w:r>
      <w:proofErr w:type="spellEnd"/>
      <w:r w:rsidRPr="107F71AF">
        <w:rPr>
          <w:rFonts w:ascii="Arial" w:hAnsi="Arial" w:cs="Arial"/>
        </w:rPr>
        <w:t xml:space="preserve"> </w:t>
      </w:r>
      <w:proofErr w:type="spellStart"/>
      <w:r w:rsidRPr="107F71AF">
        <w:rPr>
          <w:rFonts w:ascii="Arial" w:hAnsi="Arial" w:cs="Arial"/>
        </w:rPr>
        <w:t>ElHyse</w:t>
      </w:r>
      <w:proofErr w:type="spellEnd"/>
      <w:r w:rsidRPr="107F71AF">
        <w:rPr>
          <w:rFonts w:ascii="Arial" w:hAnsi="Arial" w:cs="Arial"/>
        </w:rPr>
        <w:t xml:space="preserve"> project: there is a negative funding gap of </w:t>
      </w:r>
      <w:r w:rsidR="31E85F0F" w:rsidRPr="107F71AF">
        <w:rPr>
          <w:rFonts w:ascii="Arial" w:hAnsi="Arial" w:cs="Arial"/>
        </w:rPr>
        <w:t>-</w:t>
      </w:r>
      <w:r w:rsidR="4392235A" w:rsidRPr="107F71AF">
        <w:rPr>
          <w:rFonts w:ascii="Arial" w:hAnsi="Arial" w:cs="Arial"/>
        </w:rPr>
        <w:t>23,6</w:t>
      </w:r>
      <w:r w:rsidRPr="107F71AF">
        <w:rPr>
          <w:rFonts w:ascii="Arial" w:hAnsi="Arial" w:cs="Arial"/>
        </w:rPr>
        <w:t xml:space="preserve"> M€ with a post-tax </w:t>
      </w:r>
      <w:r w:rsidR="17AD2EA6" w:rsidRPr="0FB44632">
        <w:rPr>
          <w:rFonts w:ascii="Arial" w:hAnsi="Arial" w:cs="Arial"/>
        </w:rPr>
        <w:t>discount rate</w:t>
      </w:r>
      <w:r w:rsidRPr="107F71AF">
        <w:rPr>
          <w:rFonts w:ascii="Arial" w:hAnsi="Arial" w:cs="Arial"/>
        </w:rPr>
        <w:t xml:space="preserve"> of 8.3 %</w:t>
      </w:r>
      <w:r w:rsidR="70A154CE" w:rsidRPr="107F71AF">
        <w:rPr>
          <w:rFonts w:ascii="Arial" w:hAnsi="Arial" w:cs="Arial"/>
        </w:rPr>
        <w:t xml:space="preserve"> </w:t>
      </w:r>
      <w:commentRangeStart w:id="287"/>
      <w:r w:rsidR="70A154CE" w:rsidRPr="107F71AF">
        <w:rPr>
          <w:rFonts w:ascii="Arial" w:hAnsi="Arial" w:cs="Arial"/>
        </w:rPr>
        <w:t xml:space="preserve">and 11,6% respectively </w:t>
      </w:r>
      <w:commentRangeEnd w:id="287"/>
      <w:r w:rsidR="00BE450A">
        <w:rPr>
          <w:rStyle w:val="Marquedecommentaire"/>
          <w:rFonts w:ascii="Arial" w:hAnsi="Arial" w:cs="Times New Roman"/>
          <w:lang w:val="en-GB"/>
        </w:rPr>
        <w:commentReference w:id="287"/>
      </w:r>
      <w:r w:rsidR="70A154CE" w:rsidRPr="107F71AF">
        <w:rPr>
          <w:rFonts w:ascii="Arial" w:hAnsi="Arial" w:cs="Arial"/>
        </w:rPr>
        <w:t>for R&amp;D phase and FID phase</w:t>
      </w:r>
      <w:r w:rsidRPr="107F71AF">
        <w:rPr>
          <w:rFonts w:ascii="Arial" w:hAnsi="Arial" w:cs="Arial"/>
        </w:rPr>
        <w:t xml:space="preserve"> (see below chapter 6).</w:t>
      </w:r>
    </w:p>
    <w:p w14:paraId="4B176990" w14:textId="2546CC4F" w:rsidR="00343E4E" w:rsidRDefault="00343E4E" w:rsidP="00343E4E">
      <w:pPr>
        <w:pStyle w:val="Standard"/>
        <w:rPr>
          <w:rFonts w:ascii="Arial" w:hAnsi="Arial" w:cs="Arial"/>
        </w:rPr>
      </w:pPr>
    </w:p>
    <w:p w14:paraId="5C3991A7" w14:textId="6CBCC5A7" w:rsidR="00343E4E" w:rsidRDefault="00343E4E" w:rsidP="00343E4E">
      <w:pPr>
        <w:pStyle w:val="Standard"/>
        <w:rPr>
          <w:rFonts w:ascii="Arial" w:hAnsi="Arial" w:cs="Arial"/>
        </w:rPr>
      </w:pPr>
      <w:r w:rsidRPr="107F71AF">
        <w:rPr>
          <w:rFonts w:ascii="Arial" w:hAnsi="Arial" w:cs="Arial"/>
        </w:rPr>
        <w:t xml:space="preserve">To compensate for the negative NPV of the project, the maximum required State aid from France is a nominal grant of </w:t>
      </w:r>
      <w:r w:rsidR="3213311B" w:rsidRPr="4EF5C75D">
        <w:rPr>
          <w:rFonts w:ascii="Arial" w:hAnsi="Arial" w:cs="Arial"/>
        </w:rPr>
        <w:t>4</w:t>
      </w:r>
      <w:r w:rsidR="4AABA80B" w:rsidRPr="4EF5C75D">
        <w:rPr>
          <w:rFonts w:ascii="Arial" w:hAnsi="Arial" w:cs="Arial"/>
        </w:rPr>
        <w:t>9,3</w:t>
      </w:r>
      <w:r w:rsidR="089C5732" w:rsidRPr="4EF5C75D">
        <w:rPr>
          <w:rFonts w:ascii="Arial" w:hAnsi="Arial" w:cs="Arial"/>
        </w:rPr>
        <w:t>M</w:t>
      </w:r>
      <w:r w:rsidRPr="107F71AF">
        <w:rPr>
          <w:rFonts w:ascii="Arial" w:hAnsi="Arial" w:cs="Arial"/>
        </w:rPr>
        <w:t xml:space="preserve">€. Total eligible costs amount to </w:t>
      </w:r>
      <w:r w:rsidR="07DB2117" w:rsidRPr="107F71AF">
        <w:rPr>
          <w:rFonts w:ascii="Arial" w:hAnsi="Arial" w:cs="Arial"/>
        </w:rPr>
        <w:t>58,5</w:t>
      </w:r>
      <w:r w:rsidRPr="107F71AF">
        <w:rPr>
          <w:rFonts w:ascii="Arial" w:hAnsi="Arial" w:cs="Arial"/>
        </w:rPr>
        <w:t xml:space="preserve"> M€. The State aid intensity would therefore amount to </w:t>
      </w:r>
      <w:r w:rsidR="396C3B80" w:rsidRPr="4EF5C75D">
        <w:rPr>
          <w:rFonts w:ascii="Arial" w:hAnsi="Arial" w:cs="Arial"/>
        </w:rPr>
        <w:t>84</w:t>
      </w:r>
      <w:r w:rsidR="396C3B80" w:rsidRPr="57A3D339">
        <w:rPr>
          <w:rFonts w:ascii="Arial" w:hAnsi="Arial" w:cs="Arial"/>
        </w:rPr>
        <w:t>,</w:t>
      </w:r>
      <w:r w:rsidR="2191A6E9" w:rsidRPr="7D72DF5E">
        <w:rPr>
          <w:rFonts w:ascii="Arial" w:hAnsi="Arial" w:cs="Arial"/>
        </w:rPr>
        <w:t>3</w:t>
      </w:r>
      <w:r w:rsidRPr="107F71AF">
        <w:rPr>
          <w:rFonts w:ascii="Arial" w:hAnsi="Arial" w:cs="Arial"/>
        </w:rPr>
        <w:t> % of eligible costs.</w:t>
      </w:r>
    </w:p>
    <w:p w14:paraId="2795936E" w14:textId="2546CC4F" w:rsidR="00343E4E" w:rsidRDefault="00343E4E" w:rsidP="00343E4E">
      <w:pPr>
        <w:pStyle w:val="Standard"/>
        <w:rPr>
          <w:rFonts w:ascii="Arial" w:hAnsi="Arial" w:cs="Arial"/>
        </w:rPr>
      </w:pPr>
    </w:p>
    <w:p w14:paraId="30459BAF" w14:textId="507F71E6" w:rsidR="00343E4E" w:rsidRDefault="00343E4E" w:rsidP="00343E4E">
      <w:pPr>
        <w:pStyle w:val="Standard"/>
        <w:rPr>
          <w:rFonts w:ascii="Arial" w:hAnsi="Arial" w:cs="Arial"/>
        </w:rPr>
      </w:pPr>
      <w:r w:rsidRPr="107F71AF">
        <w:rPr>
          <w:rFonts w:ascii="Arial" w:hAnsi="Arial" w:cs="Arial"/>
        </w:rPr>
        <w:t xml:space="preserve">The anticipated instalments of the grant, when calculated as </w:t>
      </w:r>
      <w:r w:rsidR="118E5329" w:rsidRPr="57A3D339">
        <w:rPr>
          <w:rFonts w:ascii="Arial" w:hAnsi="Arial" w:cs="Arial"/>
        </w:rPr>
        <w:t>84,</w:t>
      </w:r>
      <w:r w:rsidR="2806124F" w:rsidRPr="7D72DF5E">
        <w:rPr>
          <w:rFonts w:ascii="Arial" w:hAnsi="Arial" w:cs="Arial"/>
        </w:rPr>
        <w:t>3</w:t>
      </w:r>
      <w:r w:rsidRPr="107F71AF">
        <w:rPr>
          <w:rFonts w:ascii="Arial" w:hAnsi="Arial" w:cs="Arial"/>
        </w:rPr>
        <w:t> % of the eligible costs every year, is shown in the following table:</w:t>
      </w:r>
    </w:p>
    <w:p w14:paraId="79724F4E" w14:textId="2546CC4F" w:rsidR="00343E4E" w:rsidRPr="008C4A76" w:rsidRDefault="00343E4E" w:rsidP="00343E4E">
      <w:pPr>
        <w:jc w:val="both"/>
        <w:rPr>
          <w:rFonts w:cs="Arial"/>
          <w:lang w:val="en-US"/>
        </w:rPr>
      </w:pPr>
    </w:p>
    <w:p w14:paraId="31594F29" w14:textId="444174CC" w:rsidR="00343E4E" w:rsidRPr="002C7C1E" w:rsidRDefault="5F158F3A" w:rsidP="107F71AF">
      <w:pPr>
        <w:jc w:val="both"/>
        <w:rPr>
          <w:lang w:val="en-US"/>
        </w:rPr>
      </w:pPr>
      <w:r>
        <w:rPr>
          <w:noProof/>
          <w:lang w:val="fr-FR" w:eastAsia="fr-FR"/>
        </w:rPr>
        <w:drawing>
          <wp:inline distT="0" distB="0" distL="0" distR="0" wp14:anchorId="702F871B" wp14:editId="76ACF705">
            <wp:extent cx="5753098" cy="533400"/>
            <wp:effectExtent l="0" t="0" r="0" b="0"/>
            <wp:docPr id="1632828449" name="Picture 1942267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267995"/>
                    <pic:cNvPicPr/>
                  </pic:nvPicPr>
                  <pic:blipFill>
                    <a:blip r:embed="rId53">
                      <a:extLst>
                        <a:ext uri="{28A0092B-C50C-407E-A947-70E740481C1C}">
                          <a14:useLocalDpi xmlns:a14="http://schemas.microsoft.com/office/drawing/2010/main" val="0"/>
                        </a:ext>
                      </a:extLst>
                    </a:blip>
                    <a:stretch>
                      <a:fillRect/>
                    </a:stretch>
                  </pic:blipFill>
                  <pic:spPr>
                    <a:xfrm>
                      <a:off x="0" y="0"/>
                      <a:ext cx="5753098" cy="533400"/>
                    </a:xfrm>
                    <a:prstGeom prst="rect">
                      <a:avLst/>
                    </a:prstGeom>
                  </pic:spPr>
                </pic:pic>
              </a:graphicData>
            </a:graphic>
          </wp:inline>
        </w:drawing>
      </w:r>
    </w:p>
    <w:p w14:paraId="4A3E9A0E" w14:textId="687453AE" w:rsidR="00343E4E" w:rsidRDefault="00343E4E" w:rsidP="00343E4E">
      <w:pPr>
        <w:pStyle w:val="Legend"/>
        <w:rPr>
          <w:rFonts w:ascii="Arial" w:hAnsi="Arial" w:cs="Arial"/>
        </w:rPr>
      </w:pPr>
      <w:r>
        <w:rPr>
          <w:rFonts w:ascii="Arial" w:hAnsi="Arial" w:cs="Arial"/>
        </w:rPr>
        <w:t xml:space="preserve">Table </w:t>
      </w:r>
      <w:r>
        <w:rPr>
          <w:rFonts w:ascii="Arial" w:hAnsi="Arial" w:cs="Arial"/>
        </w:rPr>
        <w:fldChar w:fldCharType="begin"/>
      </w:r>
      <w:r>
        <w:rPr>
          <w:rFonts w:ascii="Arial" w:hAnsi="Arial" w:cs="Arial"/>
        </w:rPr>
        <w:instrText xml:space="preserve"> SEQ Table \* ARABIC </w:instrText>
      </w:r>
      <w:r>
        <w:rPr>
          <w:rFonts w:ascii="Arial" w:hAnsi="Arial" w:cs="Arial"/>
        </w:rPr>
        <w:fldChar w:fldCharType="separate"/>
      </w:r>
      <w:r w:rsidR="005D6973">
        <w:rPr>
          <w:rFonts w:ascii="Arial" w:hAnsi="Arial" w:cs="Arial"/>
          <w:noProof/>
        </w:rPr>
        <w:t>17</w:t>
      </w:r>
      <w:r>
        <w:rPr>
          <w:rFonts w:ascii="Arial" w:hAnsi="Arial" w:cs="Arial"/>
        </w:rPr>
        <w:fldChar w:fldCharType="end"/>
      </w:r>
      <w:r>
        <w:rPr>
          <w:rFonts w:ascii="Arial" w:hAnsi="Arial" w:cs="Arial"/>
        </w:rPr>
        <w:t xml:space="preserve"> Anticipated instalments of the grant as a percentage of eligible costs every year</w:t>
      </w:r>
    </w:p>
    <w:p w14:paraId="5EA8F3D6" w14:textId="2546CC4F" w:rsidR="00343E4E" w:rsidRDefault="00343E4E" w:rsidP="00343E4E">
      <w:pPr>
        <w:pStyle w:val="Standard"/>
        <w:rPr>
          <w:rFonts w:ascii="Arial" w:hAnsi="Arial" w:cs="Arial"/>
        </w:rPr>
      </w:pPr>
    </w:p>
    <w:p w14:paraId="129F3009" w14:textId="58A7F01F" w:rsidR="00343E4E" w:rsidRDefault="00343E4E" w:rsidP="00343E4E">
      <w:pPr>
        <w:pStyle w:val="Standard"/>
        <w:rPr>
          <w:rFonts w:ascii="Arial" w:hAnsi="Arial" w:cs="Arial"/>
        </w:rPr>
      </w:pPr>
      <w:r w:rsidRPr="107F71AF">
        <w:rPr>
          <w:rFonts w:ascii="Arial" w:hAnsi="Arial" w:cs="Arial"/>
        </w:rPr>
        <w:t>Based on these instalments, the pre-tax discounted value (at 8.3 </w:t>
      </w:r>
      <w:commentRangeStart w:id="288"/>
      <w:r w:rsidRPr="107F71AF">
        <w:rPr>
          <w:rFonts w:ascii="Arial" w:hAnsi="Arial" w:cs="Arial"/>
        </w:rPr>
        <w:t>%</w:t>
      </w:r>
      <w:r w:rsidR="5CA26CD6" w:rsidRPr="107F71AF">
        <w:rPr>
          <w:rFonts w:ascii="Arial" w:hAnsi="Arial" w:cs="Arial"/>
        </w:rPr>
        <w:t>/11,6%</w:t>
      </w:r>
      <w:r w:rsidRPr="107F71AF">
        <w:rPr>
          <w:rFonts w:ascii="Arial" w:hAnsi="Arial" w:cs="Arial"/>
        </w:rPr>
        <w:t xml:space="preserve">) </w:t>
      </w:r>
      <w:commentRangeEnd w:id="288"/>
      <w:r w:rsidR="00BE450A">
        <w:rPr>
          <w:rStyle w:val="Marquedecommentaire"/>
          <w:rFonts w:ascii="Arial" w:hAnsi="Arial" w:cs="Times New Roman"/>
          <w:lang w:val="en-GB"/>
        </w:rPr>
        <w:commentReference w:id="288"/>
      </w:r>
      <w:r w:rsidRPr="107F71AF">
        <w:rPr>
          <w:rFonts w:ascii="Arial" w:hAnsi="Arial" w:cs="Arial"/>
        </w:rPr>
        <w:t xml:space="preserve">of the </w:t>
      </w:r>
      <w:r w:rsidR="235502FE" w:rsidRPr="107F71AF">
        <w:rPr>
          <w:rFonts w:ascii="Arial" w:hAnsi="Arial" w:cs="Arial"/>
        </w:rPr>
        <w:t>4</w:t>
      </w:r>
      <w:r w:rsidR="36AFFDBB" w:rsidRPr="47D3C9D4">
        <w:rPr>
          <w:rFonts w:ascii="Arial" w:hAnsi="Arial" w:cs="Arial"/>
        </w:rPr>
        <w:t>9,3</w:t>
      </w:r>
      <w:r w:rsidRPr="107F71AF">
        <w:rPr>
          <w:rFonts w:ascii="Arial" w:hAnsi="Arial" w:cs="Arial"/>
        </w:rPr>
        <w:t xml:space="preserve"> M€ nominal grant amounts to </w:t>
      </w:r>
      <w:r w:rsidR="17EF1E0D" w:rsidRPr="703BCA5D">
        <w:rPr>
          <w:rFonts w:ascii="Arial" w:hAnsi="Arial" w:cs="Arial"/>
        </w:rPr>
        <w:t>3</w:t>
      </w:r>
      <w:r w:rsidR="646BC4B9" w:rsidRPr="703BCA5D">
        <w:rPr>
          <w:rFonts w:ascii="Arial" w:hAnsi="Arial" w:cs="Arial"/>
        </w:rPr>
        <w:t>8,5</w:t>
      </w:r>
      <w:r w:rsidR="7782486D" w:rsidRPr="703BCA5D">
        <w:rPr>
          <w:rFonts w:ascii="Arial" w:hAnsi="Arial" w:cs="Arial"/>
        </w:rPr>
        <w:t>M</w:t>
      </w:r>
      <w:r w:rsidRPr="107F71AF">
        <w:rPr>
          <w:rFonts w:ascii="Arial" w:hAnsi="Arial" w:cs="Arial"/>
        </w:rPr>
        <w:t>€ and its post-tax discounted value (at 8.3 %</w:t>
      </w:r>
      <w:r w:rsidR="68EDD9B4" w:rsidRPr="107F71AF">
        <w:rPr>
          <w:rFonts w:ascii="Arial" w:hAnsi="Arial" w:cs="Arial"/>
        </w:rPr>
        <w:t>/11,</w:t>
      </w:r>
      <w:del w:id="289" w:author="Marc ISABELLE" w:date="2020-06-29T09:29:00Z">
        <w:r w:rsidR="68EDD9B4" w:rsidRPr="107F71AF" w:rsidDel="00BE450A">
          <w:rPr>
            <w:rFonts w:ascii="Arial" w:hAnsi="Arial" w:cs="Arial"/>
          </w:rPr>
          <w:delText>3</w:delText>
        </w:r>
      </w:del>
      <w:ins w:id="290" w:author="Marc ISABELLE" w:date="2020-06-29T09:29:00Z">
        <w:r w:rsidR="00BE450A">
          <w:rPr>
            <w:rFonts w:ascii="Arial" w:hAnsi="Arial" w:cs="Arial"/>
          </w:rPr>
          <w:t>6</w:t>
        </w:r>
      </w:ins>
      <w:r w:rsidR="68EDD9B4" w:rsidRPr="107F71AF">
        <w:rPr>
          <w:rFonts w:ascii="Arial" w:hAnsi="Arial" w:cs="Arial"/>
        </w:rPr>
        <w:t>%</w:t>
      </w:r>
      <w:r w:rsidRPr="107F71AF">
        <w:rPr>
          <w:rFonts w:ascii="Arial" w:hAnsi="Arial" w:cs="Arial"/>
        </w:rPr>
        <w:t>) amounts to 1</w:t>
      </w:r>
      <w:r w:rsidR="0A70D72F" w:rsidRPr="107F71AF">
        <w:rPr>
          <w:rFonts w:ascii="Arial" w:hAnsi="Arial" w:cs="Arial"/>
        </w:rPr>
        <w:t>0,</w:t>
      </w:r>
      <w:r w:rsidR="254680CE" w:rsidRPr="169FE806">
        <w:rPr>
          <w:rFonts w:ascii="Arial" w:hAnsi="Arial" w:cs="Arial"/>
        </w:rPr>
        <w:t>9</w:t>
      </w:r>
      <w:r w:rsidRPr="107F71AF">
        <w:rPr>
          <w:rFonts w:ascii="Arial" w:hAnsi="Arial" w:cs="Arial"/>
        </w:rPr>
        <w:t> M€: it is equal to the Funding gap.</w:t>
      </w:r>
    </w:p>
    <w:p w14:paraId="00029434" w14:textId="2546CC4F" w:rsidR="00343E4E" w:rsidRDefault="00343E4E" w:rsidP="00343E4E">
      <w:pPr>
        <w:pStyle w:val="Standard"/>
        <w:rPr>
          <w:rFonts w:ascii="Arial" w:hAnsi="Arial" w:cs="Arial"/>
        </w:rPr>
      </w:pPr>
    </w:p>
    <w:p w14:paraId="7DFC3493" w14:textId="6D7AE024" w:rsidR="00343E4E" w:rsidRDefault="00343E4E" w:rsidP="00343E4E">
      <w:pPr>
        <w:rPr>
          <w:rFonts w:cs="Arial"/>
          <w:lang w:val="en-US"/>
        </w:rPr>
      </w:pPr>
    </w:p>
    <w:bookmarkEnd w:id="280"/>
    <w:p w14:paraId="3AD03C7C" w14:textId="36993995" w:rsidR="00553345" w:rsidRPr="0015670F" w:rsidRDefault="00553345" w:rsidP="50202730">
      <w:pPr>
        <w:pStyle w:val="ITAbsatzohneNr"/>
        <w:spacing w:after="120"/>
        <w:jc w:val="both"/>
        <w:rPr>
          <w:i/>
          <w:iCs/>
          <w:sz w:val="22"/>
          <w:szCs w:val="22"/>
          <w:lang w:val="en-GB"/>
        </w:rPr>
      </w:pPr>
    </w:p>
    <w:p w14:paraId="418DCC9C" w14:textId="30E56843" w:rsidR="00786ECF" w:rsidRDefault="00786ECF" w:rsidP="00786ECF">
      <w:pPr>
        <w:pStyle w:val="ITberschrift1"/>
        <w:numPr>
          <w:ilvl w:val="0"/>
          <w:numId w:val="90"/>
        </w:numPr>
        <w:tabs>
          <w:tab w:val="clear" w:pos="680"/>
        </w:tabs>
        <w:rPr>
          <w:lang w:val="en-GB"/>
        </w:rPr>
      </w:pPr>
      <w:bookmarkStart w:id="291" w:name="_Toc42768593"/>
      <w:bookmarkStart w:id="292" w:name="_Toc42548314"/>
      <w:bookmarkStart w:id="293" w:name="_Toc44068422"/>
      <w:bookmarkStart w:id="294" w:name="_Toc35882907"/>
      <w:bookmarkStart w:id="295" w:name="_Toc509925461"/>
      <w:bookmarkStart w:id="296" w:name="_Toc27129571"/>
      <w:r w:rsidRPr="50202730">
        <w:rPr>
          <w:lang w:val="en-GB"/>
        </w:rPr>
        <w:lastRenderedPageBreak/>
        <w:t>Spill-over Effects</w:t>
      </w:r>
      <w:bookmarkEnd w:id="291"/>
      <w:bookmarkEnd w:id="292"/>
      <w:bookmarkEnd w:id="293"/>
    </w:p>
    <w:p w14:paraId="77EF542F" w14:textId="46E2AEEC" w:rsidR="00786ECF" w:rsidRDefault="00786ECF" w:rsidP="50202730">
      <w:pPr>
        <w:pStyle w:val="ITAbsatzohneNr"/>
        <w:jc w:val="both"/>
        <w:rPr>
          <w:sz w:val="22"/>
          <w:szCs w:val="22"/>
          <w:lang w:val="en-US"/>
        </w:rPr>
      </w:pPr>
      <w:r w:rsidRPr="50202730">
        <w:rPr>
          <w:sz w:val="22"/>
          <w:szCs w:val="22"/>
          <w:lang w:val="en-GB"/>
        </w:rPr>
        <w:t>Different dissemination activities, ranging from awareness to exploitation, are proposed by Engie to ensure the translation of developments and outputs into new findings and market opportunities for third parties (research organisations, companies, Members States, industrial sectors). The objective is to reach the fullest range of potential users and uses among research, social, investment and policy makers. Engie</w:t>
      </w:r>
      <w:commentRangeStart w:id="297"/>
      <w:r w:rsidRPr="50202730">
        <w:rPr>
          <w:sz w:val="22"/>
          <w:szCs w:val="22"/>
          <w:lang w:val="en-GB"/>
        </w:rPr>
        <w:t xml:space="preserve"> developed a specific Work Package </w:t>
      </w:r>
      <w:commentRangeEnd w:id="297"/>
      <w:r>
        <w:rPr>
          <w:rStyle w:val="Marquedecommentaire"/>
        </w:rPr>
        <w:commentReference w:id="297"/>
      </w:r>
      <w:r w:rsidRPr="50202730">
        <w:rPr>
          <w:sz w:val="22"/>
          <w:szCs w:val="22"/>
          <w:lang w:val="en-GB"/>
        </w:rPr>
        <w:t xml:space="preserve">in the project’s global Work Plan for planning all dissemination actions (WP </w:t>
      </w:r>
      <w:r w:rsidR="00312AE3">
        <w:rPr>
          <w:sz w:val="22"/>
          <w:szCs w:val="22"/>
          <w:lang w:val="en-GB"/>
        </w:rPr>
        <w:t>6</w:t>
      </w:r>
      <w:r w:rsidRPr="50202730">
        <w:rPr>
          <w:sz w:val="22"/>
          <w:szCs w:val="22"/>
          <w:lang w:val="en-GB"/>
        </w:rPr>
        <w:t>). These actions are targeted towards companies, research organisations that are not direct participants in the IPCEI on Hydrogen, towards Member States that are not supporting the IPCEI on Hydrogen and towards industrial sectors that are not represented in the IPCEI on Hydrogen.</w:t>
      </w:r>
    </w:p>
    <w:p w14:paraId="337D9546" w14:textId="5493E509" w:rsidR="00786ECF" w:rsidRDefault="00786ECF" w:rsidP="50202730">
      <w:pPr>
        <w:pStyle w:val="ITAbsatzohneNr"/>
        <w:rPr>
          <w:sz w:val="22"/>
          <w:szCs w:val="22"/>
          <w:lang w:val="en-GB"/>
        </w:rPr>
      </w:pPr>
    </w:p>
    <w:p w14:paraId="73D45E31" w14:textId="6A2C3712" w:rsidR="00786ECF" w:rsidRDefault="00786ECF" w:rsidP="00786ECF">
      <w:pPr>
        <w:pStyle w:val="ITberschrift11"/>
        <w:numPr>
          <w:ilvl w:val="1"/>
          <w:numId w:val="90"/>
        </w:numPr>
        <w:rPr>
          <w:lang w:val="en-GB"/>
        </w:rPr>
      </w:pPr>
      <w:bookmarkStart w:id="298" w:name="_Toc42768594"/>
      <w:bookmarkStart w:id="299" w:name="_Toc42548315"/>
      <w:bookmarkStart w:id="300" w:name="_Toc44068423"/>
      <w:r w:rsidRPr="50202730">
        <w:rPr>
          <w:lang w:val="en-GB"/>
        </w:rPr>
        <w:t>Spill-over by non-protected results diffusion</w:t>
      </w:r>
      <w:bookmarkEnd w:id="298"/>
      <w:bookmarkEnd w:id="299"/>
      <w:bookmarkEnd w:id="300"/>
    </w:p>
    <w:p w14:paraId="352E6DBF" w14:textId="0CFA5FEA" w:rsidR="00786ECF" w:rsidRDefault="00786ECF" w:rsidP="50202730">
      <w:pPr>
        <w:pStyle w:val="ITAbsatzohneNr"/>
        <w:jc w:val="both"/>
        <w:rPr>
          <w:sz w:val="22"/>
          <w:szCs w:val="22"/>
          <w:lang w:val="en-GB"/>
        </w:rPr>
      </w:pPr>
      <w:r w:rsidRPr="50202730">
        <w:rPr>
          <w:sz w:val="22"/>
          <w:szCs w:val="22"/>
          <w:lang w:val="en-GB"/>
        </w:rPr>
        <w:t xml:space="preserve">Engie commits to open up its </w:t>
      </w:r>
      <w:r w:rsidR="007E1617" w:rsidRPr="50202730">
        <w:rPr>
          <w:sz w:val="22"/>
          <w:szCs w:val="22"/>
          <w:lang w:val="en-GB"/>
        </w:rPr>
        <w:t>Cryogenic</w:t>
      </w:r>
      <w:r w:rsidRPr="50202730">
        <w:rPr>
          <w:sz w:val="22"/>
          <w:szCs w:val="22"/>
          <w:lang w:val="en-GB"/>
        </w:rPr>
        <w:t xml:space="preserve"> test platform which will result from the </w:t>
      </w:r>
      <w:proofErr w:type="spellStart"/>
      <w:r w:rsidRPr="50202730">
        <w:rPr>
          <w:sz w:val="22"/>
          <w:szCs w:val="22"/>
          <w:lang w:val="en-GB"/>
        </w:rPr>
        <w:t>Elhyse</w:t>
      </w:r>
      <w:proofErr w:type="spellEnd"/>
      <w:r w:rsidRPr="50202730">
        <w:rPr>
          <w:sz w:val="22"/>
          <w:szCs w:val="22"/>
          <w:lang w:val="en-GB"/>
        </w:rPr>
        <w:t xml:space="preserve"> project. Third-party access to European companies from other sectors (microprocessors, </w:t>
      </w:r>
      <w:commentRangeStart w:id="301"/>
      <w:r w:rsidRPr="50202730">
        <w:rPr>
          <w:sz w:val="22"/>
          <w:szCs w:val="22"/>
          <w:lang w:val="en-GB"/>
        </w:rPr>
        <w:t>etc.</w:t>
      </w:r>
      <w:commentRangeEnd w:id="301"/>
      <w:r>
        <w:rPr>
          <w:rStyle w:val="Marquedecommentaire"/>
        </w:rPr>
        <w:commentReference w:id="301"/>
      </w:r>
      <w:r w:rsidRPr="50202730">
        <w:rPr>
          <w:sz w:val="22"/>
          <w:szCs w:val="22"/>
          <w:lang w:val="en-GB"/>
        </w:rPr>
        <w:t>) will be granted at market price on a transparent and non-discriminatory basis. This will improve knowledge in other sectors e.g. on materials resistance at very low temperatures.</w:t>
      </w:r>
    </w:p>
    <w:p w14:paraId="5134FA3F" w14:textId="43D48ABB" w:rsidR="00786ECF" w:rsidRDefault="00786ECF" w:rsidP="50202730">
      <w:pPr>
        <w:pStyle w:val="ITAbsatzohneNr"/>
        <w:jc w:val="both"/>
        <w:rPr>
          <w:sz w:val="22"/>
          <w:szCs w:val="22"/>
          <w:lang w:val="en-GB"/>
        </w:rPr>
      </w:pPr>
    </w:p>
    <w:p w14:paraId="78713620" w14:textId="0977BED1" w:rsidR="00786ECF" w:rsidRDefault="00786ECF" w:rsidP="50202730">
      <w:pPr>
        <w:pStyle w:val="ITAbsatzohneNr"/>
        <w:jc w:val="both"/>
        <w:rPr>
          <w:sz w:val="22"/>
          <w:szCs w:val="22"/>
          <w:lang w:val="en-GB"/>
        </w:rPr>
      </w:pPr>
      <w:r w:rsidRPr="50202730">
        <w:rPr>
          <w:sz w:val="22"/>
          <w:szCs w:val="22"/>
          <w:lang w:val="en-GB"/>
        </w:rPr>
        <w:t xml:space="preserve">The project will have a very high scientific content and as such, Engie will commit to diffusing these results. The content of the diffusion will be </w:t>
      </w:r>
      <w:commentRangeStart w:id="302"/>
      <w:r w:rsidRPr="50202730">
        <w:rPr>
          <w:sz w:val="22"/>
          <w:szCs w:val="22"/>
          <w:lang w:val="en-GB"/>
        </w:rPr>
        <w:t xml:space="preserve">related to the R&amp;D on a large liquid hydrogen production plant </w:t>
      </w:r>
      <w:commentRangeEnd w:id="302"/>
      <w:r>
        <w:rPr>
          <w:rStyle w:val="Marquedecommentaire"/>
        </w:rPr>
        <w:commentReference w:id="302"/>
      </w:r>
      <w:r w:rsidRPr="50202730">
        <w:rPr>
          <w:sz w:val="22"/>
          <w:szCs w:val="22"/>
          <w:lang w:val="en-GB"/>
        </w:rPr>
        <w:t xml:space="preserve">and method of diffusion will be through </w:t>
      </w:r>
      <w:commentRangeStart w:id="303"/>
      <w:commentRangeStart w:id="304"/>
      <w:r w:rsidRPr="50202730">
        <w:rPr>
          <w:sz w:val="22"/>
          <w:szCs w:val="22"/>
          <w:lang w:val="en-GB"/>
        </w:rPr>
        <w:t>publication in European scientific journals</w:t>
      </w:r>
      <w:commentRangeEnd w:id="303"/>
      <w:r>
        <w:rPr>
          <w:rStyle w:val="Marquedecommentaire"/>
        </w:rPr>
        <w:commentReference w:id="303"/>
      </w:r>
      <w:commentRangeEnd w:id="304"/>
      <w:r w:rsidR="00B61ECC">
        <w:rPr>
          <w:rStyle w:val="Marquedecommentaire"/>
          <w:lang w:val="en-GB"/>
        </w:rPr>
        <w:commentReference w:id="304"/>
      </w:r>
      <w:r w:rsidRPr="50202730">
        <w:rPr>
          <w:sz w:val="22"/>
          <w:szCs w:val="22"/>
          <w:lang w:val="en-GB"/>
        </w:rPr>
        <w:t>.</w:t>
      </w:r>
    </w:p>
    <w:p w14:paraId="2A365167" w14:textId="24D21FAB" w:rsidR="00786ECF" w:rsidRDefault="00786ECF" w:rsidP="50202730">
      <w:pPr>
        <w:pStyle w:val="ITAbsatzohneNr"/>
        <w:jc w:val="both"/>
        <w:rPr>
          <w:sz w:val="22"/>
          <w:szCs w:val="22"/>
          <w:lang w:val="en-GB"/>
        </w:rPr>
      </w:pPr>
    </w:p>
    <w:p w14:paraId="00DDA5ED" w14:textId="549A3A8F" w:rsidR="00786ECF" w:rsidRDefault="00786ECF" w:rsidP="50202730">
      <w:pPr>
        <w:pStyle w:val="ITAbsatzohneNr"/>
        <w:jc w:val="both"/>
        <w:rPr>
          <w:sz w:val="22"/>
          <w:szCs w:val="22"/>
          <w:lang w:val="en-GB"/>
        </w:rPr>
      </w:pPr>
      <w:r w:rsidRPr="50202730">
        <w:rPr>
          <w:sz w:val="22"/>
          <w:szCs w:val="22"/>
          <w:lang w:val="en-GB"/>
        </w:rPr>
        <w:t>Engie also commits to create an on-site event</w:t>
      </w:r>
      <w:r w:rsidR="0036778D">
        <w:rPr>
          <w:sz w:val="22"/>
          <w:szCs w:val="22"/>
          <w:lang w:val="en-GB"/>
        </w:rPr>
        <w:t xml:space="preserve"> at least </w:t>
      </w:r>
      <w:r w:rsidR="00F63F5E">
        <w:rPr>
          <w:sz w:val="22"/>
          <w:szCs w:val="22"/>
          <w:lang w:val="en-GB"/>
        </w:rPr>
        <w:t>2</w:t>
      </w:r>
      <w:r w:rsidRPr="50202730">
        <w:rPr>
          <w:sz w:val="22"/>
          <w:szCs w:val="22"/>
          <w:lang w:val="en-GB"/>
        </w:rPr>
        <w:t xml:space="preserve"> </w:t>
      </w:r>
      <w:commentRangeStart w:id="305"/>
      <w:r w:rsidRPr="50202730">
        <w:rPr>
          <w:sz w:val="22"/>
          <w:szCs w:val="22"/>
          <w:lang w:val="en-GB"/>
        </w:rPr>
        <w:t>“</w:t>
      </w:r>
      <w:proofErr w:type="spellStart"/>
      <w:r w:rsidRPr="50202730">
        <w:rPr>
          <w:sz w:val="22"/>
          <w:szCs w:val="22"/>
          <w:lang w:val="en-GB"/>
        </w:rPr>
        <w:t>journée</w:t>
      </w:r>
      <w:proofErr w:type="spellEnd"/>
      <w:r w:rsidRPr="50202730">
        <w:rPr>
          <w:sz w:val="22"/>
          <w:szCs w:val="22"/>
          <w:lang w:val="en-GB"/>
        </w:rPr>
        <w:t xml:space="preserve"> </w:t>
      </w:r>
      <w:proofErr w:type="spellStart"/>
      <w:r w:rsidRPr="50202730">
        <w:rPr>
          <w:sz w:val="22"/>
          <w:szCs w:val="22"/>
          <w:lang w:val="en-GB"/>
        </w:rPr>
        <w:t>porte</w:t>
      </w:r>
      <w:r w:rsidR="007E1617" w:rsidRPr="50202730">
        <w:rPr>
          <w:sz w:val="22"/>
          <w:szCs w:val="22"/>
          <w:lang w:val="en-GB"/>
        </w:rPr>
        <w:t>s</w:t>
      </w:r>
      <w:proofErr w:type="spellEnd"/>
      <w:r w:rsidRPr="50202730">
        <w:rPr>
          <w:sz w:val="22"/>
          <w:szCs w:val="22"/>
          <w:lang w:val="en-GB"/>
        </w:rPr>
        <w:t xml:space="preserve"> </w:t>
      </w:r>
      <w:proofErr w:type="spellStart"/>
      <w:r w:rsidRPr="50202730">
        <w:rPr>
          <w:sz w:val="22"/>
          <w:szCs w:val="22"/>
          <w:lang w:val="en-GB"/>
        </w:rPr>
        <w:t>ouverte</w:t>
      </w:r>
      <w:r w:rsidR="007E1617" w:rsidRPr="50202730">
        <w:rPr>
          <w:sz w:val="22"/>
          <w:szCs w:val="22"/>
          <w:lang w:val="en-GB"/>
        </w:rPr>
        <w:t>s</w:t>
      </w:r>
      <w:proofErr w:type="spellEnd"/>
      <w:r w:rsidRPr="50202730">
        <w:rPr>
          <w:sz w:val="22"/>
          <w:szCs w:val="22"/>
          <w:lang w:val="en-GB"/>
        </w:rPr>
        <w:t xml:space="preserve">” </w:t>
      </w:r>
      <w:commentRangeEnd w:id="305"/>
      <w:r>
        <w:rPr>
          <w:rStyle w:val="Marquedecommentaire"/>
        </w:rPr>
        <w:commentReference w:id="305"/>
      </w:r>
      <w:r w:rsidR="00F63F5E">
        <w:rPr>
          <w:sz w:val="22"/>
          <w:szCs w:val="22"/>
          <w:lang w:val="en-GB"/>
        </w:rPr>
        <w:t xml:space="preserve"> per year </w:t>
      </w:r>
      <w:r w:rsidRPr="50202730">
        <w:rPr>
          <w:sz w:val="22"/>
          <w:szCs w:val="22"/>
          <w:lang w:val="en-GB"/>
        </w:rPr>
        <w:t xml:space="preserve">to explain the liquid H2 production chain and ship refuelling system. Target audience </w:t>
      </w:r>
      <w:commentRangeStart w:id="306"/>
      <w:r w:rsidRPr="50202730">
        <w:rPr>
          <w:sz w:val="22"/>
          <w:szCs w:val="22"/>
          <w:lang w:val="en-GB"/>
        </w:rPr>
        <w:t>could be ports / local authorities / shipowners / airports / train companies and green mobility foundations</w:t>
      </w:r>
      <w:commentRangeEnd w:id="306"/>
      <w:r>
        <w:rPr>
          <w:rStyle w:val="Marquedecommentaire"/>
        </w:rPr>
        <w:commentReference w:id="306"/>
      </w:r>
      <w:r w:rsidRPr="50202730">
        <w:rPr>
          <w:sz w:val="22"/>
          <w:szCs w:val="22"/>
          <w:lang w:val="en-GB"/>
        </w:rPr>
        <w:t>.</w:t>
      </w:r>
    </w:p>
    <w:p w14:paraId="52332FD7" w14:textId="3C18F939" w:rsidR="00786ECF" w:rsidRDefault="00786ECF" w:rsidP="50202730">
      <w:pPr>
        <w:pStyle w:val="ITAbsatzohneNr"/>
        <w:jc w:val="both"/>
        <w:rPr>
          <w:sz w:val="22"/>
          <w:szCs w:val="22"/>
          <w:lang w:val="en-GB"/>
        </w:rPr>
      </w:pPr>
    </w:p>
    <w:p w14:paraId="10BF3489" w14:textId="429A4639" w:rsidR="00786ECF" w:rsidRDefault="00786ECF" w:rsidP="50202730">
      <w:pPr>
        <w:pStyle w:val="ITAbsatzohneNr"/>
        <w:jc w:val="both"/>
        <w:rPr>
          <w:sz w:val="22"/>
          <w:szCs w:val="22"/>
          <w:lang w:val="en-GB"/>
        </w:rPr>
      </w:pPr>
      <w:r w:rsidRPr="50202730">
        <w:rPr>
          <w:sz w:val="22"/>
          <w:szCs w:val="22"/>
          <w:lang w:val="en-GB"/>
        </w:rPr>
        <w:t xml:space="preserve">For a less business audience Engie also commits to developing various communication tools to explain green mobility initiatives aimed at ships which are based on hydrogen. The target audience would </w:t>
      </w:r>
      <w:commentRangeStart w:id="307"/>
      <w:r w:rsidRPr="50202730">
        <w:rPr>
          <w:sz w:val="22"/>
          <w:szCs w:val="22"/>
          <w:lang w:val="en-GB"/>
        </w:rPr>
        <w:t>be schools, professional forums and conferences</w:t>
      </w:r>
      <w:commentRangeEnd w:id="307"/>
      <w:r>
        <w:rPr>
          <w:rStyle w:val="Marquedecommentaire"/>
        </w:rPr>
        <w:commentReference w:id="307"/>
      </w:r>
      <w:r w:rsidRPr="50202730">
        <w:rPr>
          <w:sz w:val="22"/>
          <w:szCs w:val="22"/>
          <w:lang w:val="en-GB"/>
        </w:rPr>
        <w:t xml:space="preserve">. To achieve this communication task Engie would create videos, photos infographics, etc. </w:t>
      </w:r>
    </w:p>
    <w:p w14:paraId="124F1A27" w14:textId="093440BA" w:rsidR="00786ECF" w:rsidRDefault="00786ECF" w:rsidP="50202730">
      <w:pPr>
        <w:pStyle w:val="ITAbsatzohneNr"/>
        <w:rPr>
          <w:i/>
          <w:iCs/>
          <w:sz w:val="22"/>
          <w:szCs w:val="22"/>
          <w:lang w:val="en-GB"/>
        </w:rPr>
      </w:pPr>
    </w:p>
    <w:p w14:paraId="7FAB0E59" w14:textId="193F2398" w:rsidR="00786ECF" w:rsidRDefault="00786ECF" w:rsidP="00786ECF">
      <w:pPr>
        <w:pStyle w:val="ITberschrift11"/>
        <w:numPr>
          <w:ilvl w:val="1"/>
          <w:numId w:val="90"/>
        </w:numPr>
        <w:rPr>
          <w:lang w:val="en-GB"/>
        </w:rPr>
      </w:pPr>
      <w:bookmarkStart w:id="308" w:name="_Toc42768595"/>
      <w:bookmarkStart w:id="309" w:name="_Toc42548316"/>
      <w:bookmarkStart w:id="310" w:name="_Toc44068424"/>
      <w:r w:rsidRPr="50202730">
        <w:rPr>
          <w:lang w:val="en-GB"/>
        </w:rPr>
        <w:t>Spill-over by IP protected results diffusion</w:t>
      </w:r>
      <w:bookmarkEnd w:id="308"/>
      <w:bookmarkEnd w:id="309"/>
      <w:bookmarkEnd w:id="310"/>
    </w:p>
    <w:p w14:paraId="605277C6" w14:textId="382F8BF1" w:rsidR="00786ECF" w:rsidRDefault="00786ECF" w:rsidP="50202730">
      <w:pPr>
        <w:pStyle w:val="ITAbsatzohneNr"/>
        <w:jc w:val="both"/>
        <w:rPr>
          <w:sz w:val="22"/>
          <w:szCs w:val="22"/>
          <w:lang w:val="en-GB"/>
        </w:rPr>
      </w:pPr>
      <w:r w:rsidRPr="50202730">
        <w:rPr>
          <w:sz w:val="22"/>
          <w:szCs w:val="22"/>
          <w:lang w:val="en-GB"/>
        </w:rPr>
        <w:t>The IPCEI on Hydrogen is about the development of a complete European supply chain for low CO</w:t>
      </w:r>
      <w:r w:rsidRPr="50202730">
        <w:rPr>
          <w:sz w:val="22"/>
          <w:szCs w:val="22"/>
          <w:vertAlign w:val="subscript"/>
          <w:lang w:val="en-GB"/>
        </w:rPr>
        <w:t>2</w:t>
      </w:r>
      <w:r w:rsidRPr="50202730">
        <w:rPr>
          <w:sz w:val="22"/>
          <w:szCs w:val="22"/>
          <w:lang w:val="en-GB"/>
        </w:rPr>
        <w:t xml:space="preserve"> hydrogen technologies and applications. Many IPCEI partners will develop technological building blocks to develop this European supply chain. Some of them will be IP protected typically through filing patents. Engie is committed to develop Intellectual Property (IP) such as patents. IP creation will range from </w:t>
      </w:r>
      <w:commentRangeStart w:id="311"/>
      <w:r w:rsidRPr="50202730">
        <w:rPr>
          <w:sz w:val="22"/>
          <w:szCs w:val="22"/>
          <w:lang w:val="en-GB"/>
        </w:rPr>
        <w:t>process technology, general architecture, software, and hardware development.</w:t>
      </w:r>
      <w:commentRangeEnd w:id="311"/>
      <w:r>
        <w:rPr>
          <w:rStyle w:val="Marquedecommentaire"/>
        </w:rPr>
        <w:commentReference w:id="311"/>
      </w:r>
    </w:p>
    <w:p w14:paraId="56C9C21E" w14:textId="5719397C" w:rsidR="00786ECF" w:rsidRDefault="00786ECF" w:rsidP="50202730">
      <w:pPr>
        <w:pStyle w:val="ITAbsatzohneNr"/>
        <w:jc w:val="both"/>
        <w:rPr>
          <w:sz w:val="22"/>
          <w:szCs w:val="22"/>
          <w:lang w:val="en-GB"/>
        </w:rPr>
      </w:pPr>
    </w:p>
    <w:p w14:paraId="1528D4EA" w14:textId="0A044851" w:rsidR="00786ECF" w:rsidRDefault="00786ECF" w:rsidP="50202730">
      <w:pPr>
        <w:pStyle w:val="ITAbsatzohneNr"/>
        <w:jc w:val="both"/>
        <w:rPr>
          <w:sz w:val="22"/>
          <w:szCs w:val="22"/>
          <w:lang w:val="en-GB"/>
        </w:rPr>
      </w:pPr>
      <w:r w:rsidRPr="50202730">
        <w:rPr>
          <w:sz w:val="22"/>
          <w:szCs w:val="22"/>
          <w:lang w:val="en-GB"/>
        </w:rPr>
        <w:t>Regarding the exploitation of IP-protected results, only a very low number of exclusive IP licenses deriving from the IPCEI on Hydrogen results are expected. Indeed, the patents that will be licensed will be related mainly to generic technological building blocks; therefore, they will not be blocking for the final products or processes because alternative processes and solutions could be implemented. This will actually serve to create further innovation in Europe as wider industry takes the building blocks and then develop their own products and processes.</w:t>
      </w:r>
    </w:p>
    <w:p w14:paraId="5A7CCA95" w14:textId="374ECA52" w:rsidR="00786ECF" w:rsidRDefault="00786ECF" w:rsidP="50202730">
      <w:pPr>
        <w:pStyle w:val="ITAbsatzohneNr"/>
        <w:jc w:val="both"/>
        <w:rPr>
          <w:sz w:val="22"/>
          <w:szCs w:val="22"/>
          <w:lang w:val="en-GB"/>
        </w:rPr>
      </w:pPr>
    </w:p>
    <w:p w14:paraId="1209172D" w14:textId="0F26C302" w:rsidR="00786ECF" w:rsidRDefault="00786ECF" w:rsidP="50202730">
      <w:pPr>
        <w:pStyle w:val="ITAbsatzohneNr"/>
        <w:jc w:val="both"/>
        <w:rPr>
          <w:sz w:val="22"/>
          <w:szCs w:val="22"/>
          <w:lang w:val="en-GB"/>
        </w:rPr>
      </w:pPr>
    </w:p>
    <w:p w14:paraId="01CACBB4" w14:textId="3B49FE6F" w:rsidR="00786ECF" w:rsidRDefault="00786ECF" w:rsidP="50202730">
      <w:pPr>
        <w:pStyle w:val="ITAbsatzohneNr"/>
        <w:jc w:val="both"/>
        <w:rPr>
          <w:sz w:val="22"/>
          <w:szCs w:val="22"/>
          <w:lang w:val="en-GB"/>
        </w:rPr>
      </w:pPr>
      <w:r w:rsidRPr="50202730">
        <w:rPr>
          <w:sz w:val="22"/>
          <w:szCs w:val="22"/>
          <w:lang w:val="en-GB"/>
        </w:rPr>
        <w:t>Moreover, dissemination policies will be implemented in order to promote and stimulate new approaches regarding the licensing of generic IP building block (avoiding any blocking issues for final product), with a view to serve other application fields through different value chains in order to get wider societal impacts (e.g. in the microelectronics sector, etc.). The IP will be generated with the intent to be as open as possible in order to facilitate the best possible uptake of new technologies from the IPCEI on Hydrogen.</w:t>
      </w:r>
    </w:p>
    <w:p w14:paraId="5BF579C4" w14:textId="2248BC16" w:rsidR="00786ECF" w:rsidRDefault="00786ECF" w:rsidP="50202730">
      <w:pPr>
        <w:pStyle w:val="ITAbsatzohneNr"/>
        <w:jc w:val="both"/>
        <w:rPr>
          <w:sz w:val="22"/>
          <w:szCs w:val="22"/>
          <w:lang w:val="en-GB"/>
        </w:rPr>
      </w:pPr>
    </w:p>
    <w:p w14:paraId="734D2D54" w14:textId="758CBCB4" w:rsidR="00786ECF" w:rsidRDefault="00786ECF" w:rsidP="50202730">
      <w:pPr>
        <w:pStyle w:val="ITAbsatzohneNr"/>
        <w:jc w:val="both"/>
        <w:rPr>
          <w:sz w:val="22"/>
          <w:szCs w:val="22"/>
          <w:lang w:val="en-GB"/>
        </w:rPr>
      </w:pPr>
      <w:r w:rsidRPr="50202730">
        <w:rPr>
          <w:sz w:val="22"/>
          <w:szCs w:val="22"/>
          <w:lang w:val="en-GB"/>
        </w:rPr>
        <w:t xml:space="preserve">Engie expects to file </w:t>
      </w:r>
      <w:commentRangeStart w:id="312"/>
      <w:commentRangeStart w:id="313"/>
      <w:commentRangeStart w:id="314"/>
      <w:r w:rsidR="00C8626A">
        <w:rPr>
          <w:sz w:val="22"/>
          <w:szCs w:val="22"/>
          <w:highlight w:val="yellow"/>
          <w:lang w:val="en-GB"/>
        </w:rPr>
        <w:t>10</w:t>
      </w:r>
      <w:r w:rsidR="00C8626A" w:rsidRPr="6E550A42">
        <w:rPr>
          <w:sz w:val="22"/>
          <w:szCs w:val="22"/>
          <w:highlight w:val="yellow"/>
          <w:lang w:val="en-GB"/>
        </w:rPr>
        <w:t xml:space="preserve"> </w:t>
      </w:r>
      <w:commentRangeEnd w:id="312"/>
      <w:r w:rsidR="00C8626A">
        <w:rPr>
          <w:rStyle w:val="Marquedecommentaire"/>
        </w:rPr>
        <w:commentReference w:id="312"/>
      </w:r>
      <w:commentRangeEnd w:id="313"/>
      <w:r>
        <w:rPr>
          <w:rStyle w:val="Marquedecommentaire"/>
        </w:rPr>
        <w:commentReference w:id="313"/>
      </w:r>
      <w:commentRangeEnd w:id="314"/>
      <w:r w:rsidR="00F93CE2">
        <w:rPr>
          <w:rStyle w:val="Marquedecommentaire"/>
          <w:lang w:val="en-GB"/>
        </w:rPr>
        <w:commentReference w:id="314"/>
      </w:r>
      <w:r w:rsidRPr="50202730">
        <w:rPr>
          <w:sz w:val="22"/>
          <w:szCs w:val="22"/>
          <w:lang w:val="en-GB"/>
        </w:rPr>
        <w:t xml:space="preserve">patents on results from </w:t>
      </w:r>
      <w:proofErr w:type="spellStart"/>
      <w:r w:rsidRPr="50202730">
        <w:rPr>
          <w:sz w:val="22"/>
          <w:szCs w:val="22"/>
          <w:lang w:val="en-GB"/>
        </w:rPr>
        <w:t>Elhyse</w:t>
      </w:r>
      <w:proofErr w:type="spellEnd"/>
      <w:r w:rsidR="0301A83C" w:rsidRPr="6E550A42">
        <w:rPr>
          <w:sz w:val="22"/>
          <w:szCs w:val="22"/>
          <w:lang w:val="en-GB"/>
        </w:rPr>
        <w:t xml:space="preserve"> during 2031-</w:t>
      </w:r>
      <w:r w:rsidR="0301A83C" w:rsidRPr="65C54F3E">
        <w:rPr>
          <w:sz w:val="22"/>
          <w:szCs w:val="22"/>
          <w:lang w:val="en-GB"/>
        </w:rPr>
        <w:t>2040 period of time</w:t>
      </w:r>
      <w:r w:rsidRPr="50202730">
        <w:rPr>
          <w:sz w:val="22"/>
          <w:szCs w:val="22"/>
          <w:lang w:val="en-GB"/>
        </w:rPr>
        <w:t>, regarding the following technological building blocks:</w:t>
      </w:r>
    </w:p>
    <w:p w14:paraId="6FAD4046" w14:textId="1F7D7F35" w:rsidR="00A97FEB" w:rsidRDefault="00A97FEB" w:rsidP="00786ECF">
      <w:pPr>
        <w:pStyle w:val="ITAbsatzohneNr"/>
        <w:numPr>
          <w:ilvl w:val="0"/>
          <w:numId w:val="91"/>
        </w:numPr>
        <w:jc w:val="both"/>
        <w:rPr>
          <w:sz w:val="22"/>
          <w:szCs w:val="22"/>
          <w:lang w:val="en-GB"/>
        </w:rPr>
      </w:pPr>
      <w:r>
        <w:rPr>
          <w:sz w:val="22"/>
          <w:szCs w:val="22"/>
          <w:lang w:val="en-GB"/>
        </w:rPr>
        <w:t>Liquefaction cycle</w:t>
      </w:r>
    </w:p>
    <w:p w14:paraId="01B46754" w14:textId="4BA589DF" w:rsidR="00786ECF" w:rsidRDefault="00A97FEB" w:rsidP="00786ECF">
      <w:pPr>
        <w:pStyle w:val="ITAbsatzohneNr"/>
        <w:numPr>
          <w:ilvl w:val="0"/>
          <w:numId w:val="91"/>
        </w:numPr>
        <w:jc w:val="both"/>
        <w:rPr>
          <w:sz w:val="22"/>
          <w:szCs w:val="22"/>
          <w:lang w:val="en-GB"/>
        </w:rPr>
      </w:pPr>
      <w:r>
        <w:rPr>
          <w:sz w:val="22"/>
          <w:szCs w:val="22"/>
          <w:lang w:val="en-GB"/>
        </w:rPr>
        <w:t>Integration of the LH2 production to the global LH2 supply chain</w:t>
      </w:r>
      <w:r w:rsidR="00786ECF" w:rsidRPr="50202730">
        <w:rPr>
          <w:sz w:val="22"/>
          <w:szCs w:val="22"/>
          <w:lang w:val="en-GB"/>
        </w:rPr>
        <w:t>.</w:t>
      </w:r>
    </w:p>
    <w:p w14:paraId="00ECA496" w14:textId="086047D5" w:rsidR="00786ECF" w:rsidRDefault="00786ECF" w:rsidP="50202730">
      <w:pPr>
        <w:pStyle w:val="ITAbsatzohneNr"/>
        <w:jc w:val="both"/>
        <w:rPr>
          <w:sz w:val="22"/>
          <w:szCs w:val="22"/>
          <w:lang w:val="en-GB"/>
        </w:rPr>
      </w:pPr>
    </w:p>
    <w:p w14:paraId="1172C246" w14:textId="345EA019" w:rsidR="00786ECF" w:rsidRDefault="00786ECF" w:rsidP="50202730">
      <w:pPr>
        <w:pStyle w:val="ITAbsatzohneNr"/>
        <w:jc w:val="both"/>
        <w:rPr>
          <w:sz w:val="22"/>
          <w:szCs w:val="22"/>
          <w:lang w:val="en-GB"/>
        </w:rPr>
      </w:pPr>
      <w:r w:rsidRPr="50202730">
        <w:rPr>
          <w:sz w:val="22"/>
          <w:szCs w:val="22"/>
          <w:lang w:val="en-GB"/>
        </w:rPr>
        <w:t xml:space="preserve">Intellectual property rights on </w:t>
      </w:r>
      <w:proofErr w:type="spellStart"/>
      <w:r w:rsidRPr="50202730">
        <w:rPr>
          <w:sz w:val="22"/>
          <w:szCs w:val="22"/>
          <w:lang w:val="en-GB"/>
        </w:rPr>
        <w:t>Elhyse’s</w:t>
      </w:r>
      <w:proofErr w:type="spellEnd"/>
      <w:r w:rsidRPr="50202730">
        <w:rPr>
          <w:sz w:val="22"/>
          <w:szCs w:val="22"/>
          <w:lang w:val="en-GB"/>
        </w:rPr>
        <w:t xml:space="preserve"> results will be shared with Engie’s partner in this endeavour: Ariane Group. Engie’s IP strategy will also allow for the cross-industrial use of its IP protected results from the IPCEI on Hydrogen. More specifically, Engie’s </w:t>
      </w:r>
      <w:commentRangeStart w:id="315"/>
      <w:r w:rsidRPr="50202730">
        <w:rPr>
          <w:sz w:val="22"/>
          <w:szCs w:val="22"/>
          <w:lang w:val="en-GB"/>
        </w:rPr>
        <w:t>commits to grant FRAND licences on its IP-protected results to…</w:t>
      </w:r>
      <w:commentRangeEnd w:id="315"/>
      <w:r>
        <w:rPr>
          <w:rStyle w:val="Marquedecommentaire"/>
        </w:rPr>
        <w:commentReference w:id="315"/>
      </w:r>
    </w:p>
    <w:p w14:paraId="7A93AF3E" w14:textId="3BD4C614" w:rsidR="00786ECF" w:rsidRDefault="00786ECF" w:rsidP="50202730">
      <w:pPr>
        <w:pStyle w:val="ITAbsatzohneNr"/>
        <w:jc w:val="both"/>
        <w:rPr>
          <w:sz w:val="22"/>
          <w:szCs w:val="22"/>
          <w:lang w:val="en-GB"/>
        </w:rPr>
      </w:pPr>
    </w:p>
    <w:p w14:paraId="0EB6D6F8" w14:textId="11C58970" w:rsidR="00786ECF" w:rsidRDefault="00786ECF" w:rsidP="00786ECF">
      <w:pPr>
        <w:pStyle w:val="ITberschrift11"/>
        <w:numPr>
          <w:ilvl w:val="1"/>
          <w:numId w:val="90"/>
        </w:numPr>
        <w:rPr>
          <w:lang w:val="en-GB"/>
        </w:rPr>
      </w:pPr>
      <w:bookmarkStart w:id="316" w:name="_Toc42768596"/>
      <w:bookmarkStart w:id="317" w:name="_Toc42548317"/>
      <w:bookmarkStart w:id="318" w:name="_Toc44068425"/>
      <w:r w:rsidRPr="50202730">
        <w:rPr>
          <w:lang w:val="en-GB"/>
        </w:rPr>
        <w:t>Spill-over in the FID phase</w:t>
      </w:r>
      <w:bookmarkEnd w:id="316"/>
      <w:bookmarkEnd w:id="317"/>
      <w:bookmarkEnd w:id="318"/>
    </w:p>
    <w:p w14:paraId="17618DEF" w14:textId="26D8E5FA" w:rsidR="00786ECF" w:rsidRDefault="00786ECF" w:rsidP="50202730">
      <w:pPr>
        <w:pStyle w:val="ITAbsatzohneNr"/>
        <w:jc w:val="both"/>
        <w:rPr>
          <w:sz w:val="22"/>
          <w:szCs w:val="22"/>
          <w:lang w:val="en-GB"/>
        </w:rPr>
      </w:pPr>
      <w:r w:rsidRPr="50202730">
        <w:rPr>
          <w:sz w:val="22"/>
          <w:szCs w:val="22"/>
          <w:lang w:val="en-GB"/>
        </w:rPr>
        <w:t>Within the project timeframe, FID activities in the IPCEI on Hydrogen will lead to significant spill-over effects in downstream and upstream markets, among IPCEI partners but most importantly also beyond them. In general words, downstream and upstream markets parties will benefit in many ways from the FID phase. The IPCEI on Hydrogen will enable them to develop new equipment / instruments, new methodologies, new product applications and designs and to acquire specific skills as well as knowhow, which again can be used in cooperation with third parties (inside and outside the IPCEI).</w:t>
      </w:r>
    </w:p>
    <w:p w14:paraId="148ED940" w14:textId="4433145F" w:rsidR="00786ECF" w:rsidRDefault="00786ECF" w:rsidP="50202730">
      <w:pPr>
        <w:pStyle w:val="ITAbsatzohneNr"/>
        <w:jc w:val="both"/>
        <w:rPr>
          <w:sz w:val="22"/>
          <w:szCs w:val="22"/>
          <w:lang w:val="en-GB"/>
        </w:rPr>
      </w:pPr>
    </w:p>
    <w:p w14:paraId="47313468" w14:textId="31319A8C" w:rsidR="00786ECF" w:rsidRDefault="00786ECF" w:rsidP="50202730">
      <w:pPr>
        <w:pStyle w:val="ITAbsatzohneNr"/>
        <w:jc w:val="both"/>
        <w:rPr>
          <w:sz w:val="22"/>
          <w:szCs w:val="22"/>
          <w:lang w:val="en-GB"/>
        </w:rPr>
      </w:pPr>
      <w:r w:rsidRPr="50202730">
        <w:rPr>
          <w:sz w:val="22"/>
          <w:szCs w:val="22"/>
          <w:lang w:val="en-GB"/>
        </w:rPr>
        <w:t xml:space="preserve">A key asset of the IPCEI on Hydrogen is to embed many players from all across the hydrogen strategic value chain, either as direct or indirect participant. Additional cooperation programs will bring even more players inside and outside the Member States which fund the IPCEI. This is a strategic advantage that will make easier access to them inside the European Union. Engie’s strong implantation in France </w:t>
      </w:r>
      <w:commentRangeStart w:id="319"/>
      <w:r w:rsidRPr="50202730">
        <w:rPr>
          <w:sz w:val="22"/>
          <w:szCs w:val="22"/>
          <w:lang w:val="en-GB"/>
        </w:rPr>
        <w:t xml:space="preserve">and in Europe </w:t>
      </w:r>
      <w:r w:rsidR="00B11AC8">
        <w:rPr>
          <w:sz w:val="22"/>
          <w:szCs w:val="22"/>
          <w:lang w:val="en-GB"/>
        </w:rPr>
        <w:t xml:space="preserve">(for </w:t>
      </w:r>
      <w:r w:rsidR="009A4D3F">
        <w:rPr>
          <w:sz w:val="22"/>
          <w:szCs w:val="22"/>
          <w:lang w:val="en-GB"/>
        </w:rPr>
        <w:t>example</w:t>
      </w:r>
      <w:r w:rsidR="00B11AC8">
        <w:rPr>
          <w:sz w:val="22"/>
          <w:szCs w:val="22"/>
          <w:lang w:val="en-GB"/>
        </w:rPr>
        <w:t xml:space="preserve"> ENGIE Lab CRIGEN in</w:t>
      </w:r>
      <w:r w:rsidR="009A4D3F">
        <w:rPr>
          <w:sz w:val="22"/>
          <w:szCs w:val="22"/>
          <w:lang w:val="en-GB"/>
        </w:rPr>
        <w:t xml:space="preserve"> France, and LABORELEC in Belgium) </w:t>
      </w:r>
      <w:r w:rsidRPr="50202730">
        <w:rPr>
          <w:sz w:val="22"/>
          <w:szCs w:val="22"/>
          <w:lang w:val="en-GB"/>
        </w:rPr>
        <w:t xml:space="preserve">generally speaking </w:t>
      </w:r>
      <w:commentRangeEnd w:id="319"/>
      <w:r>
        <w:rPr>
          <w:rStyle w:val="Marquedecommentaire"/>
        </w:rPr>
        <w:commentReference w:id="319"/>
      </w:r>
      <w:r w:rsidRPr="50202730">
        <w:rPr>
          <w:sz w:val="22"/>
          <w:szCs w:val="22"/>
          <w:lang w:val="en-GB"/>
        </w:rPr>
        <w:t>will attract many actors such as research labs, SMEs, start-ups… in the context of innovation proposals around provision of hydrogen-based sustainable energy solutions.</w:t>
      </w:r>
    </w:p>
    <w:p w14:paraId="45B4508C" w14:textId="27453D07" w:rsidR="00786ECF" w:rsidRDefault="00786ECF" w:rsidP="50202730">
      <w:pPr>
        <w:pStyle w:val="ITAbsatzohneNr"/>
        <w:jc w:val="both"/>
        <w:rPr>
          <w:sz w:val="22"/>
          <w:szCs w:val="22"/>
          <w:lang w:val="en-GB"/>
        </w:rPr>
      </w:pPr>
    </w:p>
    <w:p w14:paraId="3182F1BD" w14:textId="2515D471" w:rsidR="00786ECF" w:rsidRDefault="00786ECF" w:rsidP="50202730">
      <w:pPr>
        <w:pStyle w:val="ITAbsatzohneNr"/>
        <w:jc w:val="both"/>
        <w:rPr>
          <w:sz w:val="22"/>
          <w:szCs w:val="22"/>
          <w:lang w:val="en-GB"/>
        </w:rPr>
      </w:pPr>
      <w:r w:rsidRPr="50202730">
        <w:rPr>
          <w:sz w:val="22"/>
          <w:szCs w:val="22"/>
          <w:lang w:val="en-GB"/>
        </w:rPr>
        <w:t xml:space="preserve">In the IPCEI on Hydrogen, Engie will provide access to next generation liquefaction technology as well as to new technologies issued from the FID phase to partners, large companies, SMEs and </w:t>
      </w:r>
      <w:proofErr w:type="spellStart"/>
      <w:r w:rsidRPr="50202730">
        <w:rPr>
          <w:sz w:val="22"/>
          <w:szCs w:val="22"/>
          <w:lang w:val="en-GB"/>
        </w:rPr>
        <w:t>PROs.</w:t>
      </w:r>
      <w:proofErr w:type="spellEnd"/>
      <w:r w:rsidRPr="50202730">
        <w:rPr>
          <w:sz w:val="22"/>
          <w:szCs w:val="22"/>
          <w:lang w:val="en-GB"/>
        </w:rPr>
        <w:t xml:space="preserve"> This will be very helpful </w:t>
      </w:r>
      <w:commentRangeStart w:id="320"/>
      <w:r w:rsidRPr="50202730">
        <w:rPr>
          <w:sz w:val="22"/>
          <w:szCs w:val="22"/>
          <w:lang w:val="en-GB"/>
        </w:rPr>
        <w:t>for SMEs and PROs (e.g. as listed in the Chapeau document as direct or indirect partner in all Work streams</w:t>
      </w:r>
      <w:commentRangeEnd w:id="320"/>
      <w:r w:rsidR="00B6728A">
        <w:rPr>
          <w:sz w:val="22"/>
          <w:szCs w:val="22"/>
          <w:lang w:val="en-GB"/>
        </w:rPr>
        <w:t xml:space="preserve"> and for example Fives</w:t>
      </w:r>
      <w:r>
        <w:rPr>
          <w:rStyle w:val="Marquedecommentaire"/>
        </w:rPr>
        <w:commentReference w:id="320"/>
      </w:r>
      <w:r w:rsidRPr="50202730">
        <w:rPr>
          <w:sz w:val="22"/>
          <w:szCs w:val="22"/>
          <w:lang w:val="en-GB"/>
        </w:rPr>
        <w:t>) which want to develop new applications considering the innovative liquid hydrogen full supply chain. These partners will benefit of an early access to the latest engineering methods and the most innovative testing equipment. This will empower them to shorten their development time.</w:t>
      </w:r>
    </w:p>
    <w:p w14:paraId="0780A233" w14:textId="081386B2" w:rsidR="00786ECF" w:rsidRDefault="00786ECF" w:rsidP="50202730">
      <w:pPr>
        <w:pStyle w:val="ITAbsatzohneNr"/>
        <w:jc w:val="both"/>
        <w:rPr>
          <w:sz w:val="22"/>
          <w:szCs w:val="22"/>
          <w:lang w:val="en-GB"/>
        </w:rPr>
      </w:pPr>
    </w:p>
    <w:p w14:paraId="6CDB3D64" w14:textId="57DF7377" w:rsidR="00786ECF" w:rsidRDefault="00786ECF" w:rsidP="50202730">
      <w:pPr>
        <w:pStyle w:val="ITAbsatzohneNr"/>
        <w:jc w:val="both"/>
        <w:rPr>
          <w:sz w:val="22"/>
          <w:szCs w:val="22"/>
          <w:lang w:val="en-GB"/>
        </w:rPr>
      </w:pPr>
      <w:r w:rsidRPr="50202730">
        <w:rPr>
          <w:sz w:val="22"/>
          <w:szCs w:val="22"/>
          <w:lang w:val="en-GB"/>
        </w:rPr>
        <w:t xml:space="preserve">Downstream market players (those related to mobility applications of liquid hydrogen but also industrial applications) tend to be the main contributors initiating new requirements for innovative liquid-hydrogen based solutions: new designs, new technologies, new testing </w:t>
      </w:r>
      <w:r w:rsidRPr="50202730">
        <w:rPr>
          <w:sz w:val="22"/>
          <w:szCs w:val="22"/>
          <w:lang w:val="en-GB"/>
        </w:rPr>
        <w:lastRenderedPageBreak/>
        <w:t>equipment, new supply chains. Once the need is known by a potential customer, through market studies or direct market request, a feasibility study is launched. Eventually, a decision is made in order to start R&amp;D&amp;I work. But during the R&amp;D&amp;I phase, the new methods / technologies / testing equipment / supply chains are not reliable enough. The downstream market is usually not interested to test such innovations at this stage.</w:t>
      </w:r>
    </w:p>
    <w:p w14:paraId="31CF0E61" w14:textId="0CADFA3F" w:rsidR="00786ECF" w:rsidRDefault="00786ECF" w:rsidP="50202730">
      <w:pPr>
        <w:pStyle w:val="ITAbsatzohneNr"/>
        <w:jc w:val="both"/>
        <w:rPr>
          <w:sz w:val="22"/>
          <w:szCs w:val="22"/>
          <w:lang w:val="en-GB"/>
        </w:rPr>
      </w:pPr>
    </w:p>
    <w:p w14:paraId="6F676C30" w14:textId="4C84C5A9" w:rsidR="00786ECF" w:rsidRDefault="00786ECF" w:rsidP="50202730">
      <w:pPr>
        <w:pStyle w:val="ITAbsatzohneNr"/>
        <w:jc w:val="both"/>
        <w:rPr>
          <w:sz w:val="22"/>
          <w:szCs w:val="22"/>
          <w:lang w:val="en-GB"/>
        </w:rPr>
      </w:pPr>
      <w:r w:rsidRPr="50202730">
        <w:rPr>
          <w:sz w:val="22"/>
          <w:szCs w:val="22"/>
          <w:lang w:val="en-GB"/>
        </w:rPr>
        <w:t>Conversely, when entering the FID phase, the innovative methods / technologies / testing equipment / supply chains have demonstrated their intrinsic value: functionality, reliability and a minimum level of repeatability. At this point, some engineering methods / technologies / testing equipment / supply chains can be translated to downstream markets. Sampling with demonstrators, while sharing the costs and risks between the potential end user and the technology provider, can start and continuously involve R&amp;D&amp;I phase in downstream markets: mock-up conception, measurement and testing campaign, additional specification request, data gathering and processing, several generations of prototyping, reliability at application level, are some examples of typical R&amp;D&amp;I activities of downstream market partners.</w:t>
      </w:r>
    </w:p>
    <w:p w14:paraId="6DAE5C2E" w14:textId="342D6114" w:rsidR="00786ECF" w:rsidRDefault="00786ECF" w:rsidP="50202730">
      <w:pPr>
        <w:pStyle w:val="ITAbsatzohneNr"/>
        <w:jc w:val="both"/>
        <w:rPr>
          <w:sz w:val="22"/>
          <w:szCs w:val="22"/>
          <w:lang w:val="en-GB"/>
        </w:rPr>
      </w:pPr>
    </w:p>
    <w:p w14:paraId="55133C88" w14:textId="0938A84A" w:rsidR="00786ECF" w:rsidRDefault="00786ECF" w:rsidP="50202730">
      <w:pPr>
        <w:pStyle w:val="ITAbsatzohneNr"/>
        <w:jc w:val="both"/>
        <w:rPr>
          <w:sz w:val="22"/>
          <w:szCs w:val="22"/>
          <w:lang w:val="en-GB"/>
        </w:rPr>
      </w:pPr>
      <w:r w:rsidRPr="50202730">
        <w:rPr>
          <w:sz w:val="22"/>
          <w:szCs w:val="22"/>
          <w:lang w:val="en-GB"/>
        </w:rPr>
        <w:t>The FID activities from the liquid hydrogen supplier and the R&amp;D&amp;I or FID from the downstream markets progress in the same time. This is a decisive phase to assess the new technologies and make the downstream markets ready to use them. A successful final stage is when downstream markets initiate their own FID while using the innovative technologies in the first deployed liquid hydrogen supply. Engie and CMA CGM plan to work in such a collaborative framework, thanks to the French public support. But other users will be able to embark upon these dynamic processes with Engie, including outside the targeted sector (maritime transport).</w:t>
      </w:r>
    </w:p>
    <w:p w14:paraId="5E0615EE" w14:textId="2967E72C" w:rsidR="00786ECF" w:rsidRDefault="00786ECF" w:rsidP="50202730">
      <w:pPr>
        <w:pStyle w:val="ITAbsatzohneNr"/>
        <w:jc w:val="both"/>
        <w:rPr>
          <w:sz w:val="22"/>
          <w:szCs w:val="22"/>
          <w:lang w:val="en-GB"/>
        </w:rPr>
      </w:pPr>
    </w:p>
    <w:p w14:paraId="2A843436" w14:textId="0920F55B" w:rsidR="00786ECF" w:rsidRDefault="00786ECF" w:rsidP="50202730">
      <w:pPr>
        <w:pStyle w:val="ITAbsatzohneNr"/>
        <w:jc w:val="both"/>
        <w:rPr>
          <w:sz w:val="22"/>
          <w:szCs w:val="22"/>
          <w:lang w:val="en-GB"/>
        </w:rPr>
      </w:pPr>
      <w:r w:rsidRPr="50202730">
        <w:rPr>
          <w:sz w:val="22"/>
          <w:szCs w:val="22"/>
          <w:lang w:val="en-GB"/>
        </w:rPr>
        <w:t>The FID phase will also generate spill-over effects to other industrial partners such as equipment / instruments manufacturers present all over Europe. Indeed, in order to support the FID phase, some technological progress will be needed from these industries for many pieces of equipment: compressors, turbine expenders, chillers, vessels, re-condensers, etc</w:t>
      </w:r>
      <w:proofErr w:type="gramStart"/>
      <w:r w:rsidRPr="50202730">
        <w:rPr>
          <w:sz w:val="22"/>
          <w:szCs w:val="22"/>
          <w:lang w:val="en-GB"/>
        </w:rPr>
        <w:t>..</w:t>
      </w:r>
      <w:proofErr w:type="gramEnd"/>
      <w:r w:rsidRPr="50202730">
        <w:rPr>
          <w:sz w:val="22"/>
          <w:szCs w:val="22"/>
          <w:lang w:val="en-GB"/>
        </w:rPr>
        <w:t xml:space="preserve"> </w:t>
      </w:r>
    </w:p>
    <w:p w14:paraId="2CD3D2E9" w14:textId="1825ECB4" w:rsidR="00786ECF" w:rsidRDefault="00786ECF" w:rsidP="50202730">
      <w:pPr>
        <w:pStyle w:val="ITAbsatzohneNr"/>
        <w:jc w:val="both"/>
        <w:rPr>
          <w:sz w:val="22"/>
          <w:szCs w:val="22"/>
          <w:lang w:val="en-GB"/>
        </w:rPr>
      </w:pPr>
    </w:p>
    <w:p w14:paraId="554EFF92" w14:textId="2A850FBB" w:rsidR="00786ECF" w:rsidRDefault="00786ECF" w:rsidP="50202730">
      <w:pPr>
        <w:pStyle w:val="ITAbsatzohneNr"/>
        <w:jc w:val="both"/>
        <w:rPr>
          <w:sz w:val="22"/>
          <w:szCs w:val="22"/>
          <w:lang w:val="en-GB"/>
        </w:rPr>
      </w:pPr>
      <w:r w:rsidRPr="50202730">
        <w:rPr>
          <w:sz w:val="22"/>
          <w:szCs w:val="22"/>
          <w:lang w:val="en-GB"/>
        </w:rPr>
        <w:t>Thus, the benefits of the FID phase are clearly not limited to the company itself but will also spill-over to the project’s partners and further expand to many EU high-tech industries, businesses and research organisations. IPCEI on Hydrogen will create positive spill-over effects on multiple levels of the value chain.</w:t>
      </w:r>
    </w:p>
    <w:p w14:paraId="52AF7674" w14:textId="7A6573DE" w:rsidR="00786ECF" w:rsidRDefault="00786ECF" w:rsidP="50202730">
      <w:pPr>
        <w:pStyle w:val="ITAbsatzohneNr"/>
        <w:jc w:val="both"/>
        <w:rPr>
          <w:sz w:val="22"/>
          <w:szCs w:val="22"/>
          <w:lang w:val="en-GB"/>
        </w:rPr>
      </w:pPr>
    </w:p>
    <w:p w14:paraId="306027FE" w14:textId="6176B32C" w:rsidR="00786ECF" w:rsidRDefault="00786ECF" w:rsidP="50202730">
      <w:pPr>
        <w:pStyle w:val="ITAbsatzohneNr"/>
        <w:jc w:val="both"/>
        <w:rPr>
          <w:sz w:val="22"/>
          <w:szCs w:val="22"/>
          <w:lang w:val="en-GB"/>
        </w:rPr>
      </w:pPr>
      <w:r w:rsidRPr="50202730">
        <w:rPr>
          <w:sz w:val="22"/>
          <w:szCs w:val="22"/>
          <w:lang w:val="en-GB"/>
        </w:rPr>
        <w:t>More specifically, Engie</w:t>
      </w:r>
      <w:commentRangeStart w:id="321"/>
      <w:r w:rsidRPr="50202730">
        <w:rPr>
          <w:sz w:val="22"/>
          <w:szCs w:val="22"/>
          <w:lang w:val="en-GB"/>
        </w:rPr>
        <w:t>…</w:t>
      </w:r>
      <w:commentRangeEnd w:id="321"/>
      <w:r>
        <w:rPr>
          <w:rStyle w:val="Marquedecommentaire"/>
        </w:rPr>
        <w:commentReference w:id="321"/>
      </w:r>
    </w:p>
    <w:p w14:paraId="73EB0BAB" w14:textId="3D773164" w:rsidR="00786ECF" w:rsidRDefault="00786ECF" w:rsidP="50202730">
      <w:pPr>
        <w:pStyle w:val="ITAbsatzohneNr"/>
        <w:jc w:val="both"/>
        <w:rPr>
          <w:sz w:val="22"/>
          <w:szCs w:val="22"/>
          <w:lang w:val="en-GB"/>
        </w:rPr>
      </w:pPr>
    </w:p>
    <w:p w14:paraId="1B2B9B81" w14:textId="08021C5C" w:rsidR="00786ECF" w:rsidRDefault="00786ECF" w:rsidP="50202730">
      <w:pPr>
        <w:pStyle w:val="ITAbsatzohneNr"/>
        <w:jc w:val="both"/>
        <w:rPr>
          <w:lang w:val="en-GB"/>
        </w:rPr>
      </w:pPr>
      <w:r w:rsidRPr="50202730">
        <w:rPr>
          <w:sz w:val="22"/>
          <w:szCs w:val="22"/>
          <w:lang w:val="en-GB"/>
        </w:rPr>
        <w:t xml:space="preserve">In order to inform the European technological and scientific community about this new opportunity, the company commits to communicate through press releases, media tools and during workshops about the inauguration of the new manufacturing facility, as well as to actively approach at </w:t>
      </w:r>
      <w:commentRangeStart w:id="322"/>
      <w:r w:rsidRPr="50202730">
        <w:rPr>
          <w:sz w:val="22"/>
          <w:szCs w:val="22"/>
          <w:lang w:val="en-GB"/>
        </w:rPr>
        <w:t xml:space="preserve">least </w:t>
      </w:r>
      <w:r w:rsidR="005F7CA1">
        <w:rPr>
          <w:sz w:val="22"/>
          <w:szCs w:val="22"/>
          <w:lang w:val="en-GB"/>
        </w:rPr>
        <w:t>10</w:t>
      </w:r>
      <w:r w:rsidRPr="50202730">
        <w:rPr>
          <w:sz w:val="22"/>
          <w:szCs w:val="22"/>
          <w:lang w:val="en-GB"/>
        </w:rPr>
        <w:t xml:space="preserve"> European SMEs and PROs from non-IPCEI Member States each year to check whether they could be</w:t>
      </w:r>
      <w:r w:rsidRPr="50202730">
        <w:rPr>
          <w:lang w:val="en-GB"/>
        </w:rPr>
        <w:t xml:space="preserve"> interested</w:t>
      </w:r>
      <w:commentRangeEnd w:id="322"/>
      <w:r>
        <w:rPr>
          <w:rStyle w:val="Marquedecommentaire"/>
        </w:rPr>
        <w:commentReference w:id="322"/>
      </w:r>
      <w:r w:rsidRPr="50202730">
        <w:rPr>
          <w:lang w:val="en-GB"/>
        </w:rPr>
        <w:t>.</w:t>
      </w:r>
      <w:bookmarkEnd w:id="294"/>
    </w:p>
    <w:p w14:paraId="3AE20D48" w14:textId="27699DEC" w:rsidR="00553345" w:rsidRDefault="00553345" w:rsidP="00553345">
      <w:pPr>
        <w:pStyle w:val="ITberschrift1"/>
        <w:rPr>
          <w:lang w:val="en-GB"/>
        </w:rPr>
      </w:pPr>
      <w:bookmarkStart w:id="323" w:name="_Toc43806534"/>
      <w:bookmarkStart w:id="324" w:name="_Toc43806535"/>
      <w:bookmarkStart w:id="325" w:name="_Toc43806536"/>
      <w:bookmarkStart w:id="326" w:name="_Toc27129575"/>
      <w:bookmarkStart w:id="327" w:name="_Toc44068426"/>
      <w:bookmarkEnd w:id="295"/>
      <w:bookmarkEnd w:id="296"/>
      <w:bookmarkEnd w:id="323"/>
      <w:bookmarkEnd w:id="324"/>
      <w:bookmarkEnd w:id="325"/>
      <w:r w:rsidRPr="00235C67">
        <w:rPr>
          <w:lang w:val="en-GB"/>
        </w:rPr>
        <w:lastRenderedPageBreak/>
        <w:t>Other positive effect on the market</w:t>
      </w:r>
      <w:bookmarkEnd w:id="326"/>
      <w:bookmarkEnd w:id="327"/>
      <w:r w:rsidRPr="00235C67">
        <w:rPr>
          <w:lang w:val="en-GB"/>
        </w:rPr>
        <w:t xml:space="preserve"> </w:t>
      </w:r>
    </w:p>
    <w:p w14:paraId="23B402AB" w14:textId="77777777" w:rsidR="00C23E85" w:rsidRDefault="00C23E85" w:rsidP="00C23E85">
      <w:pPr>
        <w:pStyle w:val="ITberschrift11"/>
        <w:numPr>
          <w:ilvl w:val="1"/>
          <w:numId w:val="68"/>
        </w:numPr>
        <w:rPr>
          <w:lang w:val="en-GB"/>
        </w:rPr>
      </w:pPr>
      <w:bookmarkStart w:id="328" w:name="_Toc42768598"/>
      <w:bookmarkStart w:id="329" w:name="_Toc42548319"/>
      <w:bookmarkStart w:id="330" w:name="_Toc44068427"/>
      <w:commentRangeStart w:id="331"/>
      <w:commentRangeStart w:id="332"/>
      <w:commentRangeStart w:id="333"/>
      <w:r>
        <w:rPr>
          <w:lang w:val="en-GB"/>
        </w:rPr>
        <w:t>Impact of the Project on Employment and New Investments in Europe</w:t>
      </w:r>
      <w:commentRangeEnd w:id="331"/>
      <w:r>
        <w:rPr>
          <w:rStyle w:val="Marquedecommentaire"/>
          <w:lang w:val="en-GB"/>
        </w:rPr>
        <w:commentReference w:id="331"/>
      </w:r>
      <w:bookmarkEnd w:id="328"/>
      <w:bookmarkEnd w:id="329"/>
      <w:commentRangeEnd w:id="332"/>
      <w:r w:rsidR="0004302E">
        <w:rPr>
          <w:rStyle w:val="Marquedecommentaire"/>
          <w:b w:val="0"/>
          <w:lang w:val="en-GB"/>
        </w:rPr>
        <w:commentReference w:id="332"/>
      </w:r>
      <w:bookmarkEnd w:id="330"/>
      <w:commentRangeEnd w:id="333"/>
      <w:r w:rsidR="005B65C4">
        <w:rPr>
          <w:rStyle w:val="Marquedecommentaire"/>
          <w:b w:val="0"/>
          <w:lang w:val="en-GB"/>
        </w:rPr>
        <w:commentReference w:id="333"/>
      </w:r>
    </w:p>
    <w:p w14:paraId="0D7DC82E" w14:textId="15924090" w:rsidR="00A7748C" w:rsidRDefault="003F0795" w:rsidP="00C23E85">
      <w:pPr>
        <w:pStyle w:val="ITAbsatzohneNr"/>
        <w:spacing w:after="120"/>
        <w:jc w:val="both"/>
        <w:rPr>
          <w:lang w:val="en-GB"/>
        </w:rPr>
      </w:pPr>
      <w:r w:rsidRPr="50202730">
        <w:rPr>
          <w:lang w:val="en-GB"/>
        </w:rPr>
        <w:t xml:space="preserve">According to an AFHYPAC study, hydrogen could represent 20% of energy demand in France in 2050, </w:t>
      </w:r>
      <w:r w:rsidR="004C123E">
        <w:rPr>
          <w:lang w:val="en-GB"/>
        </w:rPr>
        <w:t xml:space="preserve">and </w:t>
      </w:r>
      <w:r w:rsidRPr="50202730">
        <w:rPr>
          <w:lang w:val="en-GB"/>
        </w:rPr>
        <w:t>could generate a turnover of 40 billion euros and more than 150,000 jobs</w:t>
      </w:r>
      <w:r>
        <w:rPr>
          <w:lang w:val="en-GB"/>
        </w:rPr>
        <w:t>.</w:t>
      </w:r>
      <w:r w:rsidR="00047CB8">
        <w:rPr>
          <w:lang w:val="en-GB"/>
        </w:rPr>
        <w:t xml:space="preserve"> </w:t>
      </w:r>
    </w:p>
    <w:p w14:paraId="39188FA3" w14:textId="77777777" w:rsidR="00272921" w:rsidRDefault="00272921" w:rsidP="00B02FE2">
      <w:pPr>
        <w:pStyle w:val="ITAbsatzohneNr"/>
        <w:spacing w:after="120"/>
        <w:jc w:val="both"/>
        <w:rPr>
          <w:iCs/>
          <w:highlight w:val="yellow"/>
          <w:lang w:val="en-GB"/>
        </w:rPr>
      </w:pPr>
    </w:p>
    <w:p w14:paraId="303AD20C" w14:textId="77777777" w:rsidR="00C23E85" w:rsidRDefault="00C23E85" w:rsidP="00C23E85">
      <w:pPr>
        <w:pStyle w:val="ITAbsatzohneNr"/>
        <w:spacing w:after="120"/>
        <w:jc w:val="both"/>
        <w:rPr>
          <w:i/>
          <w:lang w:val="en-GB"/>
        </w:rPr>
      </w:pPr>
    </w:p>
    <w:p w14:paraId="1248840A" w14:textId="77777777" w:rsidR="007309C4" w:rsidRDefault="00C23E85" w:rsidP="00C23E85">
      <w:pPr>
        <w:pStyle w:val="ITberschrift11"/>
        <w:numPr>
          <w:ilvl w:val="1"/>
          <w:numId w:val="68"/>
        </w:numPr>
        <w:rPr>
          <w:lang w:val="en-GB"/>
        </w:rPr>
      </w:pPr>
      <w:bookmarkStart w:id="334" w:name="_Toc42768599"/>
      <w:bookmarkStart w:id="335" w:name="_Toc42548320"/>
      <w:bookmarkStart w:id="336" w:name="_Toc44068428"/>
      <w:commentRangeStart w:id="337"/>
      <w:commentRangeStart w:id="338"/>
      <w:r>
        <w:rPr>
          <w:lang w:val="en-GB"/>
        </w:rPr>
        <w:t>Environmental protection and reduction in energy dependence</w:t>
      </w:r>
      <w:commentRangeEnd w:id="337"/>
      <w:r>
        <w:rPr>
          <w:rStyle w:val="Marquedecommentaire"/>
          <w:lang w:val="en-GB"/>
        </w:rPr>
        <w:commentReference w:id="337"/>
      </w:r>
      <w:bookmarkEnd w:id="334"/>
      <w:bookmarkEnd w:id="335"/>
      <w:bookmarkEnd w:id="336"/>
    </w:p>
    <w:commentRangeEnd w:id="338"/>
    <w:p w14:paraId="5D4352D9" w14:textId="63E9E35D" w:rsidR="007309C4" w:rsidRPr="002D3594" w:rsidRDefault="00B55856" w:rsidP="002D3594">
      <w:pPr>
        <w:pStyle w:val="ITAbsatzohneNr"/>
        <w:spacing w:after="120"/>
        <w:jc w:val="both"/>
        <w:rPr>
          <w:rFonts w:eastAsia="Arial"/>
          <w:lang w:val="en-GB"/>
        </w:rPr>
      </w:pPr>
      <w:r>
        <w:rPr>
          <w:rStyle w:val="Marquedecommentaire"/>
          <w:b/>
          <w:lang w:val="en-GB"/>
        </w:rPr>
        <w:commentReference w:id="338"/>
      </w:r>
      <w:r w:rsidR="007309C4" w:rsidRPr="005714BB">
        <w:rPr>
          <w:rFonts w:eastAsia="Arial"/>
          <w:lang w:val="en-GB"/>
        </w:rPr>
        <w:t xml:space="preserve">Today, over 50 percent of the global production of hydrogen is used to produce ammonia for urea and </w:t>
      </w:r>
      <w:r w:rsidR="007309C4" w:rsidRPr="002D3594">
        <w:rPr>
          <w:rFonts w:eastAsia="Arial"/>
          <w:lang w:val="en-GB"/>
        </w:rPr>
        <w:t xml:space="preserve">other fertilizers. Of the remaining half, around 30 percent is used for various processes related to refineries and about ten percent is used for methanol production. Hydrogen for transporting purposes is merely a marginal market as of today. In total the current demand for hydrogen is about 8 EJ of energy per year, equivalent to about 67 million tons of hydrogen or 2224 </w:t>
      </w:r>
      <w:proofErr w:type="spellStart"/>
      <w:r w:rsidR="007309C4" w:rsidRPr="002D3594">
        <w:rPr>
          <w:rFonts w:eastAsia="Arial"/>
          <w:lang w:val="en-GB"/>
        </w:rPr>
        <w:t>TWh</w:t>
      </w:r>
      <w:proofErr w:type="spellEnd"/>
      <w:r w:rsidR="007309C4" w:rsidRPr="002D3594">
        <w:rPr>
          <w:rFonts w:eastAsia="Arial"/>
          <w:lang w:val="en-GB"/>
        </w:rPr>
        <w:t xml:space="preserve"> of electricity</w:t>
      </w:r>
    </w:p>
    <w:p w14:paraId="7ACE424B" w14:textId="77777777" w:rsidR="007309C4" w:rsidRPr="002D3594" w:rsidRDefault="007309C4" w:rsidP="002D3594">
      <w:pPr>
        <w:pStyle w:val="ITAbsatzohneNr"/>
        <w:spacing w:after="120"/>
        <w:jc w:val="both"/>
        <w:rPr>
          <w:rFonts w:eastAsia="Arial"/>
          <w:lang w:val="en-GB"/>
        </w:rPr>
      </w:pPr>
      <w:r w:rsidRPr="002D3594">
        <w:rPr>
          <w:rFonts w:eastAsia="Arial"/>
          <w:lang w:val="en-GB"/>
        </w:rPr>
        <w:t>The future global hydrogen market is dependent on both technological and political development. The International Renewable Energy Agency (IRENA) estimates an additional market demand of 8 EJ in 2050 – in addition to the current demand in feedstock. The growth will come in the transportation sector.</w:t>
      </w:r>
    </w:p>
    <w:p w14:paraId="55D233ED" w14:textId="77777777" w:rsidR="007309C4" w:rsidRPr="002D3594" w:rsidRDefault="007309C4" w:rsidP="002D3594">
      <w:pPr>
        <w:pStyle w:val="ITAbsatzohneNr"/>
        <w:spacing w:after="120"/>
        <w:jc w:val="both"/>
        <w:rPr>
          <w:rFonts w:eastAsia="Arial"/>
          <w:lang w:val="en-GB"/>
        </w:rPr>
      </w:pPr>
      <w:r w:rsidRPr="002D3594">
        <w:rPr>
          <w:rFonts w:eastAsia="Arial"/>
          <w:lang w:val="en-GB"/>
        </w:rPr>
        <w:t xml:space="preserve">In a more optimistic scenario, the Hydrogen Council foresees that the hydrogen market could increase tenfold to 78 EJ in 2050. While all sectors grow, transportation makes the largest leap, from next to nothing in 2019 to approximately 22 EJ or 6116 </w:t>
      </w:r>
      <w:proofErr w:type="spellStart"/>
      <w:r w:rsidRPr="002D3594">
        <w:rPr>
          <w:rFonts w:eastAsia="Arial"/>
          <w:lang w:val="en-GB"/>
        </w:rPr>
        <w:t>TWh</w:t>
      </w:r>
      <w:proofErr w:type="spellEnd"/>
      <w:r w:rsidRPr="002D3594">
        <w:rPr>
          <w:rFonts w:eastAsia="Arial"/>
          <w:lang w:val="en-GB"/>
        </w:rPr>
        <w:t xml:space="preserve"> of electricity.</w:t>
      </w:r>
    </w:p>
    <w:p w14:paraId="7C1EEE86" w14:textId="77777777" w:rsidR="007309C4" w:rsidRPr="002D3594" w:rsidRDefault="007309C4" w:rsidP="002D3594">
      <w:pPr>
        <w:pStyle w:val="ITAbsatzohneNr"/>
        <w:spacing w:after="120"/>
        <w:jc w:val="both"/>
        <w:rPr>
          <w:rFonts w:eastAsia="Arial"/>
          <w:lang w:val="en-GB"/>
        </w:rPr>
      </w:pPr>
    </w:p>
    <w:p w14:paraId="49B18C4E" w14:textId="77777777" w:rsidR="007309C4" w:rsidRPr="002D3594" w:rsidRDefault="007309C4" w:rsidP="002D3594">
      <w:pPr>
        <w:pStyle w:val="ITAbsatzohneNr"/>
        <w:spacing w:after="120"/>
        <w:jc w:val="both"/>
        <w:rPr>
          <w:rFonts w:eastAsia="Arial"/>
          <w:lang w:val="en-GB"/>
        </w:rPr>
      </w:pPr>
    </w:p>
    <w:p w14:paraId="3B606F77" w14:textId="77777777" w:rsidR="007309C4" w:rsidRPr="002D3594" w:rsidRDefault="007309C4" w:rsidP="002D3594">
      <w:pPr>
        <w:pStyle w:val="ITAbsatzohneNr"/>
        <w:spacing w:after="120"/>
        <w:jc w:val="both"/>
        <w:rPr>
          <w:lang w:val="en-GB"/>
        </w:rPr>
      </w:pPr>
      <w:r w:rsidRPr="7633D7D4">
        <w:rPr>
          <w:lang w:val="en-GB"/>
        </w:rPr>
        <w:t>The transport sector is highly dependent on fossil fuels and alone accounts for more than 20% of global CO</w:t>
      </w:r>
      <w:r w:rsidRPr="002D3594">
        <w:rPr>
          <w:lang w:val="en-GB"/>
        </w:rPr>
        <w:t>2</w:t>
      </w:r>
      <w:r w:rsidRPr="7633D7D4">
        <w:rPr>
          <w:lang w:val="en-GB"/>
        </w:rPr>
        <w:t xml:space="preserve"> emissions worldwide. Maritime transport</w:t>
      </w:r>
      <w:r>
        <w:rPr>
          <w:lang w:val="en-GB"/>
        </w:rPr>
        <w:t xml:space="preserve"> </w:t>
      </w:r>
      <w:r w:rsidRPr="7633D7D4">
        <w:rPr>
          <w:lang w:val="en-GB"/>
        </w:rPr>
        <w:t xml:space="preserve">accounts for 3% of these emissions and the </w:t>
      </w:r>
      <w:proofErr w:type="gramStart"/>
      <w:r w:rsidRPr="7633D7D4">
        <w:rPr>
          <w:lang w:val="en-GB"/>
        </w:rPr>
        <w:t>air  transport</w:t>
      </w:r>
      <w:proofErr w:type="gramEnd"/>
      <w:r w:rsidRPr="7633D7D4">
        <w:rPr>
          <w:lang w:val="en-GB"/>
        </w:rPr>
        <w:t xml:space="preserve"> represents 11% of these emissions. Petroleum products are overwhelmingly (90%) used for mobility. </w:t>
      </w:r>
      <w:r>
        <w:rPr>
          <w:lang w:val="en-GB"/>
        </w:rPr>
        <w:t>However</w:t>
      </w:r>
      <w:r w:rsidRPr="360920AD">
        <w:rPr>
          <w:lang w:val="en-GB"/>
        </w:rPr>
        <w:t>,</w:t>
      </w:r>
      <w:r>
        <w:rPr>
          <w:lang w:val="en-GB"/>
        </w:rPr>
        <w:t xml:space="preserve"> the authorities impose more and more ambitious roadmap for a full decarbonisation of the maritime transport sector. Here are some </w:t>
      </w:r>
      <w:r w:rsidRPr="79136FF4">
        <w:rPr>
          <w:lang w:val="en-GB"/>
        </w:rPr>
        <w:t>examples</w:t>
      </w:r>
      <w:r>
        <w:rPr>
          <w:lang w:val="en-GB"/>
        </w:rPr>
        <w:t>:  t</w:t>
      </w:r>
      <w:r w:rsidRPr="002D3594">
        <w:rPr>
          <w:lang w:val="en-GB"/>
        </w:rPr>
        <w:t xml:space="preserve">he International Maritime Organisation (IMO) has recently made important decisions with regard to the increase of the GHG emissions from ships. </w:t>
      </w:r>
      <w:r w:rsidRPr="002D3594">
        <w:rPr>
          <w:b/>
          <w:i/>
          <w:lang w:val="en-GB"/>
        </w:rPr>
        <w:t>IMO has set a 50% reduction target for emissions related to maritime transport by 2050 compared to 2008.</w:t>
      </w:r>
      <w:r w:rsidRPr="002D3594">
        <w:rPr>
          <w:lang w:val="en-GB"/>
        </w:rPr>
        <w:t xml:space="preserve"> In France, the government announced in June 2020 its willingness to develop a full </w:t>
      </w:r>
      <w:proofErr w:type="gramStart"/>
      <w:r w:rsidRPr="002D3594">
        <w:rPr>
          <w:lang w:val="en-GB"/>
        </w:rPr>
        <w:t>decarbonized  hydrogen</w:t>
      </w:r>
      <w:proofErr w:type="gramEnd"/>
      <w:r w:rsidRPr="002D3594">
        <w:rPr>
          <w:lang w:val="en-GB"/>
        </w:rPr>
        <w:t xml:space="preserve"> plane by 2035. At the same time, SNCF indicated that all diesel trains will be replaced by hydrogen trains by 2030. </w:t>
      </w:r>
    </w:p>
    <w:p w14:paraId="7DA10DFB" w14:textId="77777777" w:rsidR="007309C4" w:rsidRPr="002D3594" w:rsidRDefault="007309C4" w:rsidP="002D3594">
      <w:pPr>
        <w:pStyle w:val="ITAbsatzohneNr"/>
        <w:spacing w:after="120"/>
        <w:jc w:val="both"/>
        <w:rPr>
          <w:lang w:val="en-GB"/>
        </w:rPr>
      </w:pPr>
      <w:r w:rsidRPr="002D3594">
        <w:rPr>
          <w:lang w:val="en-GB"/>
        </w:rPr>
        <w:t>Those decisions pushed the transport industrial actors to look for solutions to use sustainable energy sources and lower harmful emissions. In June 2020, CMA CGM committed for a more balanced globalization, which contributes to Economic and Social development, whilst respecting humanity and protecting the planet. CMA CGM announced at this occasion that their energy supplies will include 10% alternative fuels by 2023 and their 2050 objective is to be Carbon Neutral.</w:t>
      </w:r>
    </w:p>
    <w:p w14:paraId="26A249A6" w14:textId="77777777" w:rsidR="007309C4" w:rsidRPr="0061520B" w:rsidRDefault="007309C4" w:rsidP="002D3594">
      <w:pPr>
        <w:pStyle w:val="ITAbsatzohneNr"/>
        <w:spacing w:after="120"/>
        <w:jc w:val="both"/>
        <w:rPr>
          <w:lang w:val="en-GB"/>
        </w:rPr>
      </w:pPr>
      <w:r w:rsidRPr="002D3594">
        <w:rPr>
          <w:lang w:val="en-GB"/>
        </w:rPr>
        <w:t xml:space="preserve"> </w:t>
      </w:r>
    </w:p>
    <w:p w14:paraId="3AF03BB3" w14:textId="77777777" w:rsidR="007309C4" w:rsidRPr="002D3594" w:rsidRDefault="007309C4" w:rsidP="002D3594">
      <w:pPr>
        <w:pStyle w:val="ITAbsatzohneNr"/>
        <w:spacing w:after="120"/>
        <w:jc w:val="both"/>
        <w:rPr>
          <w:lang w:val="en-GB"/>
        </w:rPr>
      </w:pPr>
      <w:r w:rsidRPr="7633D7D4">
        <w:rPr>
          <w:lang w:val="en-GB"/>
        </w:rPr>
        <w:t xml:space="preserve">Hydrogen fuel, if produced from renewables, is a promising zero-emission solution </w:t>
      </w:r>
      <w:r w:rsidRPr="06F87B6C">
        <w:rPr>
          <w:lang w:val="en-GB"/>
        </w:rPr>
        <w:t xml:space="preserve">drastically </w:t>
      </w:r>
      <w:r w:rsidRPr="7633D7D4">
        <w:rPr>
          <w:lang w:val="en-GB"/>
        </w:rPr>
        <w:t xml:space="preserve">reducing CO2 emissions in comparison to heavy fuel oil (see figure below) </w:t>
      </w:r>
      <w:r w:rsidRPr="00DDDE68">
        <w:rPr>
          <w:lang w:val="en-GB"/>
        </w:rPr>
        <w:t>eliminating</w:t>
      </w:r>
      <w:r w:rsidRPr="7633D7D4">
        <w:rPr>
          <w:lang w:val="en-GB"/>
        </w:rPr>
        <w:t xml:space="preserve"> NOx, </w:t>
      </w:r>
      <w:proofErr w:type="spellStart"/>
      <w:r w:rsidRPr="7633D7D4">
        <w:rPr>
          <w:lang w:val="en-GB"/>
        </w:rPr>
        <w:t>SOx</w:t>
      </w:r>
      <w:proofErr w:type="spellEnd"/>
      <w:r w:rsidRPr="7633D7D4">
        <w:rPr>
          <w:lang w:val="en-GB"/>
        </w:rPr>
        <w:t xml:space="preserve">  and Particulate Matter emissions.</w:t>
      </w:r>
      <w:r w:rsidRPr="002D3594">
        <w:rPr>
          <w:lang w:val="en-GB"/>
        </w:rPr>
        <w:t xml:space="preserve"> </w:t>
      </w:r>
    </w:p>
    <w:p w14:paraId="2D2F0610" w14:textId="77777777" w:rsidR="007309C4" w:rsidRPr="002D3594" w:rsidRDefault="007309C4" w:rsidP="002D3594">
      <w:pPr>
        <w:pStyle w:val="ITAbsatzohneNr"/>
        <w:spacing w:after="120"/>
        <w:jc w:val="both"/>
        <w:rPr>
          <w:lang w:val="en-GB"/>
        </w:rPr>
      </w:pPr>
    </w:p>
    <w:p w14:paraId="00086AF5" w14:textId="77777777" w:rsidR="007309C4" w:rsidRPr="00CF5CBB" w:rsidRDefault="007309C4" w:rsidP="007309C4">
      <w:pPr>
        <w:pStyle w:val="ITAbsatzohneNr"/>
        <w:jc w:val="center"/>
        <w:rPr>
          <w:lang w:val="en-GB"/>
        </w:rPr>
      </w:pPr>
      <w:r>
        <w:rPr>
          <w:noProof/>
          <w:lang w:val="fr-FR" w:eastAsia="fr-FR"/>
        </w:rPr>
        <w:lastRenderedPageBreak/>
        <w:drawing>
          <wp:anchor distT="0" distB="0" distL="114300" distR="114300" simplePos="0" relativeHeight="251658273" behindDoc="0" locked="0" layoutInCell="1" allowOverlap="1" wp14:anchorId="77023FDD" wp14:editId="2C59060F">
            <wp:simplePos x="0" y="0"/>
            <wp:positionH relativeFrom="column">
              <wp:posOffset>0</wp:posOffset>
            </wp:positionH>
            <wp:positionV relativeFrom="paragraph">
              <wp:posOffset>182880</wp:posOffset>
            </wp:positionV>
            <wp:extent cx="4614547" cy="2547583"/>
            <wp:effectExtent l="0" t="0" r="0" b="5715"/>
            <wp:wrapTopAndBottom/>
            <wp:docPr id="2"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pic:nvPicPr>
                  <pic:blipFill>
                    <a:blip r:embed="rId16">
                      <a:extLst>
                        <a:ext uri="{28A0092B-C50C-407E-A947-70E740481C1C}">
                          <a14:useLocalDpi xmlns:a14="http://schemas.microsoft.com/office/drawing/2010/main" val="0"/>
                        </a:ext>
                      </a:extLst>
                    </a:blip>
                    <a:stretch>
                      <a:fillRect/>
                    </a:stretch>
                  </pic:blipFill>
                  <pic:spPr>
                    <a:xfrm>
                      <a:off x="0" y="0"/>
                      <a:ext cx="4614547" cy="2547583"/>
                    </a:xfrm>
                    <a:prstGeom prst="rect">
                      <a:avLst/>
                    </a:prstGeom>
                  </pic:spPr>
                </pic:pic>
              </a:graphicData>
            </a:graphic>
          </wp:anchor>
        </w:drawing>
      </w:r>
    </w:p>
    <w:p w14:paraId="5DFBF5FE" w14:textId="4D89838A" w:rsidR="007309C4" w:rsidRPr="00346DCA" w:rsidRDefault="007309C4" w:rsidP="007309C4">
      <w:pPr>
        <w:pStyle w:val="Lgende"/>
        <w:jc w:val="center"/>
        <w:rPr>
          <w:iCs/>
          <w:lang w:val="en-US"/>
        </w:rPr>
      </w:pPr>
      <w:r w:rsidRPr="00346DCA">
        <w:rPr>
          <w:lang w:val="en-US"/>
        </w:rPr>
        <w:t xml:space="preserve">Figure </w:t>
      </w:r>
      <w:r>
        <w:fldChar w:fldCharType="begin"/>
      </w:r>
      <w:r w:rsidRPr="00346DCA">
        <w:rPr>
          <w:lang w:val="en-US"/>
        </w:rPr>
        <w:instrText xml:space="preserve"> SEQ Figure \* ARABIC </w:instrText>
      </w:r>
      <w:r>
        <w:fldChar w:fldCharType="separate"/>
      </w:r>
      <w:r w:rsidR="00715E60">
        <w:rPr>
          <w:noProof/>
          <w:lang w:val="en-US"/>
        </w:rPr>
        <w:t>21</w:t>
      </w:r>
      <w:r>
        <w:fldChar w:fldCharType="end"/>
      </w:r>
      <w:r w:rsidRPr="00346DCA">
        <w:rPr>
          <w:lang w:val="en-US"/>
        </w:rPr>
        <w:t xml:space="preserve"> - CO2 emissions of fuel alternatives</w:t>
      </w:r>
    </w:p>
    <w:p w14:paraId="26190BEF" w14:textId="77777777" w:rsidR="007309C4" w:rsidRDefault="007309C4" w:rsidP="007309C4">
      <w:pPr>
        <w:pStyle w:val="ITAbsatzohneNr"/>
        <w:jc w:val="both"/>
        <w:rPr>
          <w:lang w:val="en-GB"/>
        </w:rPr>
      </w:pPr>
      <w:r w:rsidRPr="7633D7D4">
        <w:rPr>
          <w:lang w:val="en-GB"/>
        </w:rPr>
        <w:t>Adapted to any type of transport, hydrogen presents itself as a promising substitute for petroleum which could accelerate the decarbonation of transport, provided that it becomes economically competitive.</w:t>
      </w:r>
    </w:p>
    <w:p w14:paraId="29EB9E33" w14:textId="77777777" w:rsidR="007309C4" w:rsidRDefault="007309C4" w:rsidP="007309C4">
      <w:pPr>
        <w:pStyle w:val="ITAbsatzohneNr"/>
        <w:jc w:val="both"/>
        <w:rPr>
          <w:iCs/>
          <w:lang w:val="en-GB"/>
        </w:rPr>
      </w:pPr>
    </w:p>
    <w:p w14:paraId="4F20E437" w14:textId="77777777" w:rsidR="007309C4" w:rsidRPr="00591B22" w:rsidRDefault="007309C4" w:rsidP="007309C4">
      <w:pPr>
        <w:jc w:val="both"/>
        <w:rPr>
          <w:lang w:val="en-US"/>
        </w:rPr>
      </w:pPr>
      <w:r w:rsidRPr="7682ED77">
        <w:rPr>
          <w:lang w:val="en-GB"/>
        </w:rPr>
        <w:t>Hydrogen has a high specific energy in joule or kWh/kg, but a low energy density compared to other fuels for heavy</w:t>
      </w:r>
      <w:r w:rsidRPr="4D3599A8">
        <w:rPr>
          <w:lang w:val="en-GB"/>
        </w:rPr>
        <w:t>-duty</w:t>
      </w:r>
      <w:r w:rsidRPr="7682ED77">
        <w:rPr>
          <w:lang w:val="en-GB"/>
        </w:rPr>
        <w:t xml:space="preserve"> and long</w:t>
      </w:r>
      <w:r w:rsidRPr="4D3599A8">
        <w:rPr>
          <w:lang w:val="en-GB"/>
        </w:rPr>
        <w:t>-</w:t>
      </w:r>
      <w:r w:rsidRPr="7682ED77">
        <w:rPr>
          <w:lang w:val="en-GB"/>
        </w:rPr>
        <w:t>haul mobility (ships,</w:t>
      </w:r>
      <w:r w:rsidRPr="4D3599A8">
        <w:rPr>
          <w:lang w:val="en-GB"/>
        </w:rPr>
        <w:t xml:space="preserve"> </w:t>
      </w:r>
      <w:r w:rsidRPr="7682ED77">
        <w:rPr>
          <w:lang w:val="en-GB"/>
        </w:rPr>
        <w:t xml:space="preserve">barges, </w:t>
      </w:r>
      <w:r w:rsidRPr="4D3599A8">
        <w:rPr>
          <w:lang w:val="en-GB"/>
        </w:rPr>
        <w:t>planes</w:t>
      </w:r>
      <w:r w:rsidRPr="7682ED77">
        <w:rPr>
          <w:lang w:val="en-GB"/>
        </w:rPr>
        <w:t>...). At lower heating value it contains 120 MJ/kg or 33</w:t>
      </w:r>
      <w:r w:rsidRPr="4AE803E7">
        <w:rPr>
          <w:lang w:val="en-GB"/>
        </w:rPr>
        <w:t>.</w:t>
      </w:r>
      <w:r w:rsidRPr="7682ED77">
        <w:rPr>
          <w:lang w:val="en-GB"/>
        </w:rPr>
        <w:t>3 kWh</w:t>
      </w:r>
      <w:r>
        <w:rPr>
          <w:lang w:val="en-GB"/>
        </w:rPr>
        <w:t xml:space="preserve">/ kg </w:t>
      </w:r>
      <w:r w:rsidRPr="7682ED77">
        <w:rPr>
          <w:lang w:val="en-GB"/>
        </w:rPr>
        <w:t>and has a density of 0</w:t>
      </w:r>
      <w:r w:rsidRPr="793C8078">
        <w:rPr>
          <w:lang w:val="en-GB"/>
        </w:rPr>
        <w:t>.</w:t>
      </w:r>
      <w:r w:rsidRPr="7682ED77">
        <w:rPr>
          <w:lang w:val="en-GB"/>
        </w:rPr>
        <w:t>08 kg/m3 in gaseous form at a pressure of 1 bar and 70</w:t>
      </w:r>
      <w:r w:rsidRPr="793C8078">
        <w:rPr>
          <w:lang w:val="en-GB"/>
        </w:rPr>
        <w:t>.</w:t>
      </w:r>
      <w:r w:rsidRPr="7682ED77">
        <w:rPr>
          <w:lang w:val="en-GB"/>
        </w:rPr>
        <w:t>8 kg/m3 in liquid form. By reducing the temperature of the hydrogen to – 25</w:t>
      </w:r>
      <w:r>
        <w:rPr>
          <w:lang w:val="en-GB"/>
        </w:rPr>
        <w:t>3</w:t>
      </w:r>
      <w:r w:rsidRPr="7682ED77">
        <w:rPr>
          <w:lang w:val="en-GB"/>
        </w:rPr>
        <w:t xml:space="preserve"> degrees </w:t>
      </w:r>
      <w:proofErr w:type="spellStart"/>
      <w:r w:rsidRPr="7682ED77">
        <w:rPr>
          <w:lang w:val="en-GB"/>
        </w:rPr>
        <w:t>Celcius</w:t>
      </w:r>
      <w:proofErr w:type="spellEnd"/>
      <w:r w:rsidRPr="7682ED77">
        <w:rPr>
          <w:lang w:val="en-GB"/>
        </w:rPr>
        <w:t xml:space="preserve"> it converts to liquid</w:t>
      </w:r>
      <w:r>
        <w:rPr>
          <w:lang w:val="en-GB"/>
        </w:rPr>
        <w:t xml:space="preserve"> </w:t>
      </w:r>
      <w:r w:rsidRPr="7682ED77">
        <w:rPr>
          <w:lang w:val="en-GB"/>
        </w:rPr>
        <w:t>form, which is a more suitable for distribution of large quantities. LH2 at 0,1 MPa (1 bar) contains about four times the energy per volume unit than does compressed hydrogen at 25</w:t>
      </w:r>
      <w:r w:rsidRPr="7682ED77">
        <w:rPr>
          <w:rFonts w:eastAsia="Arial" w:cs="Arial"/>
          <w:lang w:val="en-GB"/>
        </w:rPr>
        <w:t>MPa’s (250 bar) and almost three times as much than for 35 MPa’s (350 bar).</w:t>
      </w:r>
    </w:p>
    <w:p w14:paraId="3BDFFC14" w14:textId="77777777" w:rsidR="007309C4" w:rsidRDefault="007309C4" w:rsidP="007309C4">
      <w:pPr>
        <w:pStyle w:val="ITAbsatzohneNr"/>
        <w:jc w:val="both"/>
        <w:rPr>
          <w:iCs/>
          <w:lang w:val="en-GB"/>
        </w:rPr>
      </w:pPr>
    </w:p>
    <w:p w14:paraId="1AD66CE6" w14:textId="77777777" w:rsidR="007309C4" w:rsidRDefault="007309C4" w:rsidP="007309C4">
      <w:pPr>
        <w:pStyle w:val="ITAbsatzohneNr"/>
        <w:jc w:val="both"/>
        <w:rPr>
          <w:lang w:val="en-GB"/>
        </w:rPr>
      </w:pPr>
      <w:r w:rsidRPr="7633D7D4">
        <w:rPr>
          <w:lang w:val="en-GB"/>
        </w:rPr>
        <w:t>Liquid hydrogen (LH2) having a higher volumetric energy density offers an alternative for heavy and long haul mobility (ships, plane) but there is no technical solution available at acceptable costs.</w:t>
      </w:r>
    </w:p>
    <w:p w14:paraId="2F1C8108" w14:textId="77777777" w:rsidR="007309C4" w:rsidRPr="00DF6BCE" w:rsidRDefault="007309C4" w:rsidP="007309C4">
      <w:pPr>
        <w:pStyle w:val="ITAbsatzohneNr"/>
        <w:jc w:val="both"/>
        <w:rPr>
          <w:lang w:val="en-GB"/>
        </w:rPr>
      </w:pPr>
    </w:p>
    <w:p w14:paraId="15980DA0" w14:textId="77777777" w:rsidR="007309C4" w:rsidRDefault="007309C4" w:rsidP="007309C4">
      <w:pPr>
        <w:pStyle w:val="ITAbsatzohneNr"/>
        <w:jc w:val="both"/>
        <w:rPr>
          <w:iCs/>
          <w:lang w:val="en-GB"/>
        </w:rPr>
      </w:pPr>
    </w:p>
    <w:p w14:paraId="054F7D62" w14:textId="77777777" w:rsidR="007309C4" w:rsidRDefault="007309C4" w:rsidP="007309C4">
      <w:pPr>
        <w:pStyle w:val="ITAbsatzohneNr"/>
        <w:jc w:val="center"/>
        <w:rPr>
          <w:iCs/>
          <w:lang w:val="en-GB"/>
        </w:rPr>
      </w:pPr>
      <w:r>
        <w:rPr>
          <w:noProof/>
          <w:lang w:val="fr-FR" w:eastAsia="fr-FR"/>
        </w:rPr>
        <w:drawing>
          <wp:anchor distT="0" distB="0" distL="114300" distR="114300" simplePos="0" relativeHeight="251658275" behindDoc="0" locked="0" layoutInCell="1" allowOverlap="1" wp14:anchorId="6E4A4231" wp14:editId="31DA3C5A">
            <wp:simplePos x="0" y="0"/>
            <wp:positionH relativeFrom="column">
              <wp:posOffset>762028</wp:posOffset>
            </wp:positionH>
            <wp:positionV relativeFrom="paragraph">
              <wp:posOffset>-1192005</wp:posOffset>
            </wp:positionV>
            <wp:extent cx="4236722" cy="1323975"/>
            <wp:effectExtent l="0" t="0" r="0" b="0"/>
            <wp:wrapTopAndBottom/>
            <wp:docPr id="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pic:nvPicPr>
                  <pic:blipFill>
                    <a:blip r:embed="rId17">
                      <a:extLst>
                        <a:ext uri="{28A0092B-C50C-407E-A947-70E740481C1C}">
                          <a14:useLocalDpi xmlns:a14="http://schemas.microsoft.com/office/drawing/2010/main" val="0"/>
                        </a:ex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id="{C323C1C1-6272-42AB-A242-B3350F8B1B40}"/>
                        </a:ext>
                      </a:extLst>
                    </a:blip>
                    <a:stretch>
                      <a:fillRect/>
                    </a:stretch>
                  </pic:blipFill>
                  <pic:spPr>
                    <a:xfrm>
                      <a:off x="0" y="0"/>
                      <a:ext cx="4236722" cy="1323975"/>
                    </a:xfrm>
                    <a:prstGeom prst="rect">
                      <a:avLst/>
                    </a:prstGeom>
                  </pic:spPr>
                </pic:pic>
              </a:graphicData>
            </a:graphic>
          </wp:anchor>
        </w:drawing>
      </w:r>
    </w:p>
    <w:p w14:paraId="5589CC4D" w14:textId="24EFD362" w:rsidR="007309C4" w:rsidRDefault="007309C4" w:rsidP="007309C4">
      <w:pPr>
        <w:pStyle w:val="Lgende"/>
        <w:jc w:val="center"/>
        <w:rPr>
          <w:iCs/>
          <w:lang w:val="en-GB"/>
        </w:rPr>
      </w:pPr>
      <w:r w:rsidRPr="00346DCA">
        <w:rPr>
          <w:lang w:val="en-US"/>
        </w:rPr>
        <w:t xml:space="preserve">Figure </w:t>
      </w:r>
      <w:r>
        <w:fldChar w:fldCharType="begin"/>
      </w:r>
      <w:r w:rsidRPr="00346DCA">
        <w:rPr>
          <w:lang w:val="en-US"/>
        </w:rPr>
        <w:instrText xml:space="preserve"> SEQ Figure \* ARABIC </w:instrText>
      </w:r>
      <w:r>
        <w:fldChar w:fldCharType="separate"/>
      </w:r>
      <w:r w:rsidR="00715E60">
        <w:rPr>
          <w:noProof/>
          <w:lang w:val="en-US"/>
        </w:rPr>
        <w:t>22</w:t>
      </w:r>
      <w:r>
        <w:fldChar w:fldCharType="end"/>
      </w:r>
      <w:r w:rsidRPr="00346DCA">
        <w:rPr>
          <w:lang w:val="en-US"/>
        </w:rPr>
        <w:t xml:space="preserve"> - Fuel energetic density comparison</w:t>
      </w:r>
    </w:p>
    <w:p w14:paraId="226F8C8D" w14:textId="77777777" w:rsidR="007309C4" w:rsidRDefault="007309C4" w:rsidP="007309C4">
      <w:pPr>
        <w:pStyle w:val="ITAbsatzohneNr"/>
        <w:jc w:val="both"/>
        <w:rPr>
          <w:lang w:val="en-GB"/>
        </w:rPr>
      </w:pPr>
    </w:p>
    <w:p w14:paraId="2C6FCA40" w14:textId="77777777" w:rsidR="007309C4" w:rsidRDefault="007309C4" w:rsidP="007309C4">
      <w:pPr>
        <w:pStyle w:val="ITAbsatzohneNr"/>
        <w:jc w:val="both"/>
        <w:rPr>
          <w:lang w:val="en-GB"/>
        </w:rPr>
      </w:pPr>
    </w:p>
    <w:p w14:paraId="57AEC899" w14:textId="77777777" w:rsidR="007309C4" w:rsidRDefault="007309C4" w:rsidP="007309C4">
      <w:pPr>
        <w:pStyle w:val="ITAbsatzohneNr"/>
        <w:jc w:val="both"/>
        <w:rPr>
          <w:lang w:val="en-GB"/>
        </w:rPr>
      </w:pPr>
      <w:r w:rsidRPr="7633D7D4">
        <w:rPr>
          <w:lang w:val="en-GB"/>
        </w:rPr>
        <w:t>The objective of the project is to develop a technical solution reducing drastically the cost of hydrogen liquefaction</w:t>
      </w:r>
    </w:p>
    <w:p w14:paraId="67527D21" w14:textId="77777777" w:rsidR="007309C4" w:rsidRDefault="007309C4" w:rsidP="007309C4">
      <w:pPr>
        <w:pStyle w:val="ITAbsatzohneNr"/>
        <w:jc w:val="both"/>
        <w:rPr>
          <w:lang w:val="en-GB"/>
        </w:rPr>
      </w:pPr>
    </w:p>
    <w:p w14:paraId="62975C3D" w14:textId="77777777" w:rsidR="007309C4" w:rsidRPr="00FB3328" w:rsidRDefault="007309C4" w:rsidP="007309C4">
      <w:pPr>
        <w:pStyle w:val="ITAbsatzohneNr"/>
        <w:jc w:val="both"/>
        <w:rPr>
          <w:lang w:val="en-GB"/>
        </w:rPr>
      </w:pPr>
      <w:r w:rsidRPr="00FB3328">
        <w:rPr>
          <w:lang w:val="en-GB"/>
        </w:rPr>
        <w:lastRenderedPageBreak/>
        <w:t>The development of this liquefaction technology will accelerate the decarbonization of heavy and long distance transport: maritime and river but also road, rail, air.</w:t>
      </w:r>
    </w:p>
    <w:p w14:paraId="63BA76A9" w14:textId="77777777" w:rsidR="007309C4" w:rsidRPr="00FB3328" w:rsidRDefault="007309C4" w:rsidP="007309C4">
      <w:pPr>
        <w:pStyle w:val="ITAbsatzohneNr"/>
        <w:jc w:val="both"/>
        <w:rPr>
          <w:lang w:val="en-GB"/>
        </w:rPr>
      </w:pPr>
      <w:r w:rsidRPr="00FB3328">
        <w:rPr>
          <w:lang w:val="en-GB"/>
        </w:rPr>
        <w:t>Liquefied hydrogen provides a solution to the specific storage and autonomy constraints of these sectors.</w:t>
      </w:r>
    </w:p>
    <w:p w14:paraId="03671DD2" w14:textId="77777777" w:rsidR="007309C4" w:rsidRPr="00FB3328" w:rsidRDefault="007309C4" w:rsidP="007309C4">
      <w:pPr>
        <w:pStyle w:val="ITAbsatzohneNr"/>
        <w:jc w:val="both"/>
        <w:rPr>
          <w:lang w:val="en-GB"/>
        </w:rPr>
      </w:pPr>
      <w:r w:rsidRPr="00FB3328">
        <w:rPr>
          <w:lang w:val="en-GB"/>
        </w:rPr>
        <w:t xml:space="preserve">Regarding road transport, the distribution of renewable liquid hydrogen for heavy goods vehicles will allow ENGIE to complete its alternative multi-fuel offer (electric charging stations, gaseous and liquid hydrogen) within its network of NGV stations - as presented in the </w:t>
      </w:r>
      <w:proofErr w:type="spellStart"/>
      <w:r w:rsidRPr="00FB3328">
        <w:rPr>
          <w:lang w:val="en-GB"/>
        </w:rPr>
        <w:t>Rhyzomes</w:t>
      </w:r>
      <w:proofErr w:type="spellEnd"/>
      <w:r w:rsidRPr="00FB3328">
        <w:rPr>
          <w:lang w:val="en-GB"/>
        </w:rPr>
        <w:t xml:space="preserve"> project - and thus propose the zero-emission alternative best suited to the type of vehicle (light to heavy) and to use (occasional to intensive)</w:t>
      </w:r>
    </w:p>
    <w:p w14:paraId="5B98DC6A" w14:textId="25EFAE66" w:rsidR="00C23E85" w:rsidRDefault="00C23E85" w:rsidP="007309C4">
      <w:pPr>
        <w:pStyle w:val="ITberschrift11"/>
        <w:numPr>
          <w:ilvl w:val="0"/>
          <w:numId w:val="0"/>
        </w:numPr>
        <w:ind w:left="680"/>
        <w:rPr>
          <w:lang w:val="en-GB"/>
        </w:rPr>
      </w:pPr>
    </w:p>
    <w:p w14:paraId="3B786B64" w14:textId="77777777" w:rsidR="00C23E85" w:rsidRDefault="00C23E85" w:rsidP="00C23E85">
      <w:pPr>
        <w:pStyle w:val="ITberschrift11"/>
        <w:numPr>
          <w:ilvl w:val="1"/>
          <w:numId w:val="68"/>
        </w:numPr>
        <w:rPr>
          <w:lang w:val="en-GB"/>
        </w:rPr>
      </w:pPr>
      <w:bookmarkStart w:id="339" w:name="_Toc42768600"/>
      <w:bookmarkStart w:id="340" w:name="_Toc42548321"/>
      <w:bookmarkStart w:id="341" w:name="_Toc44068429"/>
      <w:r>
        <w:rPr>
          <w:lang w:val="en-GB"/>
        </w:rPr>
        <w:t>Market failures: coordination problems</w:t>
      </w:r>
      <w:bookmarkEnd w:id="339"/>
      <w:bookmarkEnd w:id="340"/>
      <w:bookmarkEnd w:id="341"/>
    </w:p>
    <w:p w14:paraId="15BCA908" w14:textId="77777777" w:rsidR="00C23E85" w:rsidRDefault="00C23E85" w:rsidP="00C23E85">
      <w:pPr>
        <w:pStyle w:val="N3"/>
        <w:numPr>
          <w:ilvl w:val="2"/>
          <w:numId w:val="68"/>
        </w:numPr>
        <w:spacing w:before="400" w:after="360"/>
      </w:pPr>
      <w:bookmarkStart w:id="342" w:name="_Toc42768601"/>
      <w:bookmarkStart w:id="343" w:name="_Toc42548322"/>
      <w:bookmarkStart w:id="344" w:name="_Toc44068430"/>
      <w:r>
        <w:t>Coordination failures between companies and research organizations</w:t>
      </w:r>
      <w:bookmarkEnd w:id="342"/>
      <w:bookmarkEnd w:id="343"/>
      <w:bookmarkEnd w:id="344"/>
      <w:r>
        <w:rPr>
          <w:color w:val="009193"/>
        </w:rPr>
        <w:t xml:space="preserve"> </w:t>
      </w:r>
    </w:p>
    <w:p w14:paraId="01AD593F" w14:textId="77777777" w:rsidR="00C23E85" w:rsidRDefault="00C23E85" w:rsidP="00C23E85">
      <w:pPr>
        <w:pStyle w:val="ITStandard"/>
        <w:rPr>
          <w:lang w:val="en-GB"/>
        </w:rPr>
      </w:pPr>
      <w:r>
        <w:rPr>
          <w:lang w:val="en-GB"/>
        </w:rPr>
        <w:t>The very large number of public and private initiatives to define a mainstream trend to develop the next generation of hydrogen technologies creates important coordination problems. Academia and businesses differ greatly in many aspects. The goal of scientists’ activities is the growth of knowledge, while for companies the principal motivation is profits. Each one tends to underestimate or even discard the objective that the other pursues. Reward modes are also orthogonal: an important scientific discovery will contribute to the reputation of the team that makes it, while a significant innovation will enrich the company that develops it. Finally, scientific results acquire their value when they are shared through scientific publications, while businesses’ R&amp;D&amp;I results get their value if they are patented. The reconciliation of the two approaches is possible but often causes misunderstandings and conflicts.</w:t>
      </w:r>
    </w:p>
    <w:p w14:paraId="72458858" w14:textId="77777777" w:rsidR="00C23E85" w:rsidRDefault="00C23E85" w:rsidP="00C23E85">
      <w:pPr>
        <w:pStyle w:val="ITStandard"/>
        <w:rPr>
          <w:lang w:val="en-GB"/>
        </w:rPr>
      </w:pPr>
    </w:p>
    <w:p w14:paraId="708C9C97" w14:textId="77777777" w:rsidR="00C23E85" w:rsidRDefault="00C23E85" w:rsidP="00C23E85">
      <w:pPr>
        <w:pStyle w:val="ITStandard"/>
        <w:rPr>
          <w:lang w:val="en-GB"/>
        </w:rPr>
      </w:pPr>
      <w:r>
        <w:rPr>
          <w:lang w:val="en-GB"/>
        </w:rPr>
        <w:t>The goals of research organizations and companies are often disconnected. The main reason is due to the time horizon under consideration. While research organizations are often concerned with plausible long-term trajectories, companies are oriented towards projects that can have clear value added in the short term. This causes a large disconnect between the kind of research that is done by research institutions and the kind of research that firms need to make profits. In simpler terms, research organizations are often concerned about possible paths the economy could take, whilst companies are concerned more about which paths are more “effective” in terms of direct economic benefits.</w:t>
      </w:r>
    </w:p>
    <w:p w14:paraId="5D60511A" w14:textId="77777777" w:rsidR="00C23E85" w:rsidRDefault="00C23E85" w:rsidP="00C23E85">
      <w:pPr>
        <w:pStyle w:val="ITStandard"/>
        <w:rPr>
          <w:lang w:val="en-GB"/>
        </w:rPr>
      </w:pPr>
    </w:p>
    <w:p w14:paraId="53144336" w14:textId="77777777" w:rsidR="00C23E85" w:rsidRDefault="00C23E85" w:rsidP="00C23E85">
      <w:pPr>
        <w:pStyle w:val="ITStandard"/>
        <w:rPr>
          <w:lang w:val="en-GB"/>
        </w:rPr>
      </w:pPr>
      <w:r>
        <w:rPr>
          <w:lang w:val="en-GB"/>
        </w:rPr>
        <w:t xml:space="preserve">The difficulties that companies and research organizations face when trying to work together are well documented. In particular, these relations are known to be much more complicated in Europe than in the United States. A lack of investment by public and private actors inhibits knowledge transfer by directly limiting the transfer capacity between public research organizations and companies, leading to limited communication and increases in coordination failures. This lower investment could be attributable to a stricter dichotomy in Europe between public and private financing. </w:t>
      </w:r>
    </w:p>
    <w:p w14:paraId="4B63569E" w14:textId="77777777" w:rsidR="00C23E85" w:rsidRDefault="00C23E85" w:rsidP="00C23E85">
      <w:pPr>
        <w:pStyle w:val="ITStandard"/>
        <w:rPr>
          <w:lang w:val="en-GB"/>
        </w:rPr>
      </w:pPr>
    </w:p>
    <w:p w14:paraId="3CFEC9BC" w14:textId="77777777" w:rsidR="00C23E85" w:rsidRDefault="00C23E85" w:rsidP="00C23E85">
      <w:pPr>
        <w:pStyle w:val="ITStandard"/>
        <w:rPr>
          <w:lang w:val="en-GB"/>
        </w:rPr>
      </w:pPr>
      <w:r>
        <w:rPr>
          <w:lang w:val="en-GB"/>
        </w:rPr>
        <w:t xml:space="preserve">In the case of the European hydrogen strategic value chain, this lack of coordination between research organizations and companies in most Member States is a major systemic failure. Its outcome is a deficit of growth and competitiveness as compared to other parts of the world, particularly Japan and the United States. This is reflected in the loss of momentum of </w:t>
      </w:r>
      <w:r>
        <w:rPr>
          <w:lang w:val="en-GB"/>
        </w:rPr>
        <w:lastRenderedPageBreak/>
        <w:t xml:space="preserve">European players in research and innovation capacity, particularly visible in the low impact of their patents worldwide. </w:t>
      </w:r>
    </w:p>
    <w:p w14:paraId="158DFF13" w14:textId="77777777" w:rsidR="00C23E85" w:rsidRDefault="00C23E85" w:rsidP="00C23E85">
      <w:pPr>
        <w:pStyle w:val="ITStandard"/>
        <w:rPr>
          <w:lang w:val="en-GB"/>
        </w:rPr>
      </w:pPr>
    </w:p>
    <w:p w14:paraId="037F4436" w14:textId="77777777" w:rsidR="00C23E85" w:rsidRDefault="00C23E85" w:rsidP="00C23E85">
      <w:pPr>
        <w:pStyle w:val="ITStandard"/>
        <w:rPr>
          <w:lang w:val="en-GB"/>
        </w:rPr>
      </w:pPr>
      <w:r>
        <w:rPr>
          <w:lang w:val="en-GB"/>
        </w:rPr>
        <w:t>In addition, partnerships between research organizations and companies tend to be set up only at a local dimension. Given the cultural gap identified above, they prefer to collaborate when they know each other well and are close, which leads to neglecting other partnership opportunities that could be more productive from the scientific and technological points of view. The lack of cross-frontier public funding leads some public research organizations to focus solely on local companies for partnerships. This means that there could be potential synergies that could be exploited at the more European level in the form of cooperative projects if far-reaching connections were facilitated.</w:t>
      </w:r>
    </w:p>
    <w:p w14:paraId="446889F5" w14:textId="77777777" w:rsidR="00C23E85" w:rsidRDefault="00C23E85" w:rsidP="00C23E85">
      <w:pPr>
        <w:pStyle w:val="ITStandard"/>
        <w:rPr>
          <w:lang w:val="en-GB"/>
        </w:rPr>
      </w:pPr>
    </w:p>
    <w:p w14:paraId="79815AA3" w14:textId="77777777" w:rsidR="00C23E85" w:rsidRDefault="00C23E85" w:rsidP="00C23E85">
      <w:pPr>
        <w:pStyle w:val="ITStandard"/>
        <w:rPr>
          <w:lang w:val="en-GB"/>
        </w:rPr>
      </w:pPr>
      <w:r>
        <w:rPr>
          <w:lang w:val="en-GB"/>
        </w:rPr>
        <w:t>The IPCEI on Hydrogen will promote an intense cooperation between academic partners and industrial partners from many Member States. Market forces alone cannot lead to such cooperation. This major European R&amp;D&amp;I and industrial partnership will significantly intensify scientific and technological exchanges between European players from academia and from players across the industrial value chain. As part of the IPCEI on Hydrogen, the research agendas of academic laboratories and companies will be better aligned, and exchanges will transcend the borders established by local tropisms. Thus, the ambition of R&amp;D&amp;I activities can be of a higher level. The IPCEI on Hydrogen initiative will foster new trans-border collaborations between EU companies. Without the IPCEI on Hydrogen, such collaboration would very likely not have happened.</w:t>
      </w:r>
    </w:p>
    <w:p w14:paraId="727F08DC" w14:textId="77777777" w:rsidR="00C23E85" w:rsidRDefault="00C23E85" w:rsidP="00C23E85">
      <w:pPr>
        <w:pStyle w:val="N3"/>
        <w:numPr>
          <w:ilvl w:val="2"/>
          <w:numId w:val="68"/>
        </w:numPr>
        <w:spacing w:before="400" w:after="360"/>
      </w:pPr>
      <w:bookmarkStart w:id="345" w:name="_Toc42768602"/>
      <w:bookmarkStart w:id="346" w:name="_Toc42548323"/>
      <w:bookmarkStart w:id="347" w:name="_Toc44068431"/>
      <w:r>
        <w:t>Coordination failures between European research organizations themselves</w:t>
      </w:r>
      <w:bookmarkEnd w:id="345"/>
      <w:bookmarkEnd w:id="346"/>
      <w:bookmarkEnd w:id="347"/>
    </w:p>
    <w:p w14:paraId="0E83E4A0" w14:textId="77777777" w:rsidR="00C23E85" w:rsidRDefault="00C23E85" w:rsidP="00C23E85">
      <w:pPr>
        <w:pStyle w:val="ITStandard"/>
        <w:rPr>
          <w:lang w:val="en-GB"/>
        </w:rPr>
      </w:pPr>
      <w:r>
        <w:rPr>
          <w:lang w:val="en-GB"/>
        </w:rPr>
        <w:t>Most European research organizations suffer from sub-critical size to engage in advanced research in next generation hydrogen technologies. Such research activities require heavy resources in manufacturing equipment, testing and characterization. No European public research laboratories own the full set of equipment included a complete pilot line to carry out their research activities.</w:t>
      </w:r>
    </w:p>
    <w:p w14:paraId="74E6759C" w14:textId="77777777" w:rsidR="00C23E85" w:rsidRDefault="00C23E85" w:rsidP="00C23E85">
      <w:pPr>
        <w:pStyle w:val="ITStandard"/>
        <w:rPr>
          <w:lang w:val="en-GB"/>
        </w:rPr>
      </w:pPr>
    </w:p>
    <w:p w14:paraId="483AD74F" w14:textId="77777777" w:rsidR="00C23E85" w:rsidRDefault="00C23E85" w:rsidP="00C23E85">
      <w:pPr>
        <w:pStyle w:val="ITStandard"/>
        <w:rPr>
          <w:lang w:val="en-GB"/>
        </w:rPr>
      </w:pPr>
      <w:r>
        <w:rPr>
          <w:lang w:val="en-GB"/>
        </w:rPr>
        <w:t>The sub-critical size of European research organizations, combined with a lack of coordination between them, leads to dispersion and redundancy. Important efforts are made on some research topics without exchange of information, leading to a deteriorated scientific productivity, while other topics are neglected. The setting up of in-depth discussions within each field of next generation hydrogen technologies can enable knowledge production to be more efficient.</w:t>
      </w:r>
    </w:p>
    <w:p w14:paraId="1462D26F" w14:textId="77777777" w:rsidR="00C23E85" w:rsidRDefault="00C23E85" w:rsidP="00C23E85">
      <w:pPr>
        <w:pStyle w:val="ITStandard"/>
        <w:rPr>
          <w:lang w:val="en-GB"/>
        </w:rPr>
      </w:pPr>
    </w:p>
    <w:p w14:paraId="2E2FB2E8" w14:textId="77777777" w:rsidR="00C23E85" w:rsidRDefault="00C23E85" w:rsidP="00C23E85">
      <w:pPr>
        <w:pStyle w:val="ITStandard"/>
        <w:rPr>
          <w:lang w:val="en-GB"/>
        </w:rPr>
      </w:pPr>
      <w:r>
        <w:rPr>
          <w:lang w:val="en-GB"/>
        </w:rPr>
        <w:t>The IPCEI on Hydrogen will mobilize and bring together many European research laboratories, thus making it possible to overcome the lack of coordination that characterizes them. As part of the project, the redundancies will be removed, synergies and exchanges will be developed to pursue common R&amp;D&amp;I objectives in the field of advanced technologies for hydrogen, considered to be strategic for Europe.</w:t>
      </w:r>
    </w:p>
    <w:p w14:paraId="76EF4C2A" w14:textId="77777777" w:rsidR="00C23E85" w:rsidRDefault="00C23E85" w:rsidP="00C23E85">
      <w:pPr>
        <w:pStyle w:val="N3"/>
        <w:numPr>
          <w:ilvl w:val="2"/>
          <w:numId w:val="68"/>
        </w:numPr>
        <w:spacing w:before="400" w:after="360"/>
      </w:pPr>
      <w:bookmarkStart w:id="348" w:name="_Toc42768603"/>
      <w:bookmarkStart w:id="349" w:name="_Toc42548324"/>
      <w:bookmarkStart w:id="350" w:name="_Toc44068432"/>
      <w:r>
        <w:t>Coordination failures between SMEs and industry leaders</w:t>
      </w:r>
      <w:bookmarkEnd w:id="348"/>
      <w:bookmarkEnd w:id="349"/>
      <w:bookmarkEnd w:id="350"/>
    </w:p>
    <w:p w14:paraId="5549D7F3" w14:textId="2F26DF02" w:rsidR="00C23E85" w:rsidRDefault="00C23E85" w:rsidP="00C23E85">
      <w:pPr>
        <w:pStyle w:val="ITStandard"/>
        <w:rPr>
          <w:lang w:val="en-GB"/>
        </w:rPr>
      </w:pPr>
      <w:r>
        <w:rPr>
          <w:lang w:val="en-GB"/>
        </w:rPr>
        <w:lastRenderedPageBreak/>
        <w:t xml:space="preserve">The IPCEI on Hydrogen will provide SMEs with access to R&amp;D&amp;I activities and innovative infrastructure that they would not have accessed in the absence of the project. Without State aid, </w:t>
      </w:r>
      <w:r w:rsidR="004D640C">
        <w:rPr>
          <w:lang w:val="en-GB"/>
        </w:rPr>
        <w:t>ENGIE</w:t>
      </w:r>
      <w:r>
        <w:rPr>
          <w:lang w:val="en-GB"/>
        </w:rPr>
        <w:t xml:space="preserve"> would work with some of these SMEs in a standard "client-supplier" logic, rather than associate them as partners and allow them to anticipate technological breakthroughs. Thus, most of these SMEs simply would not have the ability to work on these highly challenging technological areas.</w:t>
      </w:r>
    </w:p>
    <w:p w14:paraId="0CEE6650" w14:textId="77777777" w:rsidR="00C23E85" w:rsidRDefault="00C23E85" w:rsidP="00C23E85">
      <w:pPr>
        <w:pStyle w:val="ITStandard"/>
        <w:rPr>
          <w:lang w:val="en-GB"/>
        </w:rPr>
      </w:pPr>
    </w:p>
    <w:p w14:paraId="30D7C728" w14:textId="2C0E1C55" w:rsidR="00C23E85" w:rsidRDefault="00C23E85" w:rsidP="00C23E85">
      <w:pPr>
        <w:pStyle w:val="ITStandard"/>
        <w:rPr>
          <w:lang w:val="en-GB"/>
        </w:rPr>
      </w:pPr>
      <w:r>
        <w:rPr>
          <w:lang w:val="en-GB"/>
        </w:rPr>
        <w:t xml:space="preserve">The State aid encourages many European SMEs to collaborate and invest in R&amp;D&amp;I, by pooling and sharing risks. The project will enable the actors to achieve collectively the critical size that is needed to carry out advanced hydrogen R&amp;D&amp;I activities. European SMEs in the hydrogen sector will coordinate R&amp;D&amp;I activities with much higher levels of ambition and risk, and they will be offered the opportunity to access the expensive pilot facilities that will be developed by industry leaders such as </w:t>
      </w:r>
      <w:r w:rsidR="00467C6F">
        <w:rPr>
          <w:lang w:val="en-GB"/>
        </w:rPr>
        <w:t>ENGIE</w:t>
      </w:r>
      <w:r>
        <w:rPr>
          <w:lang w:val="en-GB"/>
        </w:rPr>
        <w:t>.</w:t>
      </w:r>
    </w:p>
    <w:p w14:paraId="610016EE" w14:textId="77777777" w:rsidR="00C23E85" w:rsidRDefault="00C23E85" w:rsidP="00C23E85">
      <w:pPr>
        <w:pStyle w:val="N3"/>
        <w:numPr>
          <w:ilvl w:val="2"/>
          <w:numId w:val="68"/>
        </w:numPr>
        <w:spacing w:before="400" w:after="360"/>
      </w:pPr>
      <w:bookmarkStart w:id="351" w:name="_Toc42768604"/>
      <w:bookmarkStart w:id="352" w:name="_Toc42548325"/>
      <w:bookmarkStart w:id="353" w:name="_Toc44068433"/>
      <w:r>
        <w:t>Coordination failures between European clusters</w:t>
      </w:r>
      <w:bookmarkEnd w:id="351"/>
      <w:bookmarkEnd w:id="352"/>
      <w:bookmarkEnd w:id="353"/>
    </w:p>
    <w:p w14:paraId="5B7C9AA6" w14:textId="77777777" w:rsidR="00C23E85" w:rsidRDefault="00C23E85" w:rsidP="00C23E85">
      <w:pPr>
        <w:pStyle w:val="ITStandard"/>
        <w:rPr>
          <w:lang w:val="en-GB"/>
        </w:rPr>
      </w:pPr>
      <w:r>
        <w:rPr>
          <w:lang w:val="en-GB"/>
        </w:rPr>
        <w:t>The European hydrogen industrial value chain is limited in size and scope because of the market’s infancy and lack of business / technological opportunities. It is insufficiently coordinated to foster complementarities, synergies, economies of scale and learning curves that are key in order to bring the low-carbon hydrogen costs down and compete globally. The weakness of cross-frontier public funding for large projects leads each cluster’s actors to carry out their R&amp;D&amp;I activities in a regional logic, e.g. at a level of a city that wants to purchase a dozen hydrogen buses with the associated hydrogen infrastructure. The weakness of cooperation between European clusters leads to redundancies, neglecting synergies and significant complementarities, and finally to significant losses in terms of scientific and technological productivity.</w:t>
      </w:r>
    </w:p>
    <w:p w14:paraId="5645CB9D" w14:textId="77777777" w:rsidR="00C23E85" w:rsidRDefault="00C23E85" w:rsidP="00C23E85">
      <w:pPr>
        <w:pStyle w:val="ITStandard"/>
        <w:rPr>
          <w:lang w:val="en-GB"/>
        </w:rPr>
      </w:pPr>
    </w:p>
    <w:p w14:paraId="4EA122CC" w14:textId="77777777" w:rsidR="00C23E85" w:rsidRDefault="00C23E85" w:rsidP="00C23E85">
      <w:pPr>
        <w:pStyle w:val="ITStandard"/>
        <w:rPr>
          <w:lang w:val="en-GB"/>
        </w:rPr>
      </w:pPr>
      <w:r>
        <w:rPr>
          <w:lang w:val="en-GB"/>
        </w:rPr>
        <w:t>Addressing in a coordinated manner the many scientific, technological and industrial objectives of the IPCEI on Hydrogen constitute a major organizational challenge, particularly for the development of new technology platforms, pilot facilities and large-scale roll-out projects. All players across the European industrial value chain must engage in closely coordinated R&amp;D&amp;I, FID activities and environmental / energy / transports projects to achieve this development, reducing redundancies, developing synergies and complementarities. Only a very large collaborative project supported by several Member States can achieve this.</w:t>
      </w:r>
    </w:p>
    <w:p w14:paraId="16C0C102" w14:textId="77777777" w:rsidR="00C23E85" w:rsidRDefault="00C23E85" w:rsidP="00C23E85">
      <w:pPr>
        <w:pStyle w:val="N3"/>
        <w:numPr>
          <w:ilvl w:val="2"/>
          <w:numId w:val="68"/>
        </w:numPr>
        <w:spacing w:before="400" w:after="360"/>
      </w:pPr>
      <w:bookmarkStart w:id="354" w:name="_Toc42768605"/>
      <w:bookmarkStart w:id="355" w:name="_Toc42548326"/>
      <w:bookmarkStart w:id="356" w:name="_Toc44068434"/>
      <w:r>
        <w:t>Coordination failures of a very large-scale R&amp;D project</w:t>
      </w:r>
      <w:bookmarkEnd w:id="354"/>
      <w:bookmarkEnd w:id="355"/>
      <w:bookmarkEnd w:id="356"/>
    </w:p>
    <w:p w14:paraId="7BB9157B" w14:textId="77777777" w:rsidR="00C23E85" w:rsidRDefault="00C23E85" w:rsidP="00C23E85">
      <w:pPr>
        <w:pStyle w:val="ITStandard"/>
        <w:rPr>
          <w:lang w:val="en-GB"/>
        </w:rPr>
      </w:pPr>
      <w:r>
        <w:rPr>
          <w:lang w:val="en-GB"/>
        </w:rPr>
        <w:t>The great scope, scale and the high scientific and technological complexity level of the IPCEI on Hydrogen require joint work amongst a very large number of actors, most of them industrial companies and some being public research organizations and university laboratories.</w:t>
      </w:r>
    </w:p>
    <w:p w14:paraId="067A12E3" w14:textId="77777777" w:rsidR="00C23E85" w:rsidRDefault="00C23E85" w:rsidP="00C23E85">
      <w:pPr>
        <w:pStyle w:val="ITStandard"/>
        <w:rPr>
          <w:lang w:val="en-GB"/>
        </w:rPr>
      </w:pPr>
    </w:p>
    <w:p w14:paraId="1433440B" w14:textId="77777777" w:rsidR="00C23E85" w:rsidRDefault="00C23E85" w:rsidP="00C23E85">
      <w:pPr>
        <w:pStyle w:val="ITStandard"/>
        <w:rPr>
          <w:lang w:val="en-GB"/>
        </w:rPr>
      </w:pPr>
      <w:r>
        <w:rPr>
          <w:lang w:val="en-GB"/>
        </w:rPr>
        <w:t xml:space="preserve">The intensity of collaboration inside IPCEI on Hydrogen is very important, program partners will work in a very strong interdisciplinary and intersectoral sense, which could not be mobilized without the State aid. The results obtained by each partner will impact the other partners' actions. The collaboration must be coordinated in a very close and dynamic way, in order to get the best results from trials and error experiences of R&amp;D&amp;I, FID activities and </w:t>
      </w:r>
      <w:r>
        <w:rPr>
          <w:lang w:val="en-GB"/>
        </w:rPr>
        <w:lastRenderedPageBreak/>
        <w:t>environmental / energy / transports projects, as well as to reorient all work packages as a result of the progress of each partner, so that the R&amp;D&amp;I, FID and EET program can achieve its common European objectives. Round trips will be necessary between the different partners to coordinate their work, in order to remove the technological barriers that will be identified. This is a huge task.</w:t>
      </w:r>
    </w:p>
    <w:p w14:paraId="0DC6089B" w14:textId="77777777" w:rsidR="00C23E85" w:rsidRDefault="00C23E85" w:rsidP="00C23E85">
      <w:pPr>
        <w:pStyle w:val="ITStandard"/>
        <w:rPr>
          <w:lang w:val="en-GB"/>
        </w:rPr>
      </w:pPr>
    </w:p>
    <w:p w14:paraId="0144D50A" w14:textId="77777777" w:rsidR="00C23E85" w:rsidRDefault="00C23E85" w:rsidP="00C23E85">
      <w:pPr>
        <w:pStyle w:val="ITStandard"/>
        <w:rPr>
          <w:lang w:val="en-GB"/>
        </w:rPr>
      </w:pPr>
      <w:r>
        <w:rPr>
          <w:lang w:val="en-GB"/>
        </w:rPr>
        <w:t>State aid to partners of the IPCEI on Hydrogen deeply strengthens the coordination of the consortium. The disbursement of the public funding will be spread over the lifetime of the project, thus necessitating a very close monitoring by public authorities through progress reports, milestones, etc. All partners know that they must move forward together towards the achievement of IPCEI on Hydrogen objectives to get the public funding. Thus, the State aid gives each partner very strong dynamic incentives to overcome the difficulties of such a highly ambitious, large-scale and long-lasting project. It makes possible to set up a very large European R&amp;D and FID partnership which constitutes an efficient and responsive mode of organization, able to catalyse synergies between partners and ensure gathering and coordination of the broad spectrum of necessary sector skills for the realization of such an ambitious project. Major European players in the hydrogen sector will all work together for the first time in a collaborative approach around a major unifying R&amp;D&amp;I and industrial program, kick-starting the European hydrogen market, as well as lowering the technical and economic barriers.</w:t>
      </w:r>
    </w:p>
    <w:p w14:paraId="48AD92FC" w14:textId="77777777" w:rsidR="00C23E85" w:rsidRDefault="00C23E85" w:rsidP="00C23E85">
      <w:pPr>
        <w:pStyle w:val="N3"/>
        <w:numPr>
          <w:ilvl w:val="2"/>
          <w:numId w:val="68"/>
        </w:numPr>
        <w:spacing w:before="400" w:after="360"/>
      </w:pPr>
      <w:bookmarkStart w:id="357" w:name="_Toc42768606"/>
      <w:bookmarkStart w:id="358" w:name="_Toc42548327"/>
      <w:bookmarkStart w:id="359" w:name="_Toc44068435"/>
      <w:r>
        <w:t>Coordination failures associated with contractual incompleteness</w:t>
      </w:r>
      <w:bookmarkEnd w:id="357"/>
      <w:bookmarkEnd w:id="358"/>
      <w:bookmarkEnd w:id="359"/>
    </w:p>
    <w:p w14:paraId="45ECA9C9" w14:textId="77777777" w:rsidR="00C23E85" w:rsidRDefault="00C23E85" w:rsidP="00C23E85">
      <w:pPr>
        <w:pStyle w:val="ITStandard"/>
        <w:rPr>
          <w:lang w:val="en-GB"/>
        </w:rPr>
      </w:pPr>
      <w:r>
        <w:rPr>
          <w:lang w:val="en-GB"/>
        </w:rPr>
        <w:t>The State aid will also limit the coordination difficulties related to the contractual incompleteness of major collaborative R&amp;D&amp;I programs. It is well known that R&amp;D&amp;I contracts are incomplete, that is, they cannot anticipate or take into account all possible situations and all future contingencies. Indeed, R&amp;D&amp;I programs are characterized by high uncertainty: not all results can be determined in advance ("serendipity"), unanticipated scientific and technological hurdles can arise, with a potentially strong impact on the program's calendar or costs, successes or failures can come from where they were not expected, etc.</w:t>
      </w:r>
    </w:p>
    <w:p w14:paraId="233A59F7" w14:textId="77777777" w:rsidR="00C23E85" w:rsidRDefault="00C23E85" w:rsidP="00C23E85">
      <w:pPr>
        <w:pStyle w:val="ITStandard"/>
        <w:rPr>
          <w:lang w:val="en-GB"/>
        </w:rPr>
      </w:pPr>
    </w:p>
    <w:p w14:paraId="109A1952" w14:textId="77777777" w:rsidR="00C23E85" w:rsidRDefault="00C23E85" w:rsidP="00C23E85">
      <w:pPr>
        <w:pStyle w:val="ITStandard"/>
        <w:rPr>
          <w:lang w:val="en-GB"/>
        </w:rPr>
      </w:pPr>
      <w:r>
        <w:rPr>
          <w:lang w:val="en-GB"/>
        </w:rPr>
        <w:t>Contractual incompleteness may encourage opportunistic partners' behaviours, reducing their commitment to the collaborative R&amp;D&amp;I project. In such context, cooperation is rendered very unstable by the alternative opportunities that are offered to the partners. The occurrence of an unforeseen event in the contract can lead to a chain of reactions from the partners, putting at risk the primary purpose of the partnership. Naturally, this risk is all the more important as the number of partners grows and the research is of a high level of complexity, which is very clearly the case for the project IPCEI on Hydrogen.</w:t>
      </w:r>
    </w:p>
    <w:p w14:paraId="02CA284C" w14:textId="77777777" w:rsidR="00C23E85" w:rsidRDefault="00C23E85" w:rsidP="00C23E85">
      <w:pPr>
        <w:pStyle w:val="ITStandard"/>
        <w:rPr>
          <w:lang w:val="en-GB"/>
        </w:rPr>
      </w:pPr>
    </w:p>
    <w:p w14:paraId="2078A65B" w14:textId="77777777" w:rsidR="00C23E85" w:rsidRDefault="00C23E85" w:rsidP="00C23E85">
      <w:pPr>
        <w:pStyle w:val="ITStandard"/>
        <w:rPr>
          <w:lang w:val="en-GB"/>
        </w:rPr>
      </w:pPr>
      <w:r>
        <w:rPr>
          <w:lang w:val="en-GB"/>
        </w:rPr>
        <w:t>A very large collaborative R&amp;D&amp;I project like IPCEI on Hydrogen is characterized by a high uncertainty, which means the occurrence of unpredictable events during the project. A partner could invoke the occurrence of an unforeseen contingency in the contract to defend opportunistically his interests. The collaboration contract cannot therefore prevent these behaviours. Sanctions or penalties cannot solve this problem: a sanction can only apply over a behaviour considered as deviant by reference to foreseeable configurations provided for in the contract.</w:t>
      </w:r>
    </w:p>
    <w:p w14:paraId="4F92B41F" w14:textId="77777777" w:rsidR="00C23E85" w:rsidRDefault="00C23E85" w:rsidP="00C23E85">
      <w:pPr>
        <w:pStyle w:val="ITStandard"/>
        <w:rPr>
          <w:lang w:val="en-GB"/>
        </w:rPr>
      </w:pPr>
    </w:p>
    <w:p w14:paraId="4A14E98B" w14:textId="77777777" w:rsidR="00C23E85" w:rsidRDefault="00C23E85" w:rsidP="00C23E85">
      <w:pPr>
        <w:pStyle w:val="ITStandard"/>
        <w:rPr>
          <w:lang w:val="en-GB"/>
        </w:rPr>
      </w:pPr>
      <w:r>
        <w:rPr>
          <w:lang w:val="en-GB"/>
        </w:rPr>
        <w:lastRenderedPageBreak/>
        <w:t>Second, the interests of the partners may diverge over the content of the program, or its objectives, or even its costs, as it progresses. This is common in a very large collaborative R&amp;D&amp;I program like IPCEI on Hydrogen, since project developments are very likely to deviate from the initial plan. Therefore, each of the partners would tend to influence the program in such a way as to favour its interests to the detriment of the common interest of the consortium, while it would be hardly possible to invoke the contract to prevent it (in particular, through penalties provided for in the contract). This may for example involve renegotiating the allocation of costs between the partners, to the detriment of the effectiveness of the project.</w:t>
      </w:r>
    </w:p>
    <w:p w14:paraId="1F5062FF" w14:textId="77777777" w:rsidR="00C23E85" w:rsidRDefault="00C23E85" w:rsidP="00C23E85">
      <w:pPr>
        <w:pStyle w:val="ITStandard"/>
        <w:rPr>
          <w:lang w:val="en-GB"/>
        </w:rPr>
      </w:pPr>
    </w:p>
    <w:p w14:paraId="69F2A0E2" w14:textId="77777777" w:rsidR="00C23E85" w:rsidRDefault="00C23E85" w:rsidP="00C23E85">
      <w:pPr>
        <w:pStyle w:val="ITStandard"/>
        <w:rPr>
          <w:lang w:val="en-GB"/>
        </w:rPr>
      </w:pPr>
      <w:r>
        <w:rPr>
          <w:lang w:val="en-GB"/>
        </w:rPr>
        <w:t>Third, it is very difficult, if not impossible, to anticipate and define in an exhaustive way the totality of the results of a very large R&amp;D&amp;I program. Thus, one of the partners might be tempted to appropriate some unanticipated results of the program by claiming that they would result from R&amp;D&amp;I activity outside the program. Here again, applying fines could not address anything, because of the intrinsic uncertainty of the very large collaborative R&amp;D&amp;I programs and the resulting contractual incompleteness.</w:t>
      </w:r>
    </w:p>
    <w:p w14:paraId="1C12EC8C" w14:textId="77777777" w:rsidR="00C23E85" w:rsidRDefault="00C23E85" w:rsidP="00C23E85">
      <w:pPr>
        <w:pStyle w:val="ITStandard"/>
        <w:rPr>
          <w:lang w:val="en-GB"/>
        </w:rPr>
      </w:pPr>
    </w:p>
    <w:p w14:paraId="1D0986A9" w14:textId="77777777" w:rsidR="00C23E85" w:rsidRDefault="00C23E85" w:rsidP="00C23E85">
      <w:pPr>
        <w:pStyle w:val="ITStandard"/>
        <w:rPr>
          <w:lang w:val="en-GB"/>
        </w:rPr>
      </w:pPr>
      <w:r>
        <w:rPr>
          <w:lang w:val="en-GB"/>
        </w:rPr>
        <w:t>The examples above, where a partner might be interested in adopting opportunistic behaviour, are not exhaustive. However, they provide an overview of the wide range of opportunities for partners in a very large collaborative R&amp;D&amp;I program like the IPCEI on Hydrogen to derive a profit from the program at the expense of the common interest of the partners. Thus, although collaborative R&amp;D&amp;I contracts are essential for framing partnership relations, they may reveal a limited effectiveness in managing the divergences of interests that do not fail to appear, especially in the context of a program as expensive, long and complex as the IPCEI on Hydrogen. Since it is very difficult to anticipate all situations in which a partner might have an interest in opportunistic behaviour, or even to prove this type of behaviour, it is impossible to provide for an appropriate system of sanctions.</w:t>
      </w:r>
    </w:p>
    <w:p w14:paraId="117FC608" w14:textId="77777777" w:rsidR="00C23E85" w:rsidRDefault="00C23E85" w:rsidP="00C23E85">
      <w:pPr>
        <w:pStyle w:val="ITStandard"/>
        <w:rPr>
          <w:lang w:val="en-GB"/>
        </w:rPr>
      </w:pPr>
    </w:p>
    <w:p w14:paraId="6DDCE311" w14:textId="77777777" w:rsidR="00C23E85" w:rsidRDefault="00C23E85" w:rsidP="00C23E85">
      <w:pPr>
        <w:pStyle w:val="ITStandard"/>
        <w:rPr>
          <w:lang w:val="en-GB"/>
        </w:rPr>
      </w:pPr>
      <w:r>
        <w:rPr>
          <w:lang w:val="en-GB"/>
        </w:rPr>
        <w:t xml:space="preserve">State aid makes it possible to reduce a priori the opportunistic behaviour that may result from contractual incompleteness, and thus facilitates the coordination of IPCEI on Hydrogen partners. Indeed, for each partner, the risk related to the implementation of the program will be shared with the public authorities, limiting its potential financial losses in case of failure. This sharing of risks reduces each partner's incentives to use opportunistically contractual incompleteness to his advantage. </w:t>
      </w:r>
    </w:p>
    <w:p w14:paraId="4DFFEBED" w14:textId="77777777" w:rsidR="00C23E85" w:rsidRDefault="00C23E85" w:rsidP="00C23E85">
      <w:pPr>
        <w:pStyle w:val="N2"/>
        <w:numPr>
          <w:ilvl w:val="1"/>
          <w:numId w:val="68"/>
        </w:numPr>
      </w:pPr>
      <w:bookmarkStart w:id="360" w:name="_Toc42768607"/>
      <w:bookmarkStart w:id="361" w:name="_Toc42548328"/>
      <w:bookmarkStart w:id="362" w:name="_Toc44068436"/>
      <w:r>
        <w:t>Market failure: Imperfect and asymmetric information</w:t>
      </w:r>
      <w:bookmarkEnd w:id="360"/>
      <w:bookmarkEnd w:id="361"/>
      <w:bookmarkEnd w:id="362"/>
    </w:p>
    <w:p w14:paraId="6E0ABA89" w14:textId="77777777" w:rsidR="00C23E85" w:rsidRDefault="00C23E85" w:rsidP="00C23E85">
      <w:pPr>
        <w:pStyle w:val="N3"/>
        <w:numPr>
          <w:ilvl w:val="2"/>
          <w:numId w:val="68"/>
        </w:numPr>
        <w:spacing w:before="400" w:after="360"/>
      </w:pPr>
      <w:bookmarkStart w:id="363" w:name="_Toc42768608"/>
      <w:bookmarkStart w:id="364" w:name="_Toc42548329"/>
      <w:bookmarkStart w:id="365" w:name="_Toc44068437"/>
      <w:commentRangeStart w:id="366"/>
      <w:r>
        <w:t>Risks affecting the project</w:t>
      </w:r>
      <w:commentRangeEnd w:id="366"/>
      <w:r>
        <w:rPr>
          <w:rStyle w:val="Marquedecommentaire"/>
        </w:rPr>
        <w:commentReference w:id="366"/>
      </w:r>
      <w:bookmarkEnd w:id="363"/>
      <w:bookmarkEnd w:id="364"/>
      <w:bookmarkEnd w:id="365"/>
    </w:p>
    <w:p w14:paraId="2CA31900" w14:textId="77777777" w:rsidR="00C23E85" w:rsidRDefault="00C23E85" w:rsidP="00C23E85">
      <w:pPr>
        <w:pStyle w:val="N4"/>
        <w:numPr>
          <w:ilvl w:val="3"/>
          <w:numId w:val="68"/>
        </w:numPr>
        <w:spacing w:before="240" w:line="276" w:lineRule="auto"/>
        <w:ind w:left="862" w:hanging="862"/>
        <w:contextualSpacing/>
        <w:outlineLvl w:val="9"/>
      </w:pPr>
      <w:r>
        <w:t>Technological risk</w:t>
      </w:r>
    </w:p>
    <w:p w14:paraId="0802D8F7" w14:textId="77777777" w:rsidR="00C23E85" w:rsidRDefault="00C23E85" w:rsidP="00C23E85">
      <w:pPr>
        <w:pStyle w:val="ITStandard"/>
        <w:rPr>
          <w:lang w:val="en-GB"/>
        </w:rPr>
      </w:pPr>
      <w:r>
        <w:rPr>
          <w:lang w:val="en-GB"/>
        </w:rPr>
        <w:t>The European Commission generally recognizes that a greater technicality of a R&amp;D project goes along with a greater probability of failure. R&amp;D and innovation are highly complex and challenging in the hydrogen sector, and therefore they inherently carry a very high level of risk.</w:t>
      </w:r>
    </w:p>
    <w:p w14:paraId="704A258A" w14:textId="77777777" w:rsidR="00C23E85" w:rsidRDefault="00C23E85" w:rsidP="00C23E85">
      <w:pPr>
        <w:pStyle w:val="ITStandard"/>
        <w:rPr>
          <w:lang w:val="en-GB"/>
        </w:rPr>
      </w:pPr>
    </w:p>
    <w:p w14:paraId="678F069B" w14:textId="1CD151F3" w:rsidR="00C23E85" w:rsidRDefault="00C23E85" w:rsidP="00C23E85">
      <w:pPr>
        <w:pStyle w:val="ITStandard"/>
        <w:rPr>
          <w:lang w:val="en-GB"/>
        </w:rPr>
      </w:pPr>
      <w:r>
        <w:rPr>
          <w:lang w:val="en-GB"/>
        </w:rPr>
        <w:t xml:space="preserve">In the specific </w:t>
      </w:r>
      <w:r w:rsidRPr="00261154">
        <w:rPr>
          <w:lang w:val="en-GB"/>
        </w:rPr>
        <w:t xml:space="preserve">context of the </w:t>
      </w:r>
      <w:proofErr w:type="spellStart"/>
      <w:r w:rsidRPr="00261154">
        <w:rPr>
          <w:lang w:val="en-GB"/>
        </w:rPr>
        <w:t>ElHyse</w:t>
      </w:r>
      <w:proofErr w:type="spellEnd"/>
      <w:r w:rsidRPr="00261154">
        <w:rPr>
          <w:lang w:val="en-GB"/>
        </w:rPr>
        <w:t xml:space="preserve"> project</w:t>
      </w:r>
      <w:r>
        <w:rPr>
          <w:lang w:val="en-GB"/>
        </w:rPr>
        <w:t xml:space="preserve">, </w:t>
      </w:r>
      <w:r w:rsidR="00390BEC">
        <w:rPr>
          <w:lang w:val="en-GB"/>
        </w:rPr>
        <w:t>ENGIE</w:t>
      </w:r>
      <w:r>
        <w:rPr>
          <w:lang w:val="en-GB"/>
        </w:rPr>
        <w:t xml:space="preserve"> will undertake RDI activities in order to explore scientific and technological paths that are very risky to develop a full supply chain for </w:t>
      </w:r>
      <w:r>
        <w:rPr>
          <w:lang w:val="en-GB"/>
        </w:rPr>
        <w:lastRenderedPageBreak/>
        <w:t>liquid hydrogen. The technological risks this represents has to do with developing and connecting technologies all across the supply chain from the liquefier to the ship, taking into account the potential variety of boats that will have to be fitted.</w:t>
      </w:r>
    </w:p>
    <w:p w14:paraId="74FD62AA" w14:textId="77777777" w:rsidR="00C23E85" w:rsidRDefault="00C23E85" w:rsidP="00C23E85">
      <w:pPr>
        <w:pStyle w:val="ITStandard"/>
        <w:rPr>
          <w:lang w:val="en-GB"/>
        </w:rPr>
      </w:pPr>
    </w:p>
    <w:p w14:paraId="37BF055A" w14:textId="20289DF8" w:rsidR="00C23E85" w:rsidRDefault="00C23E85" w:rsidP="00C23E85">
      <w:pPr>
        <w:pStyle w:val="ITStandard"/>
        <w:rPr>
          <w:lang w:val="en-GB"/>
        </w:rPr>
      </w:pPr>
      <w:r>
        <w:rPr>
          <w:lang w:val="en-GB"/>
        </w:rPr>
        <w:t xml:space="preserve">It is well understood that all these very innovative R&amp;D and innovation pathways that will be explored as part of the IPCEI on Hydrogen may not be performing as anticipated. The technologies developed by </w:t>
      </w:r>
      <w:r w:rsidR="00467CCC">
        <w:rPr>
          <w:lang w:val="en-GB"/>
        </w:rPr>
        <w:t>ENGIE</w:t>
      </w:r>
      <w:r>
        <w:rPr>
          <w:lang w:val="en-GB"/>
        </w:rPr>
        <w:t xml:space="preserve"> are characterized by a very high level of complexity and there is a high risk that the work undertaken in the project will not achieve all the expected results, or not in the anticipated planning. For each technical objective, there are indeed several paths that can be explored in parallel, and the paths chosen within the project may not produce the expected performances. Ultimately, the competitiveness of the liquefied hydrogen supply chain could be hampered.</w:t>
      </w:r>
    </w:p>
    <w:p w14:paraId="363D0F42" w14:textId="77777777" w:rsidR="00C23E85" w:rsidRDefault="00C23E85" w:rsidP="00C23E85">
      <w:pPr>
        <w:pStyle w:val="ITStandard"/>
        <w:rPr>
          <w:lang w:val="en-GB"/>
        </w:rPr>
      </w:pPr>
    </w:p>
    <w:p w14:paraId="5F7F2E57" w14:textId="77777777" w:rsidR="00C23E85" w:rsidRDefault="00C23E85" w:rsidP="00C23E85">
      <w:pPr>
        <w:pStyle w:val="ITStandard"/>
        <w:rPr>
          <w:lang w:val="en-GB"/>
        </w:rPr>
      </w:pPr>
      <w:r>
        <w:rPr>
          <w:lang w:val="en-GB"/>
        </w:rPr>
        <w:t xml:space="preserve">Furthermore, there is a risk of non-compatibility of the solutions developed in the R&amp;D phase when they go to the large-scale industrialization, or with the equipment available on the market. For example, </w:t>
      </w:r>
      <w:commentRangeStart w:id="367"/>
      <w:commentRangeStart w:id="368"/>
      <w:r>
        <w:rPr>
          <w:lang w:val="en-GB"/>
        </w:rPr>
        <w:t>…</w:t>
      </w:r>
      <w:commentRangeEnd w:id="367"/>
      <w:r>
        <w:rPr>
          <w:rStyle w:val="Marquedecommentaire"/>
          <w:lang w:val="en-GB"/>
        </w:rPr>
        <w:commentReference w:id="367"/>
      </w:r>
      <w:commentRangeEnd w:id="368"/>
      <w:r w:rsidR="00261154">
        <w:rPr>
          <w:rStyle w:val="Marquedecommentaire"/>
          <w:lang w:val="en-GB"/>
        </w:rPr>
        <w:commentReference w:id="368"/>
      </w:r>
      <w:r>
        <w:rPr>
          <w:lang w:val="en-GB"/>
        </w:rPr>
        <w:t xml:space="preserve">. High-performance technology may be difficult to exploit in order to produce operational finished products. </w:t>
      </w:r>
    </w:p>
    <w:p w14:paraId="2D21B7DE" w14:textId="77777777" w:rsidR="00C23E85" w:rsidRDefault="00C23E85" w:rsidP="00C23E85">
      <w:pPr>
        <w:pStyle w:val="ITStandard"/>
        <w:rPr>
          <w:lang w:val="en-GB"/>
        </w:rPr>
      </w:pPr>
    </w:p>
    <w:p w14:paraId="01978795" w14:textId="77777777" w:rsidR="00C23E85" w:rsidRDefault="00C23E85" w:rsidP="00C23E85">
      <w:pPr>
        <w:pStyle w:val="N4"/>
        <w:numPr>
          <w:ilvl w:val="3"/>
          <w:numId w:val="68"/>
        </w:numPr>
        <w:spacing w:before="240" w:line="276" w:lineRule="auto"/>
        <w:ind w:left="862" w:hanging="862"/>
        <w:contextualSpacing/>
        <w:outlineLvl w:val="9"/>
      </w:pPr>
      <w:r>
        <w:t>Economic risk</w:t>
      </w:r>
    </w:p>
    <w:p w14:paraId="2D3920FE" w14:textId="00E1F602" w:rsidR="00C23E85" w:rsidRDefault="00C23E85" w:rsidP="00C23E85">
      <w:pPr>
        <w:pStyle w:val="ITStandard"/>
        <w:rPr>
          <w:lang w:val="en-GB"/>
        </w:rPr>
      </w:pPr>
      <w:r>
        <w:rPr>
          <w:lang w:val="en-GB"/>
        </w:rPr>
        <w:t xml:space="preserve">Different learning curves for different competing technologies for hydrogen production will develop as a consequence of market expansion in the coming decade. There is a risk that not only </w:t>
      </w:r>
      <w:r w:rsidR="00EC63CE">
        <w:rPr>
          <w:lang w:val="en-GB"/>
        </w:rPr>
        <w:t>ENGIE</w:t>
      </w:r>
      <w:r>
        <w:rPr>
          <w:lang w:val="en-GB"/>
        </w:rPr>
        <w:t xml:space="preserve"> technologies be introduced too late on the market but also that the cost of competing technologies decreases quicker than the cost of </w:t>
      </w:r>
      <w:r w:rsidR="00EC63CE">
        <w:rPr>
          <w:lang w:val="en-GB"/>
        </w:rPr>
        <w:t>ENGIE’s</w:t>
      </w:r>
      <w:r>
        <w:rPr>
          <w:lang w:val="en-GB"/>
        </w:rPr>
        <w:t xml:space="preserve"> technologies, entailing a significant economic risk is attached to the innovative application of the liquid hydrogen supply chain.</w:t>
      </w:r>
    </w:p>
    <w:p w14:paraId="638A13B5" w14:textId="77777777" w:rsidR="00C23E85" w:rsidRDefault="00C23E85" w:rsidP="00C23E85">
      <w:pPr>
        <w:pStyle w:val="ITStandard"/>
        <w:rPr>
          <w:lang w:val="en-GB"/>
        </w:rPr>
      </w:pPr>
    </w:p>
    <w:p w14:paraId="4322E14E" w14:textId="77777777" w:rsidR="00C23E85" w:rsidRDefault="00C23E85" w:rsidP="00C23E85">
      <w:pPr>
        <w:pStyle w:val="N4"/>
        <w:numPr>
          <w:ilvl w:val="3"/>
          <w:numId w:val="68"/>
        </w:numPr>
        <w:spacing w:before="240" w:line="276" w:lineRule="auto"/>
        <w:ind w:left="862" w:hanging="862"/>
        <w:contextualSpacing/>
        <w:outlineLvl w:val="9"/>
      </w:pPr>
      <w:r>
        <w:t>Partnership risk</w:t>
      </w:r>
    </w:p>
    <w:p w14:paraId="2C2A47B3" w14:textId="77777777" w:rsidR="00C23E85" w:rsidRDefault="00C23E85" w:rsidP="00C23E85">
      <w:pPr>
        <w:pStyle w:val="ITStandard"/>
        <w:rPr>
          <w:lang w:val="en-GB"/>
        </w:rPr>
      </w:pPr>
      <w:r>
        <w:rPr>
          <w:lang w:val="en-GB"/>
        </w:rPr>
        <w:t>The risk of partnership of a very large R&amp;D and industrial program such as the IPCEI on Hydrogen results from the difficulties to organize the coordination and the synergies between such a large number of actors and centres of competences that are culturally very different, as well as to maintain the cohesion of the partnership in the long run.</w:t>
      </w:r>
    </w:p>
    <w:p w14:paraId="6D0D7A1D" w14:textId="77777777" w:rsidR="00C23E85" w:rsidRDefault="00C23E85" w:rsidP="00C23E85">
      <w:pPr>
        <w:pStyle w:val="ITStandard"/>
        <w:rPr>
          <w:lang w:val="en-GB"/>
        </w:rPr>
      </w:pPr>
    </w:p>
    <w:p w14:paraId="39128D71" w14:textId="77777777" w:rsidR="00C23E85" w:rsidRDefault="00C23E85" w:rsidP="00C23E85">
      <w:pPr>
        <w:pStyle w:val="ITStandard"/>
        <w:rPr>
          <w:lang w:val="en-GB"/>
        </w:rPr>
      </w:pPr>
      <w:r>
        <w:rPr>
          <w:lang w:val="en-GB"/>
        </w:rPr>
        <w:t>The R&amp;D and industrial partnership set up in the IPCEI on Hydrogen involves a very large number of partners coming from various sectors; they also have different sizes and institutional origins. Indeed, the IPCEI on Hydrogen requires academic research laboratories and companies to work together on common scientific and technological objectives. Given the strong interdependence between their activities, it will be very difficult to coordinate their numerous contributions to the project. It is clearly the case regarding the contributions of the numerous public research laboratories, which will work in parallel on multiple tasks of scientific modelling and development of basic technological building block. The same applies to SMEs that will embark upon the task of developing innovation on very specific components that will have to be integrated in a complex supply chain.</w:t>
      </w:r>
    </w:p>
    <w:p w14:paraId="17C8F8E7" w14:textId="77777777" w:rsidR="00C23E85" w:rsidRDefault="00C23E85" w:rsidP="00C23E85">
      <w:pPr>
        <w:pStyle w:val="ITStandard"/>
        <w:rPr>
          <w:lang w:val="en-GB"/>
        </w:rPr>
      </w:pPr>
    </w:p>
    <w:p w14:paraId="14016906" w14:textId="2321E032" w:rsidR="00C23E85" w:rsidRDefault="00C23E85" w:rsidP="00C23E85">
      <w:pPr>
        <w:pStyle w:val="ITStandard"/>
        <w:rPr>
          <w:lang w:val="en-GB"/>
        </w:rPr>
      </w:pPr>
      <w:r>
        <w:rPr>
          <w:lang w:val="en-GB"/>
        </w:rPr>
        <w:lastRenderedPageBreak/>
        <w:t xml:space="preserve">Lastly, </w:t>
      </w:r>
      <w:proofErr w:type="spellStart"/>
      <w:r>
        <w:rPr>
          <w:lang w:val="en-GB"/>
        </w:rPr>
        <w:t>Elhyse</w:t>
      </w:r>
      <w:proofErr w:type="spellEnd"/>
      <w:r>
        <w:rPr>
          <w:lang w:val="en-GB"/>
        </w:rPr>
        <w:t xml:space="preserve"> is a project which involves patent agreements between </w:t>
      </w:r>
      <w:r w:rsidR="00211A1A">
        <w:rPr>
          <w:lang w:val="en-GB"/>
        </w:rPr>
        <w:t>ENGIE</w:t>
      </w:r>
      <w:r>
        <w:rPr>
          <w:lang w:val="en-GB"/>
        </w:rPr>
        <w:t xml:space="preserve"> and its partners. They need to be closely involved to ensure that permissions of exploitation from their shared projects are well drawn out for a large variety of contingencies. </w:t>
      </w:r>
    </w:p>
    <w:p w14:paraId="1526BA03" w14:textId="77777777" w:rsidR="00C23E85" w:rsidRDefault="00C23E85" w:rsidP="00C23E85">
      <w:pPr>
        <w:pStyle w:val="ITStandard"/>
        <w:rPr>
          <w:lang w:val="en-GB"/>
        </w:rPr>
      </w:pPr>
    </w:p>
    <w:p w14:paraId="09BACCBA" w14:textId="77777777" w:rsidR="00C23E85" w:rsidRDefault="00C23E85" w:rsidP="00C23E85">
      <w:pPr>
        <w:pStyle w:val="N4"/>
        <w:numPr>
          <w:ilvl w:val="3"/>
          <w:numId w:val="68"/>
        </w:numPr>
        <w:spacing w:before="240" w:line="276" w:lineRule="auto"/>
        <w:ind w:left="862" w:hanging="862"/>
        <w:contextualSpacing/>
        <w:outlineLvl w:val="9"/>
      </w:pPr>
      <w:r>
        <w:t>Risk associated with major R&amp;D programs</w:t>
      </w:r>
    </w:p>
    <w:p w14:paraId="5E4CA18F" w14:textId="77777777" w:rsidR="00C23E85" w:rsidRDefault="00C23E85" w:rsidP="00C23E85">
      <w:pPr>
        <w:pStyle w:val="ITStandard"/>
        <w:rPr>
          <w:lang w:val="en-GB"/>
        </w:rPr>
      </w:pPr>
      <w:r>
        <w:rPr>
          <w:lang w:val="en-GB"/>
        </w:rPr>
        <w:t>Major R&amp;D and industrial programs such as IPCEI on Hydrogen, which extend over several years and aim at many technological breakthroughs across complementary steps in the low-carbon hydrogen value chain, are generally exposed to numerous and significant risks that are not all identified and even less quantified. For example, it is common for nominal objectives not to be achieved. Also, there may be defects at the interfaces, delays in the availability of the results of a subsystem, failures of partners during the program, technical and functional problems, etc. This is why significant uncertainty often weighs on the fulfilment of the initial schedule, as well as on the forecasted estimation of R&amp;D and industrial expenditures. The two risks are associated to the extent that each year of delay generally induces significant additional costs.</w:t>
      </w:r>
    </w:p>
    <w:p w14:paraId="3CDEC84F" w14:textId="77777777" w:rsidR="00C23E85" w:rsidRDefault="00C23E85" w:rsidP="00C23E85">
      <w:pPr>
        <w:pStyle w:val="ITStandard"/>
        <w:rPr>
          <w:lang w:val="en-GB"/>
        </w:rPr>
      </w:pPr>
    </w:p>
    <w:p w14:paraId="49B764FA" w14:textId="77777777" w:rsidR="00C23E85" w:rsidRDefault="00C23E85" w:rsidP="00C23E85">
      <w:pPr>
        <w:pStyle w:val="N4"/>
        <w:numPr>
          <w:ilvl w:val="3"/>
          <w:numId w:val="68"/>
        </w:numPr>
        <w:spacing w:before="240" w:line="276" w:lineRule="auto"/>
        <w:ind w:left="862" w:hanging="862"/>
        <w:contextualSpacing/>
        <w:outlineLvl w:val="9"/>
      </w:pPr>
      <w:r>
        <w:t>Regulatory risk</w:t>
      </w:r>
    </w:p>
    <w:p w14:paraId="1BA9A257" w14:textId="77777777" w:rsidR="00C23E85" w:rsidRDefault="00C23E85" w:rsidP="00C23E85">
      <w:pPr>
        <w:pStyle w:val="ITStandard"/>
        <w:rPr>
          <w:lang w:val="en-GB"/>
        </w:rPr>
      </w:pPr>
      <w:r>
        <w:rPr>
          <w:lang w:val="en-GB"/>
        </w:rPr>
        <w:t>There are already some existing regulations on land hydrogen infrastructure, but not on the maritime side. Pre-normative discussions are underway, but in the meanwhile, onboard developments take place under an exemption regime, which is burdensome for shipowners. This could delay or lower the ambitions for the adoption of hydrogen-based solutions on the ships.</w:t>
      </w:r>
    </w:p>
    <w:p w14:paraId="55C59D13" w14:textId="77777777" w:rsidR="00C23E85" w:rsidRDefault="00C23E85" w:rsidP="00C23E85">
      <w:pPr>
        <w:pStyle w:val="ITStandard"/>
        <w:rPr>
          <w:lang w:val="en-US"/>
        </w:rPr>
      </w:pPr>
    </w:p>
    <w:p w14:paraId="1927C7F5" w14:textId="77777777" w:rsidR="00C23E85" w:rsidRDefault="00C23E85" w:rsidP="00C23E85">
      <w:pPr>
        <w:pStyle w:val="N4"/>
        <w:numPr>
          <w:ilvl w:val="3"/>
          <w:numId w:val="68"/>
        </w:numPr>
        <w:spacing w:before="240" w:line="276" w:lineRule="auto"/>
        <w:ind w:left="862" w:hanging="862"/>
        <w:contextualSpacing/>
        <w:outlineLvl w:val="9"/>
      </w:pPr>
      <w:r>
        <w:t>Strategic and organizational risk</w:t>
      </w:r>
    </w:p>
    <w:p w14:paraId="262EC49E" w14:textId="294F8B87" w:rsidR="00C23E85" w:rsidRDefault="00C23E85" w:rsidP="00C23E85">
      <w:pPr>
        <w:pStyle w:val="ITStandard"/>
        <w:rPr>
          <w:lang w:val="en-GB"/>
        </w:rPr>
      </w:pPr>
      <w:r>
        <w:rPr>
          <w:lang w:val="en-GB"/>
        </w:rPr>
        <w:t xml:space="preserve">There is a strategic and financial risk in relation to the strong signal that </w:t>
      </w:r>
      <w:r w:rsidR="004D2430">
        <w:rPr>
          <w:lang w:val="en-GB"/>
        </w:rPr>
        <w:t>ENGIE</w:t>
      </w:r>
      <w:r>
        <w:rPr>
          <w:lang w:val="en-GB"/>
        </w:rPr>
        <w:t xml:space="preserve"> gives to the financial markets with its participation in a large program like IPCEI on Hydrogen. Indeed, the financial markets favour a perspective of short-term profitability rather than a longer-term industrial vision. Therefore, for a company like </w:t>
      </w:r>
      <w:r w:rsidR="006F3646">
        <w:rPr>
          <w:lang w:val="en-GB"/>
        </w:rPr>
        <w:t>ENGIE</w:t>
      </w:r>
      <w:r>
        <w:rPr>
          <w:lang w:val="en-GB"/>
        </w:rPr>
        <w:t>, financial analysts favour criteria such as the optimization of the gross margin and the operating margin. They would even favour a rebalancing of the cost structure in order to limit exposure to the euro / dollar exchange rate. Likewise, the risk for Europe of not being able to ensure its strategic independence in these advanced technologies is not considered in their analysis.</w:t>
      </w:r>
    </w:p>
    <w:p w14:paraId="6B39A73B" w14:textId="77777777" w:rsidR="00C23E85" w:rsidRDefault="00C23E85" w:rsidP="00C23E85">
      <w:pPr>
        <w:pStyle w:val="ITStandard"/>
        <w:rPr>
          <w:lang w:val="en-GB"/>
        </w:rPr>
      </w:pPr>
    </w:p>
    <w:p w14:paraId="1DD1675D" w14:textId="41D1F0C7" w:rsidR="00C23E85" w:rsidRDefault="00C23E85" w:rsidP="00C23E85">
      <w:pPr>
        <w:pStyle w:val="ITStandard"/>
        <w:rPr>
          <w:lang w:val="en-GB"/>
        </w:rPr>
      </w:pPr>
      <w:r>
        <w:rPr>
          <w:lang w:val="en-GB"/>
        </w:rPr>
        <w:t xml:space="preserve">All these elements plead in favour of a reduction in </w:t>
      </w:r>
      <w:r w:rsidR="00B46D4D">
        <w:rPr>
          <w:lang w:val="en-GB"/>
        </w:rPr>
        <w:t>ENGIE’s</w:t>
      </w:r>
      <w:r>
        <w:rPr>
          <w:lang w:val="en-GB"/>
        </w:rPr>
        <w:t xml:space="preserve"> long-term spending in return of the company taking risks to prepare for the future, which goes precisely along with a project such </w:t>
      </w:r>
      <w:r w:rsidRPr="00556758">
        <w:rPr>
          <w:lang w:val="en-GB"/>
        </w:rPr>
        <w:t xml:space="preserve">as </w:t>
      </w:r>
      <w:proofErr w:type="spellStart"/>
      <w:r w:rsidRPr="00556758">
        <w:rPr>
          <w:lang w:val="en-GB"/>
        </w:rPr>
        <w:t>ElHyse</w:t>
      </w:r>
      <w:proofErr w:type="spellEnd"/>
      <w:r w:rsidRPr="00556758">
        <w:rPr>
          <w:lang w:val="en-GB"/>
        </w:rPr>
        <w:t xml:space="preserve"> that is</w:t>
      </w:r>
      <w:r>
        <w:rPr>
          <w:lang w:val="en-GB"/>
        </w:rPr>
        <w:t xml:space="preserve"> addressing the long-term challenge of carbon neutral maritime transport. Therefore, when committing itself to a project as large as IPCEI on Hydrogen, </w:t>
      </w:r>
      <w:r w:rsidR="00F34483">
        <w:rPr>
          <w:lang w:val="en-GB"/>
        </w:rPr>
        <w:t>ENGIE</w:t>
      </w:r>
      <w:r>
        <w:rPr>
          <w:lang w:val="en-GB"/>
        </w:rPr>
        <w:t xml:space="preserve"> faces the risk of a deterioration in its appreciation on the financial markets. As one of the leading partners in developing the hydrogen mobility market this should be avoided and supported by IPCEI on Hydrogen.</w:t>
      </w:r>
    </w:p>
    <w:p w14:paraId="0577280A" w14:textId="77777777" w:rsidR="00C23E85" w:rsidRDefault="00C23E85" w:rsidP="00C23E85">
      <w:pPr>
        <w:pStyle w:val="ITStandard"/>
        <w:rPr>
          <w:lang w:val="en-GB"/>
        </w:rPr>
      </w:pPr>
    </w:p>
    <w:p w14:paraId="4747C586" w14:textId="77777777" w:rsidR="00C23E85" w:rsidRDefault="00C23E85" w:rsidP="00C23E85">
      <w:pPr>
        <w:pStyle w:val="N3"/>
        <w:numPr>
          <w:ilvl w:val="2"/>
          <w:numId w:val="68"/>
        </w:numPr>
        <w:spacing w:before="400" w:after="360"/>
      </w:pPr>
      <w:bookmarkStart w:id="369" w:name="_Toc42768609"/>
      <w:bookmarkStart w:id="370" w:name="_Toc42548330"/>
      <w:bookmarkStart w:id="371" w:name="_Toc44068438"/>
      <w:r>
        <w:t>Market failure: Difficulty to recruit highly qualified personnel</w:t>
      </w:r>
      <w:bookmarkEnd w:id="369"/>
      <w:bookmarkEnd w:id="370"/>
      <w:bookmarkEnd w:id="371"/>
    </w:p>
    <w:p w14:paraId="277180DF" w14:textId="77777777" w:rsidR="00C23E85" w:rsidRDefault="00C23E85" w:rsidP="00C23E85">
      <w:pPr>
        <w:pStyle w:val="ITStandard"/>
        <w:rPr>
          <w:lang w:val="en-GB"/>
        </w:rPr>
      </w:pPr>
      <w:r>
        <w:rPr>
          <w:lang w:val="en-GB"/>
        </w:rPr>
        <w:lastRenderedPageBreak/>
        <w:t xml:space="preserve">At the global level, the hydrogen sector suffers from an important difficulty for the recruitment of highly qualified profiles, a problem that hinders the development and commercialization of innovative technologies due to its low maturity. This shortage is a result of mismatches between needed skills and available skills on the labour market. The qualifications proposed by the education system, university formations or training programs lag behind the fast-changing specific highly qualified profiles required in the hydrogen sector. </w:t>
      </w:r>
    </w:p>
    <w:p w14:paraId="4869A0A9" w14:textId="77777777" w:rsidR="00C23E85" w:rsidRDefault="00C23E85" w:rsidP="00C23E85">
      <w:pPr>
        <w:pStyle w:val="ITStandard"/>
        <w:rPr>
          <w:lang w:val="en-GB"/>
        </w:rPr>
      </w:pPr>
    </w:p>
    <w:p w14:paraId="17454F56" w14:textId="77777777" w:rsidR="00C23E85" w:rsidRDefault="00C23E85" w:rsidP="00C23E85">
      <w:pPr>
        <w:pStyle w:val="ITStandard"/>
        <w:rPr>
          <w:lang w:val="en-GB"/>
        </w:rPr>
      </w:pPr>
      <w:r>
        <w:rPr>
          <w:lang w:val="en-GB"/>
        </w:rPr>
        <w:t xml:space="preserve">One key problem is that training programs fail to include several scientific disciplines under one technological field, while companies in the hydrogen sector are demanding profiles with strong interdisciplinary skills. As explained in </w:t>
      </w:r>
      <w:proofErr w:type="spellStart"/>
      <w:r>
        <w:rPr>
          <w:lang w:val="en-GB"/>
        </w:rPr>
        <w:t>Bezdek</w:t>
      </w:r>
      <w:proofErr w:type="spellEnd"/>
      <w:r>
        <w:rPr>
          <w:lang w:val="en-GB"/>
        </w:rPr>
        <w:t xml:space="preserve"> (2019),</w:t>
      </w:r>
      <w:r>
        <w:rPr>
          <w:rStyle w:val="Appelnotedebasdep"/>
          <w:lang w:val="en-GB"/>
        </w:rPr>
        <w:footnoteReference w:id="5"/>
      </w:r>
      <w:r>
        <w:rPr>
          <w:lang w:val="en-GB"/>
        </w:rPr>
        <w:t xml:space="preserve"> many of these jobs do not currently exist and do not have occupational titles defined in official classifications. In addition, many of these jobs require different skills and education than current jobs.</w:t>
      </w:r>
    </w:p>
    <w:p w14:paraId="590144D9" w14:textId="77777777" w:rsidR="00C23E85" w:rsidRDefault="00C23E85" w:rsidP="00C23E85">
      <w:pPr>
        <w:pStyle w:val="ITStandard"/>
        <w:rPr>
          <w:lang w:val="en-GB"/>
        </w:rPr>
      </w:pPr>
    </w:p>
    <w:p w14:paraId="20BB11ED" w14:textId="77777777" w:rsidR="00C23E85" w:rsidRDefault="00C23E85" w:rsidP="00C23E85">
      <w:pPr>
        <w:pStyle w:val="ITStandard"/>
        <w:rPr>
          <w:lang w:val="en-GB"/>
        </w:rPr>
      </w:pPr>
      <w:r>
        <w:rPr>
          <w:lang w:val="en-GB"/>
        </w:rPr>
        <w:t>One of the main objectives of the public support for the IPCEI on Hydrogen is precisely to foster university – industry collaboration and to enhance the attractiveness of the European hydrogen clusters regarding the highly qualified labour market, thus supporting the evolution of academia to train and supply to the market these highly qualified profiles. For that purpose, thanks to public funding, the IPCEI on Hydrogen will implement the following features at a very large European level: a strengthening of partnerships, a better circulation of ideas and people and a better mutual understanding between public research organizations and companies.</w:t>
      </w:r>
    </w:p>
    <w:p w14:paraId="43AB6373" w14:textId="77777777" w:rsidR="00C23E85" w:rsidRDefault="00C23E85" w:rsidP="00C23E85">
      <w:pPr>
        <w:pStyle w:val="ITStandard"/>
        <w:rPr>
          <w:lang w:val="en-GB"/>
        </w:rPr>
      </w:pPr>
    </w:p>
    <w:p w14:paraId="21130F04" w14:textId="77777777" w:rsidR="00C23E85" w:rsidRDefault="00C23E85" w:rsidP="00C23E85">
      <w:pPr>
        <w:pStyle w:val="ITStandard"/>
        <w:rPr>
          <w:lang w:val="en-GB"/>
        </w:rPr>
      </w:pPr>
      <w:r>
        <w:rPr>
          <w:lang w:val="en-GB"/>
        </w:rPr>
        <w:t>The specific technical skills that are needed are numerous, from engineers specializing in electrical equipment, to software specialists who can automate the processes, to station designers and who will ensure optimized equipment. There is also a significant innovative component which must be carefully calibrated theoretically by specialists in electrical product development. The IPCEI on Hydrogen will contribute to a better classification of the wide variety of the required jobs in the low-carbon hydrogen industry.</w:t>
      </w:r>
    </w:p>
    <w:p w14:paraId="7333D6EE" w14:textId="77777777" w:rsidR="00C23E85" w:rsidRDefault="00C23E85" w:rsidP="00C23E85">
      <w:pPr>
        <w:pStyle w:val="ITStandard"/>
        <w:rPr>
          <w:lang w:val="en-GB"/>
        </w:rPr>
      </w:pPr>
    </w:p>
    <w:p w14:paraId="51D2F95E" w14:textId="77777777" w:rsidR="00C23E85" w:rsidRDefault="00C23E85" w:rsidP="00C23E85">
      <w:pPr>
        <w:pStyle w:val="N3"/>
        <w:numPr>
          <w:ilvl w:val="2"/>
          <w:numId w:val="68"/>
        </w:numPr>
        <w:spacing w:before="400" w:after="360"/>
      </w:pPr>
      <w:bookmarkStart w:id="372" w:name="_Toc43482813"/>
      <w:bookmarkStart w:id="373" w:name="_Toc43485417"/>
      <w:bookmarkStart w:id="374" w:name="_Toc43806550"/>
      <w:bookmarkStart w:id="375" w:name="_Toc43482814"/>
      <w:bookmarkStart w:id="376" w:name="_Toc43485418"/>
      <w:bookmarkStart w:id="377" w:name="_Toc43806551"/>
      <w:bookmarkStart w:id="378" w:name="_Toc42768611"/>
      <w:bookmarkStart w:id="379" w:name="_Toc42548332"/>
      <w:bookmarkStart w:id="380" w:name="_Toc44068439"/>
      <w:bookmarkEnd w:id="372"/>
      <w:bookmarkEnd w:id="373"/>
      <w:bookmarkEnd w:id="374"/>
      <w:bookmarkEnd w:id="375"/>
      <w:bookmarkEnd w:id="376"/>
      <w:bookmarkEnd w:id="377"/>
      <w:r>
        <w:t>Strategic independence of supply</w:t>
      </w:r>
      <w:bookmarkEnd w:id="378"/>
      <w:bookmarkEnd w:id="379"/>
      <w:bookmarkEnd w:id="380"/>
    </w:p>
    <w:p w14:paraId="25B5722D" w14:textId="079B87BB" w:rsidR="00C23E85" w:rsidRDefault="00C23E85" w:rsidP="00C23E85">
      <w:pPr>
        <w:pStyle w:val="ITStandard"/>
        <w:rPr>
          <w:lang w:val="en-GB"/>
        </w:rPr>
      </w:pPr>
      <w:r>
        <w:rPr>
          <w:szCs w:val="22"/>
          <w:lang w:val="en-GB"/>
        </w:rPr>
        <w:t>Europe is strongly dependent on imports of energy, including natural gas and petroleum products.</w:t>
      </w:r>
      <w:r>
        <w:rPr>
          <w:lang w:val="en-GB"/>
        </w:rPr>
        <w:t xml:space="preserve"> These are the products that are used nowadays by the shipping transport sector. Hydrogen is barely used for mobility applications as of today (see </w:t>
      </w:r>
      <w:r>
        <w:rPr>
          <w:lang w:val="en-GB"/>
        </w:rPr>
        <w:fldChar w:fldCharType="begin"/>
      </w:r>
      <w:r>
        <w:rPr>
          <w:lang w:val="en-GB"/>
        </w:rPr>
        <w:instrText xml:space="preserve"> REF _Ref43122130 \r \h </w:instrText>
      </w:r>
      <w:r>
        <w:rPr>
          <w:lang w:val="en-GB"/>
        </w:rPr>
      </w:r>
      <w:r>
        <w:rPr>
          <w:lang w:val="en-GB"/>
        </w:rPr>
        <w:fldChar w:fldCharType="separate"/>
      </w:r>
      <w:proofErr w:type="spellStart"/>
      <w:proofErr w:type="gramStart"/>
      <w:r w:rsidR="00107810" w:rsidRPr="00E33A23">
        <w:rPr>
          <w:b/>
          <w:lang w:val="en-US"/>
        </w:rPr>
        <w:t>Erreur</w:t>
      </w:r>
      <w:proofErr w:type="spellEnd"/>
      <w:r w:rsidR="00107810" w:rsidRPr="00E33A23">
        <w:rPr>
          <w:b/>
          <w:lang w:val="en-US"/>
        </w:rPr>
        <w:t> !</w:t>
      </w:r>
      <w:proofErr w:type="gramEnd"/>
      <w:r w:rsidR="00107810" w:rsidRPr="00E33A23">
        <w:rPr>
          <w:b/>
          <w:lang w:val="en-US"/>
        </w:rPr>
        <w:t xml:space="preserve"> </w:t>
      </w:r>
      <w:proofErr w:type="gramStart"/>
      <w:r w:rsidR="00107810" w:rsidRPr="00E33A23">
        <w:rPr>
          <w:b/>
          <w:lang w:val="en-US"/>
        </w:rPr>
        <w:t xml:space="preserve">Source du </w:t>
      </w:r>
      <w:proofErr w:type="spellStart"/>
      <w:r w:rsidR="00107810" w:rsidRPr="00E33A23">
        <w:rPr>
          <w:b/>
          <w:lang w:val="en-US"/>
        </w:rPr>
        <w:t>renvoi</w:t>
      </w:r>
      <w:proofErr w:type="spellEnd"/>
      <w:r w:rsidR="00107810" w:rsidRPr="00E33A23">
        <w:rPr>
          <w:b/>
          <w:lang w:val="en-US"/>
        </w:rPr>
        <w:t xml:space="preserve"> </w:t>
      </w:r>
      <w:proofErr w:type="spellStart"/>
      <w:r w:rsidR="00107810" w:rsidRPr="00E33A23">
        <w:rPr>
          <w:b/>
          <w:lang w:val="en-US"/>
        </w:rPr>
        <w:t>introuvable</w:t>
      </w:r>
      <w:proofErr w:type="spellEnd"/>
      <w:r w:rsidR="00107810" w:rsidRPr="00E33A23">
        <w:rPr>
          <w:b/>
          <w:lang w:val="en-US"/>
        </w:rPr>
        <w:t>.</w:t>
      </w:r>
      <w:proofErr w:type="gramEnd"/>
      <w:r>
        <w:rPr>
          <w:lang w:val="en-GB"/>
        </w:rPr>
        <w:fldChar w:fldCharType="end"/>
      </w:r>
      <w:r>
        <w:rPr>
          <w:lang w:val="en-GB"/>
        </w:rPr>
        <w:t xml:space="preserve"> below</w:t>
      </w:r>
      <w:r w:rsidRPr="00556758">
        <w:rPr>
          <w:lang w:val="en-GB"/>
        </w:rPr>
        <w:t xml:space="preserve">). </w:t>
      </w:r>
      <w:r w:rsidR="00C933A1" w:rsidRPr="00556758">
        <w:rPr>
          <w:lang w:val="en-GB"/>
        </w:rPr>
        <w:t>ENGIE’s</w:t>
      </w:r>
      <w:r w:rsidRPr="00556758">
        <w:rPr>
          <w:lang w:val="en-GB"/>
        </w:rPr>
        <w:t xml:space="preserve"> </w:t>
      </w:r>
      <w:proofErr w:type="spellStart"/>
      <w:r w:rsidRPr="00556758">
        <w:rPr>
          <w:lang w:val="en-GB"/>
        </w:rPr>
        <w:t>ElHyse</w:t>
      </w:r>
      <w:proofErr w:type="spellEnd"/>
      <w:r w:rsidRPr="00556758">
        <w:rPr>
          <w:lang w:val="en-GB"/>
        </w:rPr>
        <w:t xml:space="preserve"> project will</w:t>
      </w:r>
      <w:r>
        <w:rPr>
          <w:lang w:val="en-GB"/>
        </w:rPr>
        <w:t xml:space="preserve"> develop and first industrialise an innovative liquid hydrogen supply chain for ships. The purpose is to increase the relative competitiveness of low-carbon hydrogen to existing fuels, </w:t>
      </w:r>
      <w:r>
        <w:rPr>
          <w:szCs w:val="22"/>
          <w:lang w:val="en-GB"/>
        </w:rPr>
        <w:t>natural gas and petroleum products</w:t>
      </w:r>
      <w:r>
        <w:rPr>
          <w:lang w:val="en-GB"/>
        </w:rPr>
        <w:t>. The hydrogen will mostly be sourced from Europe itself, and as such, in case of success and diffusion of this technology Europe-wide, it will result in less dependence on European imports of natural gas and petroleum products.</w:t>
      </w:r>
    </w:p>
    <w:p w14:paraId="3CE9F8D2" w14:textId="77777777" w:rsidR="00C23E85" w:rsidRDefault="00C23E85" w:rsidP="00C23E85">
      <w:pPr>
        <w:pStyle w:val="ITStandard"/>
        <w:rPr>
          <w:i/>
          <w:lang w:val="en-GB"/>
        </w:rPr>
      </w:pPr>
    </w:p>
    <w:p w14:paraId="76FB6D46" w14:textId="77777777" w:rsidR="00C23E85" w:rsidRDefault="00C23E85" w:rsidP="00C23E85">
      <w:pPr>
        <w:pStyle w:val="ITberschrift11"/>
        <w:numPr>
          <w:ilvl w:val="1"/>
          <w:numId w:val="68"/>
        </w:numPr>
        <w:rPr>
          <w:lang w:val="en-GB"/>
        </w:rPr>
      </w:pPr>
      <w:bookmarkStart w:id="381" w:name="_Toc42768612"/>
      <w:bookmarkStart w:id="382" w:name="_Toc42548333"/>
      <w:bookmarkStart w:id="383" w:name="_Toc44068440"/>
      <w:r>
        <w:rPr>
          <w:lang w:val="en-GB"/>
        </w:rPr>
        <w:lastRenderedPageBreak/>
        <w:t>Adequacy of the state aid instrument</w:t>
      </w:r>
      <w:bookmarkEnd w:id="381"/>
      <w:bookmarkEnd w:id="382"/>
      <w:bookmarkEnd w:id="383"/>
    </w:p>
    <w:p w14:paraId="269C003B" w14:textId="77777777" w:rsidR="00C23E85" w:rsidRDefault="00C23E85" w:rsidP="00C23E85">
      <w:pPr>
        <w:pStyle w:val="N3"/>
        <w:numPr>
          <w:ilvl w:val="2"/>
          <w:numId w:val="68"/>
        </w:numPr>
        <w:spacing w:before="400" w:after="360"/>
      </w:pPr>
      <w:bookmarkStart w:id="384" w:name="_Toc42768613"/>
      <w:bookmarkStart w:id="385" w:name="_Toc42548334"/>
      <w:bookmarkStart w:id="386" w:name="_Toc44068441"/>
      <w:r>
        <w:t>Appropriateness among alternative policy instruments</w:t>
      </w:r>
      <w:bookmarkEnd w:id="384"/>
      <w:bookmarkEnd w:id="385"/>
      <w:bookmarkEnd w:id="386"/>
    </w:p>
    <w:p w14:paraId="49C19D31" w14:textId="77777777" w:rsidR="00C23E85" w:rsidRDefault="00C23E85" w:rsidP="00C23E85">
      <w:pPr>
        <w:pStyle w:val="ITStandard"/>
        <w:rPr>
          <w:lang w:val="en-GB"/>
        </w:rPr>
      </w:pPr>
      <w:r>
        <w:rPr>
          <w:lang w:val="en-GB"/>
        </w:rPr>
        <w:t>There is no other less distortive policy instrument than State aid which would make it possible to achieve the same result for the IPCEI on Hydrogen.</w:t>
      </w:r>
    </w:p>
    <w:p w14:paraId="23B83EC3" w14:textId="77777777" w:rsidR="00C23E85" w:rsidRDefault="00C23E85" w:rsidP="00C23E85">
      <w:pPr>
        <w:pStyle w:val="N4"/>
        <w:numPr>
          <w:ilvl w:val="3"/>
          <w:numId w:val="68"/>
        </w:numPr>
        <w:spacing w:before="240" w:line="276" w:lineRule="auto"/>
        <w:ind w:left="862" w:hanging="862"/>
        <w:contextualSpacing/>
        <w:outlineLvl w:val="9"/>
      </w:pPr>
      <w:r>
        <w:t>The regulation</w:t>
      </w:r>
    </w:p>
    <w:p w14:paraId="6E4C9022" w14:textId="77777777" w:rsidR="00C23E85" w:rsidRDefault="00C23E85" w:rsidP="00C23E85">
      <w:pPr>
        <w:pStyle w:val="ITStandard"/>
        <w:rPr>
          <w:lang w:val="en-GB"/>
        </w:rPr>
      </w:pPr>
      <w:r>
        <w:rPr>
          <w:lang w:val="en-GB"/>
        </w:rPr>
        <w:t>Regulation is a standard and widely used public policy instrument. The use of regulation to implement the IPCEI on Hydrogen has little practical consistency. In theory only, Member States could impose to companies in the industry to develop the innovations proposed in the IPCEI on Hydrogen, based on full technical specifications. However, because of the numerous technological uncertainties weighing on the technological building blocks and integrated systems to be developed, such regulation does not seem to be realistic. For example, it is very likely that due to deficient information from the State regarding the evolution of the hydrogen market, regarding the technological state of the art, regarding the strategies of the different actors, etc., the choice to impose the development of such an innovation rather than another would be inefficient.</w:t>
      </w:r>
    </w:p>
    <w:p w14:paraId="0A426BA1" w14:textId="77777777" w:rsidR="00C23E85" w:rsidRDefault="00C23E85" w:rsidP="00C23E85">
      <w:pPr>
        <w:pStyle w:val="ITStandard"/>
        <w:rPr>
          <w:lang w:val="en-GB"/>
        </w:rPr>
      </w:pPr>
    </w:p>
    <w:p w14:paraId="3127BBF5" w14:textId="77777777" w:rsidR="00C23E85" w:rsidRDefault="00C23E85" w:rsidP="00C23E85">
      <w:pPr>
        <w:pStyle w:val="ITStandard"/>
        <w:rPr>
          <w:lang w:val="en-GB"/>
        </w:rPr>
      </w:pPr>
      <w:r>
        <w:rPr>
          <w:lang w:val="en-GB"/>
        </w:rPr>
        <w:t>It is much more efficient to trust the strategies and technological choices of companies to decide on their R&amp;D and industrial projects. This is the option retained in the IPCEI on Hydrogen.</w:t>
      </w:r>
    </w:p>
    <w:p w14:paraId="5C626FE2" w14:textId="77777777" w:rsidR="00C23E85" w:rsidRDefault="00C23E85" w:rsidP="00C23E85">
      <w:pPr>
        <w:pStyle w:val="ITAbsatzohneNr"/>
        <w:rPr>
          <w:highlight w:val="magenta"/>
          <w:lang w:val="en-GB"/>
        </w:rPr>
      </w:pPr>
    </w:p>
    <w:p w14:paraId="476B0EB0" w14:textId="77777777" w:rsidR="00C23E85" w:rsidRDefault="00C23E85" w:rsidP="00C23E85">
      <w:pPr>
        <w:pStyle w:val="N4"/>
        <w:numPr>
          <w:ilvl w:val="3"/>
          <w:numId w:val="68"/>
        </w:numPr>
        <w:spacing w:before="240" w:line="276" w:lineRule="auto"/>
        <w:ind w:left="862" w:hanging="862"/>
        <w:contextualSpacing/>
        <w:outlineLvl w:val="9"/>
      </w:pPr>
      <w:r>
        <w:t>A better funding of public research</w:t>
      </w:r>
    </w:p>
    <w:p w14:paraId="711F4AC1" w14:textId="77777777" w:rsidR="00C23E85" w:rsidRDefault="00C23E85" w:rsidP="00C23E85">
      <w:pPr>
        <w:pStyle w:val="ITStandard"/>
        <w:rPr>
          <w:lang w:val="en-GB"/>
        </w:rPr>
      </w:pPr>
      <w:r>
        <w:rPr>
          <w:lang w:val="en-GB"/>
        </w:rPr>
        <w:t xml:space="preserve">The IPCEI on Hydrogen aims at removing technological barriers and demonstrating the technical and economic viability of many industrial innovations in the field of hydrogen. The project must therefore have a strong technological and industrial component, on top of its scientific dimension. To this end, R&amp;D activities must be carried out simultaneously in public research organisations (which will contribute, with their advanced knowledge, to the development of scientific models) and in companies, which have the essential role to ensure the development of new technologies and their industrial and commercial deployment. For this specific purpose, the environmental / energy / transports projects that are funded in the IPCEI on Hydrogen play a major role as they enable early and large-scale implementation and roll-out of the innovative technologies. A very important gap (in terms of time, cost, and risk) separates the concepts studied in PROs from the demonstration of the </w:t>
      </w:r>
      <w:proofErr w:type="spellStart"/>
      <w:r>
        <w:rPr>
          <w:lang w:val="en-GB"/>
        </w:rPr>
        <w:t>technico</w:t>
      </w:r>
      <w:proofErr w:type="spellEnd"/>
      <w:r>
        <w:rPr>
          <w:lang w:val="en-GB"/>
        </w:rPr>
        <w:t>-economic viability of an innovation, carried out in companies.</w:t>
      </w:r>
    </w:p>
    <w:p w14:paraId="5883BFA1" w14:textId="77777777" w:rsidR="00C23E85" w:rsidRDefault="00C23E85" w:rsidP="00C23E85">
      <w:pPr>
        <w:pStyle w:val="ITStandard"/>
        <w:rPr>
          <w:lang w:val="en-GB"/>
        </w:rPr>
      </w:pPr>
    </w:p>
    <w:p w14:paraId="515B6485" w14:textId="77777777" w:rsidR="00C23E85" w:rsidRDefault="00C23E85" w:rsidP="00C23E85">
      <w:pPr>
        <w:pStyle w:val="ITStandard"/>
        <w:rPr>
          <w:lang w:val="en-GB"/>
        </w:rPr>
      </w:pPr>
      <w:r>
        <w:rPr>
          <w:lang w:val="en-GB"/>
        </w:rPr>
        <w:t>A better funding of public research would not achieve the same effect as the State aid from France for the IPCEI on Hydrogen, meaning the structuration of a sustainable ecosystem of research and innovation and roll-out around a very large R&amp;D and industrial partnership between many public and private actors from numerous EU Member States.</w:t>
      </w:r>
    </w:p>
    <w:p w14:paraId="3A2C24C6" w14:textId="77777777" w:rsidR="00C23E85" w:rsidRDefault="00C23E85" w:rsidP="00C23E85">
      <w:pPr>
        <w:pStyle w:val="ITStandard"/>
        <w:rPr>
          <w:lang w:val="en-GB"/>
        </w:rPr>
      </w:pPr>
    </w:p>
    <w:p w14:paraId="4A8B8D55" w14:textId="77777777" w:rsidR="00C23E85" w:rsidRDefault="00C23E85" w:rsidP="00C23E85">
      <w:pPr>
        <w:pStyle w:val="N4"/>
        <w:numPr>
          <w:ilvl w:val="3"/>
          <w:numId w:val="68"/>
        </w:numPr>
        <w:spacing w:before="240" w:line="276" w:lineRule="auto"/>
        <w:ind w:left="862" w:hanging="862"/>
        <w:contextualSpacing/>
        <w:outlineLvl w:val="9"/>
      </w:pPr>
      <w:r>
        <w:t>The research tax credit</w:t>
      </w:r>
    </w:p>
    <w:p w14:paraId="66B9C1B4" w14:textId="77777777" w:rsidR="00C23E85" w:rsidRDefault="00C23E85" w:rsidP="00C23E85">
      <w:pPr>
        <w:pStyle w:val="ITStandard"/>
        <w:rPr>
          <w:lang w:val="en-GB"/>
        </w:rPr>
      </w:pPr>
      <w:r>
        <w:rPr>
          <w:lang w:val="en-GB"/>
        </w:rPr>
        <w:lastRenderedPageBreak/>
        <w:t>In order to succeed, the project IPCEI on Hydrogen must implement a strong collaborative logic between multiple public and private European actors.</w:t>
      </w:r>
    </w:p>
    <w:p w14:paraId="7F490FB2" w14:textId="77777777" w:rsidR="00C23E85" w:rsidRDefault="00C23E85" w:rsidP="00C23E85">
      <w:pPr>
        <w:pStyle w:val="ITStandard"/>
        <w:rPr>
          <w:lang w:val="en-GB"/>
        </w:rPr>
      </w:pPr>
    </w:p>
    <w:p w14:paraId="30EC22CA" w14:textId="77777777" w:rsidR="00C23E85" w:rsidRDefault="00C23E85" w:rsidP="00C23E85">
      <w:pPr>
        <w:pStyle w:val="ITStandard"/>
        <w:rPr>
          <w:lang w:val="en-GB"/>
        </w:rPr>
      </w:pPr>
      <w:r>
        <w:rPr>
          <w:lang w:val="en-GB"/>
        </w:rPr>
        <w:t xml:space="preserve">A general tax measure in </w:t>
      </w:r>
      <w:proofErr w:type="spellStart"/>
      <w:r>
        <w:rPr>
          <w:lang w:val="en-GB"/>
        </w:rPr>
        <w:t>favor</w:t>
      </w:r>
      <w:proofErr w:type="spellEnd"/>
      <w:r>
        <w:rPr>
          <w:lang w:val="en-GB"/>
        </w:rPr>
        <w:t xml:space="preserve"> of R&amp;D, such as the research tax credit (</w:t>
      </w:r>
      <w:proofErr w:type="spellStart"/>
      <w:r>
        <w:rPr>
          <w:lang w:val="en-GB"/>
        </w:rPr>
        <w:t>Crédit</w:t>
      </w:r>
      <w:proofErr w:type="spellEnd"/>
      <w:r>
        <w:rPr>
          <w:lang w:val="en-GB"/>
        </w:rPr>
        <w:t xml:space="preserve"> </w:t>
      </w:r>
      <w:proofErr w:type="spellStart"/>
      <w:r>
        <w:rPr>
          <w:lang w:val="en-GB"/>
        </w:rPr>
        <w:t>Impôt</w:t>
      </w:r>
      <w:proofErr w:type="spellEnd"/>
      <w:r>
        <w:rPr>
          <w:lang w:val="en-GB"/>
        </w:rPr>
        <w:t xml:space="preserve"> </w:t>
      </w:r>
      <w:proofErr w:type="spellStart"/>
      <w:r>
        <w:rPr>
          <w:lang w:val="en-GB"/>
        </w:rPr>
        <w:t>Recherche</w:t>
      </w:r>
      <w:proofErr w:type="spellEnd"/>
      <w:r>
        <w:rPr>
          <w:lang w:val="en-GB"/>
        </w:rPr>
        <w:t xml:space="preserve"> in French) implemented since 2008 by the French government, may lead French companies to boost their individual R&amp;D efforts. However, it is not oriented towards the deployment of the European collaborative logic of the project that is a necessary condition for its success.</w:t>
      </w:r>
    </w:p>
    <w:p w14:paraId="6DFF746D" w14:textId="77777777" w:rsidR="00C23E85" w:rsidRDefault="00C23E85" w:rsidP="00C23E85">
      <w:pPr>
        <w:pStyle w:val="ITStandard"/>
        <w:rPr>
          <w:szCs w:val="22"/>
          <w:lang w:val="en-GB"/>
        </w:rPr>
      </w:pPr>
    </w:p>
    <w:p w14:paraId="7C2259A7" w14:textId="77777777" w:rsidR="00C23E85" w:rsidRDefault="00C23E85" w:rsidP="00C23E85">
      <w:pPr>
        <w:pStyle w:val="ITStandard"/>
        <w:rPr>
          <w:szCs w:val="22"/>
          <w:lang w:val="en-GB"/>
        </w:rPr>
      </w:pPr>
      <w:r>
        <w:rPr>
          <w:szCs w:val="22"/>
          <w:lang w:val="en-GB"/>
        </w:rPr>
        <w:t xml:space="preserve">Moreover, there are strong complementarities in the IPCEI on Hydrogen between R&amp;D / FID activities on the one hand, and environmental / energy / transport projects on the other hand. The former develop and supply innovative hydrogen technologies while the latter </w:t>
      </w:r>
      <w:r>
        <w:rPr>
          <w:lang w:val="en-GB"/>
        </w:rPr>
        <w:t>enable early and large-scale implementation and roll-out of these innovative technologies. Supporting one leg (R&amp;D) with the research tax credit without the other (EET) would not unlock the development of the low-carbon hydrogen market.</w:t>
      </w:r>
    </w:p>
    <w:p w14:paraId="4CD656C6" w14:textId="77777777" w:rsidR="00C23E85" w:rsidRDefault="00C23E85" w:rsidP="00C23E85">
      <w:pPr>
        <w:pStyle w:val="N4"/>
        <w:numPr>
          <w:ilvl w:val="3"/>
          <w:numId w:val="68"/>
        </w:numPr>
        <w:spacing w:before="240" w:line="276" w:lineRule="auto"/>
        <w:ind w:left="862" w:hanging="862"/>
        <w:contextualSpacing/>
        <w:outlineLvl w:val="9"/>
      </w:pPr>
      <w:r>
        <w:t>The innovation tax credit</w:t>
      </w:r>
    </w:p>
    <w:p w14:paraId="55CBD48D" w14:textId="77777777" w:rsidR="00C23E85" w:rsidRDefault="00C23E85" w:rsidP="00C23E85">
      <w:pPr>
        <w:pStyle w:val="ITStandard"/>
        <w:rPr>
          <w:lang w:val="en-GB"/>
        </w:rPr>
      </w:pPr>
      <w:r>
        <w:rPr>
          <w:lang w:val="en-GB"/>
        </w:rPr>
        <w:t>The innovation tax credit is a French tax measure reserved for SMEs to stimulate their innovation activities, such as building a prototype or a pilot installation of a new product. In concrete terms, a SME having incurred innovation expenses of up to € 400,000 will be able to receive a 20 % reduction in the cost of the expenses incurred in favour of the innovation.</w:t>
      </w:r>
    </w:p>
    <w:p w14:paraId="07A61146" w14:textId="77777777" w:rsidR="00C23E85" w:rsidRDefault="00C23E85" w:rsidP="00C23E85">
      <w:pPr>
        <w:pStyle w:val="ITStandard"/>
        <w:rPr>
          <w:lang w:val="en-GB"/>
        </w:rPr>
      </w:pPr>
    </w:p>
    <w:p w14:paraId="08F15B10" w14:textId="77777777" w:rsidR="00C23E85" w:rsidRDefault="00C23E85" w:rsidP="00C23E85">
      <w:pPr>
        <w:pStyle w:val="ITStandard"/>
        <w:rPr>
          <w:lang w:val="en-GB"/>
        </w:rPr>
      </w:pPr>
      <w:r>
        <w:rPr>
          <w:lang w:val="en-GB"/>
        </w:rPr>
        <w:t>The IPCEI on Hydrogen is dependent on the complementary contributions of a very large number of partners: large companies, SMEs and public research organizations, in France but also in several other Member States. All contributors that are not SMEs nor French cannot benefit from the French innovation tax credit. Conversely, the IPCEI on Hydrogen cannot start based only on the contributions of French SMEs that would be supported by the innovation tax credit. Therefore, this fiscal measure is not an appropriate policy instruments to promote the large R&amp;D and industrial collaboration envisioned in the IPCEI on Hydrogen.</w:t>
      </w:r>
    </w:p>
    <w:p w14:paraId="2E3F23DE" w14:textId="77777777" w:rsidR="00C23E85" w:rsidRDefault="00C23E85" w:rsidP="00C23E85">
      <w:pPr>
        <w:pStyle w:val="ITStandard"/>
        <w:rPr>
          <w:lang w:val="en-GB"/>
        </w:rPr>
      </w:pPr>
    </w:p>
    <w:p w14:paraId="474FD82F" w14:textId="77777777" w:rsidR="00C23E85" w:rsidRDefault="00C23E85" w:rsidP="00C23E85">
      <w:pPr>
        <w:pStyle w:val="ITStandard"/>
        <w:rPr>
          <w:lang w:val="en-GB"/>
        </w:rPr>
      </w:pPr>
      <w:r>
        <w:rPr>
          <w:lang w:val="en-GB"/>
        </w:rPr>
        <w:t xml:space="preserve">Moreover, some key partners, </w:t>
      </w:r>
      <w:r w:rsidRPr="00556758">
        <w:rPr>
          <w:lang w:val="en-GB"/>
        </w:rPr>
        <w:t>including Engie, are not SMEs and will have expenditures far above the 400,000 euros ceiling of the innovation</w:t>
      </w:r>
      <w:r>
        <w:rPr>
          <w:lang w:val="en-GB"/>
        </w:rPr>
        <w:t xml:space="preserve"> tax credit. This is another reason why this fiscal measure does not constitute an appropriate policy instrument to promote the activities carried out in the IPCEI on Hydrogen.</w:t>
      </w:r>
    </w:p>
    <w:p w14:paraId="5D25696D" w14:textId="77777777" w:rsidR="00C23E85" w:rsidRDefault="00C23E85" w:rsidP="00C23E85">
      <w:pPr>
        <w:pStyle w:val="ITStandard"/>
        <w:rPr>
          <w:lang w:val="en-GB"/>
        </w:rPr>
      </w:pPr>
    </w:p>
    <w:p w14:paraId="7F4A5914" w14:textId="77777777" w:rsidR="00C23E85" w:rsidRDefault="00C23E85" w:rsidP="00C23E85">
      <w:pPr>
        <w:pStyle w:val="N3"/>
        <w:numPr>
          <w:ilvl w:val="2"/>
          <w:numId w:val="68"/>
        </w:numPr>
        <w:spacing w:before="400" w:after="360"/>
      </w:pPr>
      <w:bookmarkStart w:id="387" w:name="_Toc42768614"/>
      <w:bookmarkStart w:id="388" w:name="_Toc42548335"/>
      <w:bookmarkStart w:id="389" w:name="_Toc44068442"/>
      <w:r>
        <w:t>Appropriateness among different State aid instruments</w:t>
      </w:r>
      <w:bookmarkEnd w:id="387"/>
      <w:bookmarkEnd w:id="388"/>
      <w:bookmarkEnd w:id="389"/>
    </w:p>
    <w:p w14:paraId="62485657" w14:textId="77777777" w:rsidR="00C23E85" w:rsidRDefault="00C23E85" w:rsidP="00C23E85">
      <w:pPr>
        <w:pStyle w:val="ITStandard"/>
        <w:rPr>
          <w:lang w:val="en-GB"/>
        </w:rPr>
      </w:pPr>
      <w:r>
        <w:rPr>
          <w:lang w:val="en-GB"/>
        </w:rPr>
        <w:t xml:space="preserve">In the context of the IPCEI on Hydrogen, the main market and systemic failures come from </w:t>
      </w:r>
      <w:proofErr w:type="spellStart"/>
      <w:r>
        <w:rPr>
          <w:lang w:val="en-GB"/>
        </w:rPr>
        <w:t>spillovers</w:t>
      </w:r>
      <w:proofErr w:type="spellEnd"/>
      <w:r>
        <w:rPr>
          <w:lang w:val="en-GB"/>
        </w:rPr>
        <w:t>, huge coordination problems and Europe’s strategic dependence on fossil fuels and industrial inputs. To address these failures, a grant is the most appropriate State aid instrument.</w:t>
      </w:r>
    </w:p>
    <w:p w14:paraId="0C252E09" w14:textId="77777777" w:rsidR="00C23E85" w:rsidRDefault="00C23E85" w:rsidP="00C23E85">
      <w:pPr>
        <w:pStyle w:val="ITStandard"/>
        <w:rPr>
          <w:lang w:val="en-GB"/>
        </w:rPr>
      </w:pPr>
    </w:p>
    <w:p w14:paraId="0963CE5D" w14:textId="77777777" w:rsidR="00C23E85" w:rsidRDefault="00C23E85" w:rsidP="00C23E85">
      <w:pPr>
        <w:pStyle w:val="ITStandard"/>
        <w:rPr>
          <w:lang w:val="en-GB"/>
        </w:rPr>
      </w:pPr>
      <w:r>
        <w:rPr>
          <w:lang w:val="en-GB"/>
        </w:rPr>
        <w:t>The market failure or other important systemic failure which the State aids aim to address are neither a problem of access to finance nor a problem of risk sharing. As such, a public soft loan, a State guarantee or a repayable advance are not taken into account.</w:t>
      </w:r>
    </w:p>
    <w:p w14:paraId="54F07703" w14:textId="77777777" w:rsidR="00C23E85" w:rsidRDefault="00C23E85" w:rsidP="00C23E85">
      <w:pPr>
        <w:pStyle w:val="ITStandard"/>
        <w:rPr>
          <w:lang w:val="en-GB"/>
        </w:rPr>
      </w:pPr>
    </w:p>
    <w:p w14:paraId="281294E5" w14:textId="626DED9B" w:rsidR="00C23E85" w:rsidRDefault="00C23E85" w:rsidP="00C23E85">
      <w:pPr>
        <w:pStyle w:val="ITStandard"/>
        <w:rPr>
          <w:lang w:val="en-GB"/>
        </w:rPr>
      </w:pPr>
      <w:r>
        <w:rPr>
          <w:lang w:val="en-GB"/>
        </w:rPr>
        <w:lastRenderedPageBreak/>
        <w:t xml:space="preserve">The grant is intended to compensate for the low profitability of the project for </w:t>
      </w:r>
      <w:r w:rsidR="00002605">
        <w:rPr>
          <w:lang w:val="en-GB"/>
        </w:rPr>
        <w:t>ENGIE</w:t>
      </w:r>
      <w:r>
        <w:rPr>
          <w:lang w:val="en-GB"/>
        </w:rPr>
        <w:t xml:space="preserve"> without State aid, induced notably by the very high level of </w:t>
      </w:r>
      <w:proofErr w:type="spellStart"/>
      <w:r>
        <w:rPr>
          <w:lang w:val="en-GB"/>
        </w:rPr>
        <w:t>spillovers</w:t>
      </w:r>
      <w:proofErr w:type="spellEnd"/>
      <w:r>
        <w:rPr>
          <w:lang w:val="en-GB"/>
        </w:rPr>
        <w:t xml:space="preserve"> (see Chapter 3). </w:t>
      </w:r>
      <w:r w:rsidR="00002605">
        <w:rPr>
          <w:lang w:val="en-GB"/>
        </w:rPr>
        <w:t>ENGIE</w:t>
      </w:r>
      <w:r>
        <w:rPr>
          <w:lang w:val="en-GB"/>
        </w:rPr>
        <w:t xml:space="preserve"> understands that committing to disseminate the results of the project is a requirement for its activities to be eligible to State aid funding in the IPCEI framework. This being said, it remains that such </w:t>
      </w:r>
      <w:proofErr w:type="spellStart"/>
      <w:r>
        <w:rPr>
          <w:lang w:val="en-GB"/>
        </w:rPr>
        <w:t>spillovers</w:t>
      </w:r>
      <w:proofErr w:type="spellEnd"/>
      <w:r>
        <w:rPr>
          <w:lang w:val="en-GB"/>
        </w:rPr>
        <w:t xml:space="preserve"> result in a lack of incentives to invest in the project (they come with high costs but almost no income) and this is partly contributing to the negative NPV for the project. It is well known in economic theory that such positive externality has to be corrected by granting a so-called Pigouvian subsidy to the economic agent who is at the origin of the externality. This refers here to </w:t>
      </w:r>
      <w:r w:rsidR="005961D5">
        <w:rPr>
          <w:lang w:val="en-GB"/>
        </w:rPr>
        <w:t>ENGIE</w:t>
      </w:r>
      <w:r>
        <w:rPr>
          <w:lang w:val="en-GB"/>
        </w:rPr>
        <w:t xml:space="preserve"> who will carry out R&amp;D and FID activities that will largely benefit to third parties as a result of the company’s commitments to disseminate the project’s results.</w:t>
      </w:r>
    </w:p>
    <w:p w14:paraId="6BE6D0C2" w14:textId="77777777" w:rsidR="00C23E85" w:rsidRDefault="00C23E85" w:rsidP="00C23E85">
      <w:pPr>
        <w:pStyle w:val="ITStandard"/>
        <w:rPr>
          <w:lang w:val="en-GB"/>
        </w:rPr>
      </w:pPr>
    </w:p>
    <w:p w14:paraId="10E38BD4" w14:textId="77777777" w:rsidR="00C23E85" w:rsidRDefault="00C23E85" w:rsidP="00C23E85">
      <w:pPr>
        <w:pStyle w:val="ITStandard"/>
        <w:rPr>
          <w:lang w:val="en-GB"/>
        </w:rPr>
      </w:pPr>
      <w:r>
        <w:rPr>
          <w:lang w:val="en-GB"/>
        </w:rPr>
        <w:t>The simulation of a repayable advance in the business plan can only have a marginal impact on the project’s profitability: public money is received in the first hand but reimbursed including interests in the nominal scenario of success. Only a direct grant has the potential to have the profitability reach the company’s hurdle rate by filling the funding gap.</w:t>
      </w:r>
    </w:p>
    <w:p w14:paraId="0478067B" w14:textId="77777777" w:rsidR="00C23E85" w:rsidRDefault="00C23E85" w:rsidP="00C23E85">
      <w:pPr>
        <w:pStyle w:val="ITStandard"/>
        <w:rPr>
          <w:lang w:val="en-GB"/>
        </w:rPr>
      </w:pPr>
    </w:p>
    <w:p w14:paraId="0B9D5495" w14:textId="0B11C20C" w:rsidR="00C23E85" w:rsidRDefault="00C23E85" w:rsidP="00C23E85">
      <w:pPr>
        <w:pStyle w:val="ITStandard"/>
        <w:rPr>
          <w:lang w:val="en-GB"/>
        </w:rPr>
      </w:pPr>
      <w:r>
        <w:rPr>
          <w:lang w:val="en-GB"/>
        </w:rPr>
        <w:t xml:space="preserve">The grant also addresses the huge coordination problems (see Section 4.3), being a cement of the coordination of the partnership. The grant will encourage partners to commit to the project although it is exposed to a high degree of uncertainty and to returns that will materialize only in the long term. Indeed, the payment of the grant, spread over the </w:t>
      </w:r>
      <w:r w:rsidR="005966AA">
        <w:rPr>
          <w:lang w:val="en-GB"/>
        </w:rPr>
        <w:t>9.5</w:t>
      </w:r>
      <w:r>
        <w:rPr>
          <w:lang w:val="en-GB"/>
        </w:rPr>
        <w:t xml:space="preserve"> years of the project </w:t>
      </w:r>
      <w:r w:rsidRPr="00105E7B">
        <w:rPr>
          <w:lang w:val="en-GB"/>
        </w:rPr>
        <w:t>(</w:t>
      </w:r>
      <w:r w:rsidR="005966AA" w:rsidRPr="00105E7B">
        <w:rPr>
          <w:lang w:val="en-GB"/>
        </w:rPr>
        <w:t>mid-</w:t>
      </w:r>
      <w:r w:rsidRPr="00105E7B">
        <w:rPr>
          <w:lang w:val="en-GB"/>
        </w:rPr>
        <w:t>202</w:t>
      </w:r>
      <w:r w:rsidR="005966AA" w:rsidRPr="00105E7B">
        <w:rPr>
          <w:lang w:val="en-GB"/>
        </w:rPr>
        <w:t>0</w:t>
      </w:r>
      <w:r w:rsidRPr="00105E7B">
        <w:rPr>
          <w:lang w:val="en-GB"/>
        </w:rPr>
        <w:t>-2029) and</w:t>
      </w:r>
      <w:r>
        <w:rPr>
          <w:lang w:val="en-GB"/>
        </w:rPr>
        <w:t xml:space="preserve"> closely monitored by French public authorities (progress reports, key milestones, decision-making milestones), offers dynamic incentives for the partners (including </w:t>
      </w:r>
      <w:r w:rsidR="005961D5">
        <w:rPr>
          <w:lang w:val="en-GB"/>
        </w:rPr>
        <w:t>ENGIE</w:t>
      </w:r>
      <w:r>
        <w:rPr>
          <w:lang w:val="en-GB"/>
        </w:rPr>
        <w:t>) to overcome the difficulties of coordinating the very large research partnership, and to progress together towards the achievement of the project objectives.</w:t>
      </w:r>
    </w:p>
    <w:p w14:paraId="2DC29EF0" w14:textId="77777777" w:rsidR="00C23E85" w:rsidRDefault="00C23E85" w:rsidP="00C23E85">
      <w:pPr>
        <w:pStyle w:val="ITStandard"/>
        <w:rPr>
          <w:lang w:val="en-GB"/>
        </w:rPr>
      </w:pPr>
    </w:p>
    <w:p w14:paraId="1E58299E" w14:textId="434DF6B0" w:rsidR="00C23E85" w:rsidRDefault="00C23E85" w:rsidP="00C23E85">
      <w:pPr>
        <w:pStyle w:val="ITStandard"/>
        <w:rPr>
          <w:lang w:val="en-GB"/>
        </w:rPr>
      </w:pPr>
      <w:r>
        <w:rPr>
          <w:lang w:val="en-GB"/>
        </w:rPr>
        <w:t xml:space="preserve">The payment of the grant also limits the potential financial losses of the partners in case of project failure, which reduces their incentives to opportunistically use contractual incompleteness to their advantage. Repayable advances have a major drawback in this respect: they provide an additional incentive to opportunistically use contractual incompleteness, since putting the project in a situation of failure from the contractual point of view makes it possible to avoid repayment of the advance (while the project could be a success from the technical and commercial point of view). The grant to </w:t>
      </w:r>
      <w:r w:rsidR="00D8039A">
        <w:rPr>
          <w:lang w:val="en-GB"/>
        </w:rPr>
        <w:t>ENGIE</w:t>
      </w:r>
      <w:r>
        <w:rPr>
          <w:lang w:val="en-GB"/>
        </w:rPr>
        <w:t xml:space="preserve"> is therefore the appropriate aid instrument to address the huge coordination problems in IPCEI on Hydrogen.</w:t>
      </w:r>
    </w:p>
    <w:p w14:paraId="3741505D" w14:textId="77777777" w:rsidR="00C23E85" w:rsidRDefault="00C23E85" w:rsidP="00C23E85">
      <w:pPr>
        <w:pStyle w:val="ITStandard"/>
        <w:rPr>
          <w:lang w:val="en-GB"/>
        </w:rPr>
      </w:pPr>
    </w:p>
    <w:p w14:paraId="5FB4E1F1" w14:textId="77777777" w:rsidR="00C23E85" w:rsidRDefault="00C23E85" w:rsidP="00C23E85">
      <w:pPr>
        <w:pStyle w:val="ITStandard"/>
        <w:rPr>
          <w:lang w:val="en-GB"/>
        </w:rPr>
      </w:pPr>
      <w:r>
        <w:rPr>
          <w:lang w:val="en-GB"/>
        </w:rPr>
        <w:t>The IPCEI on Hydrogen is designed to bring together public and private sectors to undertake a very large-scale project that provides large benefits to the Union and its citizens. It is very clear that the huge coordination challenge rooted in the IPCEI on Hydrogen could not be addressed by providing a public soft loan, a State guarantee or a repayable advance to the IPCEI’s partners. Only a direct grant can adequately address such market or systemic failure.</w:t>
      </w:r>
    </w:p>
    <w:p w14:paraId="394CB271" w14:textId="77777777" w:rsidR="00C23E85" w:rsidRDefault="00C23E85" w:rsidP="00C23E85">
      <w:pPr>
        <w:pStyle w:val="ITStandard"/>
        <w:rPr>
          <w:lang w:val="en-GB"/>
        </w:rPr>
      </w:pPr>
    </w:p>
    <w:p w14:paraId="4E66755D" w14:textId="20FD9DD9" w:rsidR="00C23E85" w:rsidRDefault="00C23E85" w:rsidP="00C23E85">
      <w:pPr>
        <w:pStyle w:val="ITStandard"/>
        <w:rPr>
          <w:color w:val="009193"/>
          <w:lang w:val="en-GB"/>
        </w:rPr>
      </w:pPr>
      <w:r>
        <w:rPr>
          <w:lang w:val="en-GB"/>
        </w:rPr>
        <w:t xml:space="preserve">However, the grant provided by France to </w:t>
      </w:r>
      <w:r w:rsidR="00D8039A">
        <w:rPr>
          <w:lang w:val="en-GB"/>
        </w:rPr>
        <w:t>ENGIE</w:t>
      </w:r>
      <w:r>
        <w:rPr>
          <w:lang w:val="en-GB"/>
        </w:rPr>
        <w:t xml:space="preserve"> could be backed upon a claw-back mechanism that shall be targeted on the FID activities and related costs / State aid (they are closest to the market). The principles of this claw back mechanism will be considered and developed in the Chapeau text of the IPCEI on Hydrogen.</w:t>
      </w:r>
      <w:r>
        <w:rPr>
          <w:color w:val="009193"/>
          <w:lang w:val="en-GB"/>
        </w:rPr>
        <w:t xml:space="preserve"> </w:t>
      </w:r>
    </w:p>
    <w:p w14:paraId="4BB1423B" w14:textId="77777777" w:rsidR="00C23E85" w:rsidRDefault="00C23E85" w:rsidP="00C23E85">
      <w:pPr>
        <w:rPr>
          <w:lang w:val="en-GB"/>
        </w:rPr>
      </w:pPr>
    </w:p>
    <w:p w14:paraId="27E582B4" w14:textId="77777777" w:rsidR="005F2464" w:rsidRPr="00205444" w:rsidRDefault="005F2464" w:rsidP="00205444">
      <w:pPr>
        <w:pStyle w:val="ITAbsatzohneNr"/>
        <w:rPr>
          <w:lang w:val="en-GB"/>
        </w:rPr>
      </w:pPr>
    </w:p>
    <w:p w14:paraId="72ED2583" w14:textId="5F6AA7E2" w:rsidR="00553345" w:rsidRDefault="00553345" w:rsidP="00553345">
      <w:pPr>
        <w:pStyle w:val="ITberschrift1"/>
        <w:rPr>
          <w:lang w:val="en-GB"/>
        </w:rPr>
      </w:pPr>
      <w:bookmarkStart w:id="390" w:name="_Toc27129581"/>
      <w:bookmarkStart w:id="391" w:name="_Toc44068443"/>
      <w:commentRangeStart w:id="392"/>
      <w:r w:rsidRPr="00235C67">
        <w:rPr>
          <w:lang w:val="en-GB"/>
        </w:rPr>
        <w:lastRenderedPageBreak/>
        <w:t>Incentiv</w:t>
      </w:r>
      <w:r w:rsidRPr="00AE4237">
        <w:rPr>
          <w:lang w:val="en-GB"/>
        </w:rPr>
        <w:t>e effect</w:t>
      </w:r>
      <w:bookmarkEnd w:id="390"/>
      <w:bookmarkEnd w:id="391"/>
      <w:commentRangeEnd w:id="392"/>
      <w:r w:rsidR="006D3392">
        <w:rPr>
          <w:rStyle w:val="Marquedecommentaire"/>
          <w:b w:val="0"/>
          <w:lang w:val="en-GB"/>
        </w:rPr>
        <w:commentReference w:id="392"/>
      </w:r>
    </w:p>
    <w:p w14:paraId="5DF95A03" w14:textId="01718487" w:rsidR="0091565E" w:rsidRPr="0091565E" w:rsidRDefault="0091565E" w:rsidP="0091565E">
      <w:pPr>
        <w:numPr>
          <w:ilvl w:val="0"/>
          <w:numId w:val="71"/>
        </w:numPr>
        <w:spacing w:line="240" w:lineRule="auto"/>
        <w:ind w:left="0" w:firstLine="0"/>
        <w:textAlignment w:val="baseline"/>
        <w:rPr>
          <w:rFonts w:cs="Arial"/>
          <w:b/>
          <w:bCs/>
          <w:sz w:val="24"/>
          <w:szCs w:val="24"/>
          <w:lang w:val="fr-FR" w:eastAsia="fr-FR"/>
        </w:rPr>
      </w:pPr>
      <w:r w:rsidRPr="0091565E">
        <w:rPr>
          <w:rFonts w:cs="Arial"/>
          <w:b/>
          <w:bCs/>
          <w:sz w:val="24"/>
          <w:szCs w:val="24"/>
          <w:lang w:val="en-GB" w:eastAsia="fr-FR"/>
        </w:rPr>
        <w:t>Absence of similar projects</w:t>
      </w:r>
      <w:r w:rsidRPr="0091565E">
        <w:rPr>
          <w:rFonts w:cs="Arial"/>
          <w:b/>
          <w:bCs/>
          <w:sz w:val="24"/>
          <w:szCs w:val="24"/>
          <w:lang w:val="fr-FR" w:eastAsia="fr-FR"/>
        </w:rPr>
        <w:t> </w:t>
      </w:r>
    </w:p>
    <w:p w14:paraId="7E819329" w14:textId="77777777" w:rsidR="005966AA" w:rsidRDefault="005966AA" w:rsidP="0091565E">
      <w:pPr>
        <w:spacing w:line="240" w:lineRule="auto"/>
        <w:textAlignment w:val="baseline"/>
        <w:rPr>
          <w:rFonts w:cs="Arial"/>
          <w:lang w:val="fr-FR" w:eastAsia="fr-FR"/>
        </w:rPr>
      </w:pPr>
    </w:p>
    <w:p w14:paraId="73522AE8" w14:textId="3F79410A" w:rsidR="0091565E" w:rsidRPr="00A06596" w:rsidRDefault="0091565E" w:rsidP="0091565E">
      <w:pPr>
        <w:spacing w:line="240" w:lineRule="auto"/>
        <w:textAlignment w:val="baseline"/>
        <w:rPr>
          <w:rFonts w:ascii="Segoe UI" w:hAnsi="Segoe UI" w:cs="Segoe UI"/>
          <w:sz w:val="18"/>
          <w:szCs w:val="18"/>
          <w:lang w:val="en-US" w:eastAsia="fr-FR"/>
        </w:rPr>
      </w:pPr>
      <w:r w:rsidRPr="0091565E">
        <w:rPr>
          <w:rFonts w:cs="Arial"/>
          <w:lang w:val="en-GB" w:eastAsia="fr-FR"/>
        </w:rPr>
        <w:t>ENGIE has not studied any alternative projects to develop a liquified H2 value chain.</w:t>
      </w:r>
      <w:r w:rsidRPr="00A06596">
        <w:rPr>
          <w:rFonts w:cs="Arial"/>
          <w:lang w:val="en-US" w:eastAsia="fr-FR"/>
        </w:rPr>
        <w:t> </w:t>
      </w:r>
    </w:p>
    <w:p w14:paraId="32450B0E" w14:textId="77777777" w:rsidR="0091565E" w:rsidRPr="00A06596" w:rsidRDefault="0091565E" w:rsidP="0091565E">
      <w:pPr>
        <w:spacing w:line="240" w:lineRule="auto"/>
        <w:textAlignment w:val="baseline"/>
        <w:rPr>
          <w:rFonts w:ascii="Segoe UI" w:hAnsi="Segoe UI" w:cs="Segoe UI"/>
          <w:sz w:val="18"/>
          <w:szCs w:val="18"/>
          <w:lang w:val="en-US" w:eastAsia="fr-FR"/>
        </w:rPr>
      </w:pPr>
      <w:r w:rsidRPr="00A06596">
        <w:rPr>
          <w:rFonts w:cs="Arial"/>
          <w:lang w:val="en-US" w:eastAsia="fr-FR"/>
        </w:rPr>
        <w:t> </w:t>
      </w:r>
    </w:p>
    <w:p w14:paraId="1DC5ECD5" w14:textId="77777777" w:rsidR="0091565E" w:rsidRPr="0091565E" w:rsidRDefault="0091565E" w:rsidP="0091565E">
      <w:pPr>
        <w:numPr>
          <w:ilvl w:val="0"/>
          <w:numId w:val="72"/>
        </w:numPr>
        <w:spacing w:line="240" w:lineRule="auto"/>
        <w:ind w:left="0" w:firstLine="0"/>
        <w:textAlignment w:val="baseline"/>
        <w:rPr>
          <w:rFonts w:cs="Arial"/>
          <w:b/>
          <w:bCs/>
          <w:sz w:val="24"/>
          <w:szCs w:val="24"/>
          <w:lang w:val="fr-FR" w:eastAsia="fr-FR"/>
        </w:rPr>
      </w:pPr>
      <w:r w:rsidRPr="0091565E">
        <w:rPr>
          <w:rFonts w:cs="Arial"/>
          <w:b/>
          <w:bCs/>
          <w:sz w:val="24"/>
          <w:szCs w:val="24"/>
          <w:lang w:val="en-GB" w:eastAsia="fr-FR"/>
        </w:rPr>
        <w:t>Start date of the project</w:t>
      </w:r>
      <w:r w:rsidRPr="0091565E">
        <w:rPr>
          <w:rFonts w:cs="Arial"/>
          <w:b/>
          <w:bCs/>
          <w:sz w:val="24"/>
          <w:szCs w:val="24"/>
          <w:lang w:val="fr-FR" w:eastAsia="fr-FR"/>
        </w:rPr>
        <w:t> </w:t>
      </w:r>
    </w:p>
    <w:p w14:paraId="2FFA5864" w14:textId="7042A335" w:rsidR="0091565E" w:rsidRDefault="0091565E" w:rsidP="0091565E">
      <w:pPr>
        <w:spacing w:line="240" w:lineRule="auto"/>
        <w:textAlignment w:val="baseline"/>
        <w:rPr>
          <w:rFonts w:cs="Arial"/>
          <w:lang w:val="fr-FR" w:eastAsia="fr-FR"/>
        </w:rPr>
      </w:pPr>
    </w:p>
    <w:p w14:paraId="3E7F8047" w14:textId="3E8AE550" w:rsidR="00916F25" w:rsidRPr="0065734D" w:rsidRDefault="00916F25" w:rsidP="0091565E">
      <w:pPr>
        <w:spacing w:line="240" w:lineRule="auto"/>
        <w:textAlignment w:val="baseline"/>
        <w:rPr>
          <w:rFonts w:ascii="Segoe UI" w:hAnsi="Segoe UI" w:cs="Segoe UI"/>
          <w:sz w:val="18"/>
          <w:szCs w:val="18"/>
          <w:lang w:val="en-US" w:eastAsia="fr-FR"/>
        </w:rPr>
      </w:pPr>
      <w:r w:rsidRPr="0065734D">
        <w:rPr>
          <w:rFonts w:cs="Arial"/>
          <w:lang w:val="en-GB" w:eastAsia="fr-FR"/>
        </w:rPr>
        <w:t>The project has not started yet.</w:t>
      </w:r>
      <w:r>
        <w:rPr>
          <w:rFonts w:cs="Arial"/>
          <w:lang w:val="en-GB" w:eastAsia="fr-FR"/>
        </w:rPr>
        <w:t xml:space="preserve"> The project will be launched </w:t>
      </w:r>
      <w:r w:rsidR="005966AA">
        <w:rPr>
          <w:rFonts w:cs="Arial"/>
          <w:lang w:val="en-GB" w:eastAsia="fr-FR"/>
        </w:rPr>
        <w:t>from July 2020.</w:t>
      </w:r>
    </w:p>
    <w:p w14:paraId="6801D10E" w14:textId="77777777" w:rsidR="005054FA" w:rsidRPr="0065734D" w:rsidRDefault="005054FA" w:rsidP="0091565E">
      <w:pPr>
        <w:spacing w:line="240" w:lineRule="auto"/>
        <w:textAlignment w:val="baseline"/>
        <w:rPr>
          <w:rFonts w:ascii="Segoe UI" w:hAnsi="Segoe UI" w:cs="Segoe UI"/>
          <w:sz w:val="18"/>
          <w:szCs w:val="18"/>
          <w:lang w:val="en-US" w:eastAsia="fr-FR"/>
        </w:rPr>
      </w:pPr>
    </w:p>
    <w:p w14:paraId="3CABF718" w14:textId="77777777" w:rsidR="0091565E" w:rsidRPr="0091565E" w:rsidRDefault="0091565E" w:rsidP="0091565E">
      <w:pPr>
        <w:numPr>
          <w:ilvl w:val="0"/>
          <w:numId w:val="73"/>
        </w:numPr>
        <w:spacing w:line="240" w:lineRule="auto"/>
        <w:ind w:left="0" w:firstLine="0"/>
        <w:textAlignment w:val="baseline"/>
        <w:rPr>
          <w:rFonts w:cs="Arial"/>
          <w:b/>
          <w:bCs/>
          <w:sz w:val="24"/>
          <w:szCs w:val="24"/>
          <w:lang w:val="fr-FR" w:eastAsia="fr-FR"/>
        </w:rPr>
      </w:pPr>
      <w:r w:rsidRPr="0091565E">
        <w:rPr>
          <w:rFonts w:cs="Arial"/>
          <w:b/>
          <w:bCs/>
          <w:sz w:val="24"/>
          <w:szCs w:val="24"/>
          <w:lang w:val="en-GB" w:eastAsia="fr-FR"/>
        </w:rPr>
        <w:t>Counterfactual scenario </w:t>
      </w:r>
      <w:r w:rsidRPr="0091565E">
        <w:rPr>
          <w:rFonts w:cs="Arial"/>
          <w:b/>
          <w:bCs/>
          <w:sz w:val="24"/>
          <w:szCs w:val="24"/>
          <w:lang w:val="fr-FR" w:eastAsia="fr-FR"/>
        </w:rPr>
        <w:t> </w:t>
      </w:r>
    </w:p>
    <w:p w14:paraId="18DC037F" w14:textId="10BCF0E9" w:rsidR="0091565E" w:rsidRDefault="0091565E" w:rsidP="0091565E">
      <w:pPr>
        <w:spacing w:line="240" w:lineRule="auto"/>
        <w:jc w:val="both"/>
        <w:textAlignment w:val="baseline"/>
        <w:rPr>
          <w:rFonts w:cs="Arial"/>
          <w:lang w:val="en-US" w:eastAsia="fr-FR"/>
        </w:rPr>
      </w:pPr>
    </w:p>
    <w:p w14:paraId="7D80270F" w14:textId="77777777" w:rsidR="005966AA" w:rsidRPr="0065734D" w:rsidRDefault="005966AA" w:rsidP="0091565E">
      <w:pPr>
        <w:spacing w:line="240" w:lineRule="auto"/>
        <w:jc w:val="both"/>
        <w:textAlignment w:val="baseline"/>
        <w:rPr>
          <w:rFonts w:ascii="Segoe UI" w:hAnsi="Segoe UI" w:cs="Segoe UI"/>
          <w:sz w:val="18"/>
          <w:szCs w:val="18"/>
          <w:lang w:val="en-US" w:eastAsia="fr-FR"/>
        </w:rPr>
      </w:pPr>
    </w:p>
    <w:p w14:paraId="4B7EE7F7" w14:textId="77777777" w:rsidR="0091565E" w:rsidRPr="0065734D" w:rsidRDefault="0091565E" w:rsidP="0091565E">
      <w:pPr>
        <w:spacing w:line="240" w:lineRule="auto"/>
        <w:jc w:val="both"/>
        <w:textAlignment w:val="baseline"/>
        <w:rPr>
          <w:rFonts w:ascii="Segoe UI" w:hAnsi="Segoe UI" w:cs="Segoe UI"/>
          <w:sz w:val="18"/>
          <w:szCs w:val="18"/>
          <w:lang w:val="en-US" w:eastAsia="fr-FR"/>
        </w:rPr>
      </w:pPr>
      <w:r w:rsidRPr="0091565E">
        <w:rPr>
          <w:rFonts w:cs="Arial"/>
          <w:lang w:val="en-GB" w:eastAsia="fr-FR"/>
        </w:rPr>
        <w:t>If no state aid, ENGIE would not consider R&amp;D on liquid H2. </w:t>
      </w:r>
      <w:r w:rsidRPr="0065734D">
        <w:rPr>
          <w:rFonts w:cs="Arial"/>
          <w:lang w:val="en-US" w:eastAsia="fr-FR"/>
        </w:rPr>
        <w:t> </w:t>
      </w:r>
    </w:p>
    <w:p w14:paraId="5E95DDD9" w14:textId="61CC04B6" w:rsidR="0091565E" w:rsidRPr="0065734D" w:rsidRDefault="0091565E" w:rsidP="0091565E">
      <w:pPr>
        <w:numPr>
          <w:ilvl w:val="0"/>
          <w:numId w:val="74"/>
        </w:numPr>
        <w:spacing w:line="240" w:lineRule="auto"/>
        <w:ind w:left="360" w:firstLine="0"/>
        <w:jc w:val="both"/>
        <w:textAlignment w:val="baseline"/>
        <w:rPr>
          <w:rFonts w:cs="Arial"/>
          <w:lang w:val="en-US" w:eastAsia="fr-FR"/>
        </w:rPr>
      </w:pPr>
      <w:commentRangeStart w:id="393"/>
      <w:r w:rsidRPr="0091565E">
        <w:rPr>
          <w:rFonts w:cs="Arial"/>
          <w:lang w:val="en-GB" w:eastAsia="fr-FR"/>
        </w:rPr>
        <w:t>In the past 3 years, ENGIE Lab has worked on XX projects relating to gaseous H2, (project to be detailed).</w:t>
      </w:r>
      <w:commentRangeEnd w:id="393"/>
      <w:r w:rsidR="00064472">
        <w:rPr>
          <w:rStyle w:val="Marquedecommentaire"/>
          <w:lang w:val="en-GB"/>
        </w:rPr>
        <w:commentReference w:id="393"/>
      </w:r>
    </w:p>
    <w:p w14:paraId="366CB5FC" w14:textId="77777777" w:rsidR="0091565E" w:rsidRPr="0065734D" w:rsidRDefault="0091565E" w:rsidP="0091565E">
      <w:pPr>
        <w:numPr>
          <w:ilvl w:val="0"/>
          <w:numId w:val="74"/>
        </w:numPr>
        <w:spacing w:line="240" w:lineRule="auto"/>
        <w:ind w:left="360" w:firstLine="0"/>
        <w:jc w:val="both"/>
        <w:textAlignment w:val="baseline"/>
        <w:rPr>
          <w:rFonts w:cs="Arial"/>
          <w:lang w:val="en-US" w:eastAsia="fr-FR"/>
        </w:rPr>
      </w:pPr>
      <w:r w:rsidRPr="0091565E">
        <w:rPr>
          <w:rFonts w:cs="Arial"/>
          <w:lang w:val="en-GB" w:eastAsia="fr-FR"/>
        </w:rPr>
        <w:t>No projects on liquid h2 so far. To this day, ENGIE did not consider liquid H2 in the scope of it’s R&amp;D activities. ENGIE’s research </w:t>
      </w:r>
      <w:proofErr w:type="spellStart"/>
      <w:r w:rsidRPr="0091565E">
        <w:rPr>
          <w:rFonts w:cs="Arial"/>
          <w:lang w:val="en-GB" w:eastAsia="fr-FR"/>
        </w:rPr>
        <w:t>center</w:t>
      </w:r>
      <w:proofErr w:type="spellEnd"/>
      <w:r w:rsidRPr="0091565E">
        <w:rPr>
          <w:rFonts w:cs="Arial"/>
          <w:lang w:val="en-GB" w:eastAsia="fr-FR"/>
        </w:rPr>
        <w:t> has some market watch on the liquid H2 sector, the application of liquid H2 being of increasing interest to the maritime sector, under the pressure of regulation on green mobility. </w:t>
      </w:r>
      <w:r w:rsidRPr="0065734D">
        <w:rPr>
          <w:rFonts w:cs="Arial"/>
          <w:lang w:val="en-US" w:eastAsia="fr-FR"/>
        </w:rPr>
        <w:t> </w:t>
      </w:r>
    </w:p>
    <w:p w14:paraId="038E4A76" w14:textId="6ADDAEC7" w:rsidR="0091565E" w:rsidRPr="0065734D" w:rsidRDefault="0091565E" w:rsidP="0091565E">
      <w:pPr>
        <w:numPr>
          <w:ilvl w:val="0"/>
          <w:numId w:val="75"/>
        </w:numPr>
        <w:spacing w:line="240" w:lineRule="auto"/>
        <w:ind w:left="360" w:firstLine="0"/>
        <w:jc w:val="both"/>
        <w:textAlignment w:val="baseline"/>
        <w:rPr>
          <w:rFonts w:cs="Arial"/>
          <w:lang w:val="en-US" w:eastAsia="fr-FR"/>
        </w:rPr>
      </w:pPr>
      <w:commentRangeStart w:id="395"/>
      <w:r w:rsidRPr="0091565E">
        <w:rPr>
          <w:rFonts w:cs="Arial"/>
          <w:lang w:val="en-GB" w:eastAsia="fr-FR"/>
        </w:rPr>
        <w:t>Existing techno on the market (only Linde techno) can be optimised. Current techno is not optimised, and leads to high prices of liquid H2. The prohibitive price of liquid H2 did not trigger sufficient interest in the maritime sector (</w:t>
      </w:r>
      <w:r w:rsidR="00D84A14">
        <w:rPr>
          <w:rFonts w:cs="Arial"/>
          <w:lang w:val="en-GB" w:eastAsia="fr-FR"/>
        </w:rPr>
        <w:t xml:space="preserve">transport industrial </w:t>
      </w:r>
      <w:proofErr w:type="spellStart"/>
      <w:r w:rsidR="00D84A14">
        <w:rPr>
          <w:rFonts w:cs="Arial"/>
          <w:lang w:val="en-GB" w:eastAsia="fr-FR"/>
        </w:rPr>
        <w:t>actors</w:t>
      </w:r>
      <w:r w:rsidRPr="0091565E">
        <w:rPr>
          <w:rFonts w:cs="Arial"/>
          <w:lang w:val="en-GB" w:eastAsia="fr-FR"/>
        </w:rPr>
        <w:t>s</w:t>
      </w:r>
      <w:proofErr w:type="spellEnd"/>
      <w:r w:rsidRPr="0091565E">
        <w:rPr>
          <w:rFonts w:cs="Arial"/>
          <w:lang w:val="en-GB" w:eastAsia="fr-FR"/>
        </w:rPr>
        <w:t>) which has not considered yet investing in </w:t>
      </w:r>
      <w:proofErr w:type="spellStart"/>
      <w:r w:rsidRPr="0091565E">
        <w:rPr>
          <w:rFonts w:cs="Arial"/>
          <w:lang w:val="en-GB" w:eastAsia="fr-FR"/>
        </w:rPr>
        <w:t>r&amp;d</w:t>
      </w:r>
      <w:proofErr w:type="spellEnd"/>
      <w:r w:rsidRPr="0091565E">
        <w:rPr>
          <w:rFonts w:cs="Arial"/>
          <w:lang w:val="en-GB" w:eastAsia="fr-FR"/>
        </w:rPr>
        <w:t> to convert their ships to liquid H2. </w:t>
      </w:r>
      <w:r w:rsidRPr="0065734D">
        <w:rPr>
          <w:rFonts w:cs="Arial"/>
          <w:lang w:val="en-US" w:eastAsia="fr-FR"/>
        </w:rPr>
        <w:t> </w:t>
      </w:r>
      <w:commentRangeEnd w:id="395"/>
      <w:r w:rsidR="00D84A14">
        <w:rPr>
          <w:rStyle w:val="Marquedecommentaire"/>
          <w:lang w:val="en-GB"/>
        </w:rPr>
        <w:commentReference w:id="395"/>
      </w:r>
    </w:p>
    <w:p w14:paraId="04CB300B" w14:textId="77777777" w:rsidR="0091565E" w:rsidRPr="0065734D" w:rsidRDefault="0091565E" w:rsidP="0091565E">
      <w:pPr>
        <w:numPr>
          <w:ilvl w:val="0"/>
          <w:numId w:val="75"/>
        </w:numPr>
        <w:spacing w:line="240" w:lineRule="auto"/>
        <w:ind w:left="360" w:firstLine="0"/>
        <w:jc w:val="both"/>
        <w:textAlignment w:val="baseline"/>
        <w:rPr>
          <w:rFonts w:cs="Arial"/>
          <w:lang w:val="en-US" w:eastAsia="fr-FR"/>
        </w:rPr>
      </w:pPr>
      <w:r w:rsidRPr="0091565E">
        <w:rPr>
          <w:rFonts w:cs="Arial"/>
          <w:lang w:val="en-GB" w:eastAsia="fr-FR"/>
        </w:rPr>
        <w:t xml:space="preserve">Thanks to IPCEI, ENGIE and </w:t>
      </w:r>
      <w:proofErr w:type="gramStart"/>
      <w:r w:rsidRPr="0091565E">
        <w:rPr>
          <w:rFonts w:cs="Arial"/>
          <w:lang w:val="en-GB" w:eastAsia="fr-FR"/>
        </w:rPr>
        <w:t>it’s</w:t>
      </w:r>
      <w:proofErr w:type="gramEnd"/>
      <w:r w:rsidRPr="0091565E">
        <w:rPr>
          <w:rFonts w:cs="Arial"/>
          <w:lang w:val="en-GB" w:eastAsia="fr-FR"/>
        </w:rPr>
        <w:t xml:space="preserve"> partner Ariane will optimise liquid R&amp;D value chain and offer maritime sector, partner CMA-CGM in the </w:t>
      </w:r>
      <w:proofErr w:type="spellStart"/>
      <w:r w:rsidRPr="0091565E">
        <w:rPr>
          <w:rFonts w:cs="Arial"/>
          <w:lang w:val="en-GB" w:eastAsia="fr-FR"/>
        </w:rPr>
        <w:t>Elhyse</w:t>
      </w:r>
      <w:proofErr w:type="spellEnd"/>
      <w:r w:rsidRPr="0091565E">
        <w:rPr>
          <w:rFonts w:cs="Arial"/>
          <w:lang w:val="en-GB" w:eastAsia="fr-FR"/>
        </w:rPr>
        <w:t> project, liquid H2 at a price level that is considered compatible with the companies economic constraints. </w:t>
      </w:r>
      <w:r w:rsidRPr="0065734D">
        <w:rPr>
          <w:rFonts w:cs="Arial"/>
          <w:lang w:val="en-US" w:eastAsia="fr-FR"/>
        </w:rPr>
        <w:t> </w:t>
      </w:r>
    </w:p>
    <w:p w14:paraId="01FEB8B1" w14:textId="77777777" w:rsidR="0091565E" w:rsidRPr="0065734D" w:rsidRDefault="0091565E" w:rsidP="0091565E">
      <w:pPr>
        <w:spacing w:line="240" w:lineRule="auto"/>
        <w:jc w:val="both"/>
        <w:textAlignment w:val="baseline"/>
        <w:rPr>
          <w:rFonts w:ascii="Segoe UI" w:hAnsi="Segoe UI" w:cs="Segoe UI"/>
          <w:sz w:val="18"/>
          <w:szCs w:val="18"/>
          <w:lang w:val="en-US" w:eastAsia="fr-FR"/>
        </w:rPr>
      </w:pPr>
      <w:r w:rsidRPr="0065734D">
        <w:rPr>
          <w:rFonts w:cs="Arial"/>
          <w:lang w:val="en-US" w:eastAsia="fr-FR"/>
        </w:rPr>
        <w:t> </w:t>
      </w:r>
    </w:p>
    <w:p w14:paraId="2400159A" w14:textId="77777777" w:rsidR="0091565E" w:rsidRPr="0065734D" w:rsidRDefault="0091565E" w:rsidP="0091565E">
      <w:pPr>
        <w:spacing w:line="240" w:lineRule="auto"/>
        <w:jc w:val="both"/>
        <w:textAlignment w:val="baseline"/>
        <w:rPr>
          <w:rFonts w:ascii="Segoe UI" w:hAnsi="Segoe UI" w:cs="Segoe UI"/>
          <w:sz w:val="18"/>
          <w:szCs w:val="18"/>
          <w:lang w:val="en-US" w:eastAsia="fr-FR"/>
        </w:rPr>
      </w:pPr>
      <w:r w:rsidRPr="0065734D">
        <w:rPr>
          <w:rFonts w:cs="Arial"/>
          <w:lang w:val="en-US" w:eastAsia="fr-FR"/>
        </w:rPr>
        <w:t> </w:t>
      </w:r>
    </w:p>
    <w:p w14:paraId="32496A5F" w14:textId="77777777" w:rsidR="0091565E" w:rsidRPr="0065734D" w:rsidRDefault="0091565E" w:rsidP="0091565E">
      <w:pPr>
        <w:numPr>
          <w:ilvl w:val="0"/>
          <w:numId w:val="76"/>
        </w:numPr>
        <w:spacing w:line="240" w:lineRule="auto"/>
        <w:ind w:left="0" w:firstLine="0"/>
        <w:textAlignment w:val="baseline"/>
        <w:rPr>
          <w:rFonts w:cs="Arial"/>
          <w:b/>
          <w:sz w:val="24"/>
          <w:szCs w:val="24"/>
          <w:lang w:val="en-US" w:eastAsia="fr-FR"/>
        </w:rPr>
      </w:pPr>
      <w:r w:rsidRPr="0091565E">
        <w:rPr>
          <w:rFonts w:cs="Arial"/>
          <w:b/>
          <w:bCs/>
          <w:sz w:val="24"/>
          <w:szCs w:val="24"/>
          <w:lang w:val="en-GB" w:eastAsia="fr-FR"/>
        </w:rPr>
        <w:t>Increase in R&amp;D and FID efforts</w:t>
      </w:r>
      <w:r w:rsidRPr="0065734D">
        <w:rPr>
          <w:rFonts w:cs="Arial"/>
          <w:b/>
          <w:sz w:val="24"/>
          <w:szCs w:val="24"/>
          <w:lang w:val="en-US" w:eastAsia="fr-FR"/>
        </w:rPr>
        <w:t> </w:t>
      </w:r>
    </w:p>
    <w:p w14:paraId="45829C8C" w14:textId="77777777" w:rsidR="0091565E" w:rsidRPr="0065734D" w:rsidRDefault="0091565E" w:rsidP="0091565E">
      <w:pPr>
        <w:spacing w:line="240" w:lineRule="auto"/>
        <w:jc w:val="both"/>
        <w:textAlignment w:val="baseline"/>
        <w:rPr>
          <w:rFonts w:ascii="Segoe UI" w:hAnsi="Segoe UI" w:cs="Segoe UI"/>
          <w:sz w:val="18"/>
          <w:szCs w:val="18"/>
          <w:lang w:val="en-US" w:eastAsia="fr-FR"/>
        </w:rPr>
      </w:pPr>
      <w:r w:rsidRPr="0091565E">
        <w:rPr>
          <w:rFonts w:cs="Arial"/>
          <w:i/>
          <w:iCs/>
          <w:lang w:val="en-GB" w:eastAsia="fr-FR"/>
        </w:rPr>
        <w:t>Explain and quantify the increase in R&amp;D and FID efforts that are triggered by the State aid (in terms of size, scope, speed, risk, collaborations, etc.).</w:t>
      </w:r>
      <w:r w:rsidRPr="0065734D">
        <w:rPr>
          <w:rFonts w:cs="Arial"/>
          <w:lang w:val="en-US" w:eastAsia="fr-FR"/>
        </w:rPr>
        <w:t> </w:t>
      </w:r>
    </w:p>
    <w:p w14:paraId="3EBC7F20" w14:textId="77777777" w:rsidR="0091565E" w:rsidRPr="0065734D" w:rsidRDefault="0091565E" w:rsidP="0091565E">
      <w:pPr>
        <w:spacing w:line="240" w:lineRule="auto"/>
        <w:textAlignment w:val="baseline"/>
        <w:rPr>
          <w:rFonts w:ascii="Segoe UI" w:hAnsi="Segoe UI" w:cs="Segoe UI"/>
          <w:sz w:val="18"/>
          <w:szCs w:val="18"/>
          <w:lang w:val="en-US" w:eastAsia="fr-FR"/>
        </w:rPr>
      </w:pPr>
      <w:r w:rsidRPr="0065734D">
        <w:rPr>
          <w:rFonts w:cs="Arial"/>
          <w:lang w:val="en-US" w:eastAsia="fr-FR"/>
        </w:rPr>
        <w:t> </w:t>
      </w:r>
    </w:p>
    <w:p w14:paraId="6065C76A" w14:textId="7D470704" w:rsidR="0091565E" w:rsidRPr="0065734D" w:rsidRDefault="0091565E" w:rsidP="0065734D">
      <w:pPr>
        <w:spacing w:line="240" w:lineRule="auto"/>
        <w:jc w:val="both"/>
        <w:textAlignment w:val="baseline"/>
        <w:rPr>
          <w:rFonts w:ascii="Segoe UI" w:hAnsi="Segoe UI" w:cs="Segoe UI"/>
          <w:sz w:val="18"/>
          <w:szCs w:val="18"/>
          <w:lang w:val="en-US" w:eastAsia="fr-FR"/>
        </w:rPr>
      </w:pPr>
      <w:r w:rsidRPr="0065734D">
        <w:rPr>
          <w:rFonts w:cs="Arial"/>
          <w:lang w:val="en-GB" w:eastAsia="fr-FR"/>
        </w:rPr>
        <w:t>IPCEI will finance part of R&amp;D phase and as this is first of kind project, the IPCEI will not be profitable </w:t>
      </w:r>
      <w:r w:rsidRPr="0065734D">
        <w:rPr>
          <w:rFonts w:cs="Arial"/>
          <w:lang w:val="en-US" w:eastAsia="fr-FR"/>
        </w:rPr>
        <w:t> </w:t>
      </w:r>
    </w:p>
    <w:p w14:paraId="3BA010B7" w14:textId="77777777" w:rsidR="0091565E" w:rsidRPr="0065734D" w:rsidRDefault="0091565E" w:rsidP="0091565E">
      <w:pPr>
        <w:spacing w:line="240" w:lineRule="auto"/>
        <w:textAlignment w:val="baseline"/>
        <w:rPr>
          <w:rFonts w:ascii="Segoe UI" w:hAnsi="Segoe UI" w:cs="Segoe UI"/>
          <w:sz w:val="18"/>
          <w:szCs w:val="18"/>
          <w:lang w:val="en-US" w:eastAsia="fr-FR"/>
        </w:rPr>
      </w:pPr>
      <w:r w:rsidRPr="0065734D">
        <w:rPr>
          <w:rFonts w:cs="Arial"/>
          <w:lang w:val="en-US" w:eastAsia="fr-FR"/>
        </w:rPr>
        <w:t> </w:t>
      </w:r>
      <w:commentRangeStart w:id="396"/>
      <w:commentRangeEnd w:id="396"/>
      <w:r w:rsidR="00064472">
        <w:rPr>
          <w:rStyle w:val="Marquedecommentaire"/>
          <w:lang w:val="en-GB"/>
        </w:rPr>
        <w:commentReference w:id="396"/>
      </w:r>
    </w:p>
    <w:tbl>
      <w:tblPr>
        <w:tblW w:w="900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64"/>
        <w:gridCol w:w="1095"/>
        <w:gridCol w:w="711"/>
        <w:gridCol w:w="542"/>
        <w:gridCol w:w="504"/>
        <w:gridCol w:w="207"/>
        <w:gridCol w:w="349"/>
        <w:gridCol w:w="193"/>
        <w:gridCol w:w="504"/>
        <w:gridCol w:w="194"/>
        <w:gridCol w:w="361"/>
        <w:gridCol w:w="70"/>
        <w:gridCol w:w="119"/>
        <w:gridCol w:w="704"/>
        <w:gridCol w:w="429"/>
        <w:gridCol w:w="119"/>
        <w:gridCol w:w="130"/>
        <w:gridCol w:w="176"/>
        <w:gridCol w:w="389"/>
        <w:gridCol w:w="129"/>
        <w:gridCol w:w="527"/>
        <w:gridCol w:w="686"/>
      </w:tblGrid>
      <w:tr w:rsidR="000C6540" w:rsidRPr="0091565E" w14:paraId="582A3F1B" w14:textId="77777777" w:rsidTr="4066EF49">
        <w:trPr>
          <w:gridAfter w:val="1"/>
          <w:wAfter w:w="784" w:type="dxa"/>
          <w:trHeight w:val="585"/>
        </w:trPr>
        <w:tc>
          <w:tcPr>
            <w:tcW w:w="2280" w:type="dxa"/>
            <w:gridSpan w:val="2"/>
            <w:tcBorders>
              <w:top w:val="single" w:sz="12" w:space="0" w:color="auto"/>
              <w:left w:val="single" w:sz="12" w:space="0" w:color="auto"/>
              <w:bottom w:val="double" w:sz="6" w:space="0" w:color="auto"/>
              <w:right w:val="double" w:sz="6" w:space="0" w:color="000000" w:themeColor="text1"/>
            </w:tcBorders>
            <w:shd w:val="clear" w:color="auto" w:fill="auto"/>
            <w:vAlign w:val="center"/>
            <w:hideMark/>
          </w:tcPr>
          <w:p w14:paraId="06AE02D8" w14:textId="380DEA7E" w:rsidR="0091565E" w:rsidRPr="0065734D" w:rsidRDefault="0091565E" w:rsidP="0091565E">
            <w:pPr>
              <w:spacing w:line="240" w:lineRule="auto"/>
              <w:jc w:val="center"/>
              <w:textAlignment w:val="baseline"/>
              <w:rPr>
                <w:rFonts w:ascii="Times New Roman" w:hAnsi="Times New Roman"/>
                <w:sz w:val="24"/>
                <w:szCs w:val="24"/>
                <w:lang w:val="en-US" w:eastAsia="fr-FR"/>
              </w:rPr>
            </w:pPr>
            <w:r w:rsidRPr="0091565E">
              <w:rPr>
                <w:rFonts w:cs="Arial"/>
                <w:i/>
                <w:iCs/>
                <w:lang w:val="en-US" w:eastAsia="fr-FR"/>
              </w:rPr>
              <w:t>Scope of the table = </w:t>
            </w:r>
            <w:r w:rsidR="00B44A64">
              <w:rPr>
                <w:rFonts w:cs="Arial"/>
                <w:i/>
                <w:iCs/>
                <w:color w:val="FF0000"/>
                <w:lang w:val="en-US" w:eastAsia="fr-FR"/>
              </w:rPr>
              <w:t>ENGIE</w:t>
            </w:r>
            <w:r w:rsidRPr="0065734D">
              <w:rPr>
                <w:rFonts w:cs="Arial"/>
                <w:color w:val="FF0000"/>
                <w:lang w:val="en-US" w:eastAsia="fr-FR"/>
              </w:rPr>
              <w:t> </w:t>
            </w:r>
          </w:p>
        </w:tc>
        <w:tc>
          <w:tcPr>
            <w:tcW w:w="825" w:type="dxa"/>
            <w:tcBorders>
              <w:top w:val="single" w:sz="12" w:space="0" w:color="auto"/>
              <w:left w:val="nil"/>
              <w:bottom w:val="double" w:sz="6" w:space="0" w:color="auto"/>
              <w:right w:val="dotted" w:sz="6" w:space="0" w:color="auto"/>
            </w:tcBorders>
            <w:shd w:val="clear" w:color="auto" w:fill="auto"/>
            <w:vAlign w:val="center"/>
            <w:hideMark/>
          </w:tcPr>
          <w:p w14:paraId="42BD82EB" w14:textId="77777777" w:rsidR="0091565E" w:rsidRDefault="0091565E" w:rsidP="0091565E">
            <w:pPr>
              <w:spacing w:line="240" w:lineRule="auto"/>
              <w:jc w:val="center"/>
              <w:textAlignment w:val="baseline"/>
              <w:rPr>
                <w:rFonts w:cs="Arial"/>
                <w:lang w:val="fr-FR" w:eastAsia="fr-FR"/>
              </w:rPr>
            </w:pPr>
            <w:r w:rsidRPr="0091565E">
              <w:rPr>
                <w:rFonts w:cs="Arial"/>
                <w:lang w:val="fr-FR" w:eastAsia="fr-FR"/>
              </w:rPr>
              <w:t>2020 </w:t>
            </w:r>
          </w:p>
          <w:p w14:paraId="5CA911AF" w14:textId="521399B8" w:rsidR="0091565E" w:rsidRPr="0091565E" w:rsidRDefault="00375547"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T</w:t>
            </w:r>
            <w:r w:rsidRPr="0091565E">
              <w:rPr>
                <w:rFonts w:cs="Arial"/>
                <w:sz w:val="16"/>
                <w:szCs w:val="16"/>
                <w:vertAlign w:val="subscript"/>
                <w:lang w:val="fr-FR" w:eastAsia="fr-FR"/>
              </w:rPr>
              <w:t>0</w:t>
            </w:r>
            <w:r w:rsidRPr="0091565E">
              <w:rPr>
                <w:rFonts w:cs="Arial"/>
                <w:lang w:val="fr-FR" w:eastAsia="fr-FR"/>
              </w:rPr>
              <w:t> Project </w:t>
            </w:r>
          </w:p>
        </w:tc>
        <w:tc>
          <w:tcPr>
            <w:tcW w:w="630" w:type="dxa"/>
            <w:tcBorders>
              <w:top w:val="single" w:sz="12" w:space="0" w:color="auto"/>
              <w:left w:val="nil"/>
              <w:bottom w:val="double" w:sz="6" w:space="0" w:color="auto"/>
              <w:right w:val="dotted" w:sz="6" w:space="0" w:color="auto"/>
            </w:tcBorders>
            <w:shd w:val="clear" w:color="auto" w:fill="C5D9F1"/>
            <w:vAlign w:val="center"/>
            <w:hideMark/>
          </w:tcPr>
          <w:p w14:paraId="5D18467B" w14:textId="2AC48023"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2021 </w:t>
            </w:r>
            <w:r w:rsidRPr="0091565E">
              <w:rPr>
                <w:rFonts w:cs="Arial"/>
                <w:lang w:val="fr-FR" w:eastAsia="fr-FR"/>
              </w:rPr>
              <w:br/>
            </w:r>
          </w:p>
        </w:tc>
        <w:tc>
          <w:tcPr>
            <w:tcW w:w="585" w:type="dxa"/>
            <w:tcBorders>
              <w:top w:val="single" w:sz="12" w:space="0" w:color="auto"/>
              <w:left w:val="nil"/>
              <w:bottom w:val="double" w:sz="6" w:space="0" w:color="auto"/>
              <w:right w:val="dotted" w:sz="6" w:space="0" w:color="auto"/>
            </w:tcBorders>
            <w:shd w:val="clear" w:color="auto" w:fill="C5D9F1"/>
            <w:vAlign w:val="center"/>
            <w:hideMark/>
          </w:tcPr>
          <w:p w14:paraId="0754C9B5" w14:textId="77777777"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2022 </w:t>
            </w:r>
          </w:p>
        </w:tc>
        <w:tc>
          <w:tcPr>
            <w:tcW w:w="645" w:type="dxa"/>
            <w:gridSpan w:val="2"/>
            <w:tcBorders>
              <w:top w:val="single" w:sz="12" w:space="0" w:color="auto"/>
              <w:left w:val="nil"/>
              <w:bottom w:val="double" w:sz="6" w:space="0" w:color="auto"/>
              <w:right w:val="dotted" w:sz="6" w:space="0" w:color="auto"/>
            </w:tcBorders>
            <w:shd w:val="clear" w:color="auto" w:fill="C5D9F1"/>
            <w:vAlign w:val="center"/>
            <w:hideMark/>
          </w:tcPr>
          <w:p w14:paraId="5ACAE33E" w14:textId="77777777"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2023 </w:t>
            </w:r>
          </w:p>
        </w:tc>
        <w:tc>
          <w:tcPr>
            <w:tcW w:w="1036" w:type="dxa"/>
            <w:gridSpan w:val="3"/>
            <w:tcBorders>
              <w:top w:val="single" w:sz="12" w:space="0" w:color="auto"/>
              <w:left w:val="nil"/>
              <w:bottom w:val="double" w:sz="6" w:space="0" w:color="auto"/>
              <w:right w:val="nil"/>
            </w:tcBorders>
            <w:shd w:val="clear" w:color="auto" w:fill="C5D9F1"/>
            <w:vAlign w:val="center"/>
          </w:tcPr>
          <w:p w14:paraId="334EFD3E" w14:textId="239DB077" w:rsidR="00DF2826" w:rsidRPr="0091565E" w:rsidRDefault="009F2C99" w:rsidP="0091565E">
            <w:pPr>
              <w:spacing w:line="240" w:lineRule="auto"/>
              <w:jc w:val="center"/>
              <w:textAlignment w:val="baseline"/>
              <w:rPr>
                <w:rFonts w:cs="Arial"/>
                <w:lang w:val="fr-FR" w:eastAsia="fr-FR"/>
              </w:rPr>
            </w:pPr>
            <w:r w:rsidRPr="0091565E">
              <w:rPr>
                <w:rFonts w:cs="Arial"/>
                <w:lang w:val="fr-FR" w:eastAsia="fr-FR"/>
              </w:rPr>
              <w:t>202</w:t>
            </w:r>
            <w:r>
              <w:rPr>
                <w:rFonts w:cs="Arial"/>
                <w:lang w:val="fr-FR" w:eastAsia="fr-FR"/>
              </w:rPr>
              <w:t>4</w:t>
            </w:r>
            <w:r w:rsidRPr="0091565E">
              <w:rPr>
                <w:rFonts w:cs="Arial"/>
                <w:lang w:val="fr-FR" w:eastAsia="fr-FR"/>
              </w:rPr>
              <w:t> </w:t>
            </w:r>
          </w:p>
        </w:tc>
        <w:tc>
          <w:tcPr>
            <w:tcW w:w="500" w:type="dxa"/>
            <w:gridSpan w:val="2"/>
            <w:tcBorders>
              <w:top w:val="single" w:sz="12" w:space="0" w:color="auto"/>
              <w:left w:val="nil"/>
              <w:bottom w:val="double" w:sz="6" w:space="0" w:color="auto"/>
              <w:right w:val="nil"/>
            </w:tcBorders>
            <w:shd w:val="clear" w:color="auto" w:fill="C5D9F1"/>
            <w:vAlign w:val="center"/>
          </w:tcPr>
          <w:p w14:paraId="3DDA9276" w14:textId="3213D7F5" w:rsidR="00AF7E21" w:rsidRPr="0091565E" w:rsidRDefault="009F2C99" w:rsidP="00AF7E21">
            <w:pPr>
              <w:spacing w:line="240" w:lineRule="auto"/>
              <w:jc w:val="center"/>
              <w:textAlignment w:val="baseline"/>
              <w:rPr>
                <w:rFonts w:cs="Arial"/>
                <w:lang w:val="fr-FR" w:eastAsia="fr-FR"/>
              </w:rPr>
            </w:pPr>
            <w:r w:rsidRPr="0091565E">
              <w:rPr>
                <w:rFonts w:cs="Arial"/>
                <w:lang w:val="fr-FR" w:eastAsia="fr-FR"/>
              </w:rPr>
              <w:t>202</w:t>
            </w:r>
            <w:r>
              <w:rPr>
                <w:rFonts w:cs="Arial"/>
                <w:lang w:val="fr-FR" w:eastAsia="fr-FR"/>
              </w:rPr>
              <w:t>5</w:t>
            </w:r>
            <w:r w:rsidRPr="0091565E">
              <w:rPr>
                <w:rFonts w:cs="Arial"/>
                <w:lang w:val="fr-FR" w:eastAsia="fr-FR"/>
              </w:rPr>
              <w:t> </w:t>
            </w:r>
          </w:p>
        </w:tc>
        <w:tc>
          <w:tcPr>
            <w:tcW w:w="135" w:type="dxa"/>
            <w:tcBorders>
              <w:top w:val="single" w:sz="12" w:space="0" w:color="auto"/>
              <w:left w:val="nil"/>
              <w:bottom w:val="double" w:sz="6" w:space="0" w:color="auto"/>
              <w:right w:val="dotted" w:sz="6" w:space="0" w:color="auto"/>
            </w:tcBorders>
            <w:shd w:val="clear" w:color="auto" w:fill="C5D9F1"/>
          </w:tcPr>
          <w:p w14:paraId="78560C76" w14:textId="161BA6CC" w:rsidR="00DF2826" w:rsidRPr="0091565E" w:rsidRDefault="00DF2826" w:rsidP="0091565E">
            <w:pPr>
              <w:spacing w:line="240" w:lineRule="auto"/>
              <w:jc w:val="center"/>
              <w:textAlignment w:val="baseline"/>
              <w:rPr>
                <w:rFonts w:cs="Arial"/>
                <w:lang w:val="fr-FR" w:eastAsia="fr-FR"/>
              </w:rPr>
            </w:pPr>
          </w:p>
        </w:tc>
        <w:tc>
          <w:tcPr>
            <w:tcW w:w="352" w:type="dxa"/>
            <w:tcBorders>
              <w:top w:val="single" w:sz="12" w:space="0" w:color="auto"/>
              <w:left w:val="nil"/>
              <w:bottom w:val="double" w:sz="6" w:space="0" w:color="auto"/>
              <w:right w:val="dotted" w:sz="6" w:space="0" w:color="auto"/>
            </w:tcBorders>
            <w:shd w:val="clear" w:color="auto" w:fill="C5D9F1"/>
            <w:vAlign w:val="center"/>
            <w:hideMark/>
          </w:tcPr>
          <w:p w14:paraId="347CAE18" w14:textId="3725576B" w:rsidR="0091565E" w:rsidRPr="0091565E" w:rsidRDefault="009F2C99"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202</w:t>
            </w:r>
            <w:r>
              <w:rPr>
                <w:rFonts w:cs="Arial"/>
                <w:lang w:val="fr-FR" w:eastAsia="fr-FR"/>
              </w:rPr>
              <w:t>6</w:t>
            </w:r>
          </w:p>
        </w:tc>
        <w:tc>
          <w:tcPr>
            <w:tcW w:w="450" w:type="dxa"/>
            <w:gridSpan w:val="2"/>
            <w:tcBorders>
              <w:top w:val="single" w:sz="12" w:space="0" w:color="auto"/>
              <w:left w:val="nil"/>
              <w:bottom w:val="double" w:sz="6" w:space="0" w:color="auto"/>
              <w:right w:val="dotted" w:sz="6" w:space="0" w:color="auto"/>
            </w:tcBorders>
            <w:shd w:val="clear" w:color="auto" w:fill="auto"/>
            <w:vAlign w:val="center"/>
            <w:hideMark/>
          </w:tcPr>
          <w:p w14:paraId="2E2FB020" w14:textId="03F549D9" w:rsidR="0091565E" w:rsidRPr="0091565E" w:rsidRDefault="009F2C99"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202</w:t>
            </w:r>
            <w:r>
              <w:rPr>
                <w:rFonts w:cs="Arial"/>
                <w:lang w:val="fr-FR" w:eastAsia="fr-FR"/>
              </w:rPr>
              <w:t>7</w:t>
            </w:r>
            <w:r w:rsidRPr="0091565E">
              <w:rPr>
                <w:rFonts w:cs="Arial"/>
                <w:lang w:val="fr-FR" w:eastAsia="fr-FR"/>
              </w:rPr>
              <w:t> </w:t>
            </w:r>
          </w:p>
        </w:tc>
        <w:tc>
          <w:tcPr>
            <w:tcW w:w="147" w:type="dxa"/>
            <w:tcBorders>
              <w:top w:val="single" w:sz="12" w:space="0" w:color="auto"/>
              <w:left w:val="nil"/>
              <w:bottom w:val="double" w:sz="6" w:space="0" w:color="auto"/>
              <w:right w:val="nil"/>
            </w:tcBorders>
          </w:tcPr>
          <w:p w14:paraId="5F58038E" w14:textId="5B143A64" w:rsidR="009F2C99" w:rsidRDefault="009F2C99" w:rsidP="00AF7E21">
            <w:pPr>
              <w:spacing w:line="240" w:lineRule="auto"/>
              <w:jc w:val="center"/>
              <w:textAlignment w:val="baseline"/>
              <w:rPr>
                <w:rFonts w:cs="Arial"/>
                <w:lang w:val="fr-FR" w:eastAsia="fr-FR"/>
              </w:rPr>
            </w:pPr>
            <w:r>
              <w:rPr>
                <w:rFonts w:cs="Arial"/>
                <w:lang w:val="fr-FR" w:eastAsia="fr-FR"/>
              </w:rPr>
              <w:t>2028</w:t>
            </w:r>
          </w:p>
        </w:tc>
        <w:tc>
          <w:tcPr>
            <w:tcW w:w="1417" w:type="dxa"/>
            <w:gridSpan w:val="4"/>
            <w:tcBorders>
              <w:top w:val="single" w:sz="12" w:space="0" w:color="auto"/>
              <w:left w:val="nil"/>
              <w:bottom w:val="double" w:sz="6" w:space="0" w:color="auto"/>
              <w:right w:val="single" w:sz="12" w:space="0" w:color="auto"/>
            </w:tcBorders>
            <w:shd w:val="clear" w:color="auto" w:fill="auto"/>
            <w:vAlign w:val="center"/>
            <w:hideMark/>
          </w:tcPr>
          <w:p w14:paraId="7F2E72F8" w14:textId="0C10108F" w:rsidR="00DF2826" w:rsidRDefault="009F2C99" w:rsidP="0091565E">
            <w:pPr>
              <w:spacing w:line="240" w:lineRule="auto"/>
              <w:jc w:val="center"/>
              <w:textAlignment w:val="baseline"/>
              <w:rPr>
                <w:rFonts w:cs="Arial"/>
                <w:lang w:val="fr-FR" w:eastAsia="fr-FR"/>
              </w:rPr>
            </w:pPr>
            <w:r w:rsidRPr="0091565E">
              <w:rPr>
                <w:rFonts w:cs="Arial"/>
                <w:lang w:val="fr-FR" w:eastAsia="fr-FR"/>
              </w:rPr>
              <w:t>202</w:t>
            </w:r>
            <w:r>
              <w:rPr>
                <w:rFonts w:cs="Arial"/>
                <w:lang w:val="fr-FR" w:eastAsia="fr-FR"/>
              </w:rPr>
              <w:t>9</w:t>
            </w:r>
            <w:r w:rsidRPr="0091565E">
              <w:rPr>
                <w:rFonts w:cs="Arial"/>
                <w:lang w:val="fr-FR" w:eastAsia="fr-FR"/>
              </w:rPr>
              <w:t> </w:t>
            </w:r>
          </w:p>
          <w:p w14:paraId="76849A8E" w14:textId="5884830F" w:rsidR="0091565E" w:rsidRPr="0091565E" w:rsidRDefault="00DF2826"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End Project </w:t>
            </w:r>
          </w:p>
        </w:tc>
      </w:tr>
      <w:tr w:rsidR="4066EF49" w14:paraId="5AC04DE8" w14:textId="77777777" w:rsidTr="4066EF49">
        <w:trPr>
          <w:trHeight w:val="585"/>
        </w:trPr>
        <w:tc>
          <w:tcPr>
            <w:tcW w:w="2280" w:type="dxa"/>
            <w:gridSpan w:val="4"/>
            <w:tcBorders>
              <w:top w:val="single" w:sz="12" w:space="0" w:color="auto"/>
              <w:left w:val="single" w:sz="12" w:space="0" w:color="auto"/>
              <w:bottom w:val="double" w:sz="6" w:space="0" w:color="auto"/>
              <w:right w:val="double" w:sz="6" w:space="0" w:color="000000" w:themeColor="text1"/>
            </w:tcBorders>
            <w:shd w:val="clear" w:color="auto" w:fill="auto"/>
            <w:vAlign w:val="center"/>
            <w:hideMark/>
          </w:tcPr>
          <w:p w14:paraId="7D5EADBD" w14:textId="602FD89F" w:rsidR="4066EF49" w:rsidRDefault="4066EF49" w:rsidP="4066EF49">
            <w:pPr>
              <w:spacing w:line="240" w:lineRule="auto"/>
              <w:jc w:val="center"/>
              <w:rPr>
                <w:rFonts w:cs="Arial"/>
                <w:i/>
                <w:iCs/>
                <w:lang w:val="en-US" w:eastAsia="fr-FR"/>
              </w:rPr>
            </w:pPr>
          </w:p>
        </w:tc>
        <w:tc>
          <w:tcPr>
            <w:tcW w:w="825" w:type="dxa"/>
            <w:gridSpan w:val="2"/>
            <w:tcBorders>
              <w:top w:val="single" w:sz="12" w:space="0" w:color="auto"/>
              <w:left w:val="nil"/>
              <w:bottom w:val="double" w:sz="6" w:space="0" w:color="auto"/>
              <w:right w:val="dotted" w:sz="6" w:space="0" w:color="auto"/>
            </w:tcBorders>
            <w:shd w:val="clear" w:color="auto" w:fill="auto"/>
            <w:vAlign w:val="center"/>
            <w:hideMark/>
          </w:tcPr>
          <w:p w14:paraId="591CDA95" w14:textId="1497633A" w:rsidR="4066EF49" w:rsidRDefault="4066EF49" w:rsidP="4066EF49">
            <w:pPr>
              <w:spacing w:line="240" w:lineRule="auto"/>
              <w:jc w:val="center"/>
              <w:rPr>
                <w:rFonts w:cs="Arial"/>
                <w:lang w:val="fr-FR" w:eastAsia="fr-FR"/>
              </w:rPr>
            </w:pPr>
          </w:p>
        </w:tc>
        <w:tc>
          <w:tcPr>
            <w:tcW w:w="630" w:type="dxa"/>
            <w:gridSpan w:val="2"/>
            <w:tcBorders>
              <w:top w:val="single" w:sz="12" w:space="0" w:color="auto"/>
              <w:left w:val="nil"/>
              <w:bottom w:val="double" w:sz="6" w:space="0" w:color="auto"/>
              <w:right w:val="dotted" w:sz="6" w:space="0" w:color="auto"/>
            </w:tcBorders>
            <w:shd w:val="clear" w:color="auto" w:fill="C5D9F1"/>
            <w:vAlign w:val="center"/>
            <w:hideMark/>
          </w:tcPr>
          <w:p w14:paraId="59043FA9" w14:textId="5340A857" w:rsidR="4066EF49" w:rsidRDefault="4066EF49" w:rsidP="4066EF49">
            <w:pPr>
              <w:spacing w:line="240" w:lineRule="auto"/>
              <w:jc w:val="center"/>
              <w:rPr>
                <w:rFonts w:cs="Arial"/>
                <w:lang w:val="fr-FR" w:eastAsia="fr-FR"/>
              </w:rPr>
            </w:pPr>
          </w:p>
        </w:tc>
        <w:tc>
          <w:tcPr>
            <w:tcW w:w="585" w:type="dxa"/>
            <w:tcBorders>
              <w:top w:val="single" w:sz="12" w:space="0" w:color="auto"/>
              <w:left w:val="nil"/>
              <w:bottom w:val="double" w:sz="6" w:space="0" w:color="auto"/>
              <w:right w:val="dotted" w:sz="6" w:space="0" w:color="auto"/>
            </w:tcBorders>
            <w:shd w:val="clear" w:color="auto" w:fill="C5D9F1"/>
            <w:vAlign w:val="center"/>
            <w:hideMark/>
          </w:tcPr>
          <w:p w14:paraId="302D8C4E" w14:textId="741E085F" w:rsidR="4066EF49" w:rsidRDefault="4066EF49" w:rsidP="4066EF49">
            <w:pPr>
              <w:spacing w:line="240" w:lineRule="auto"/>
              <w:jc w:val="center"/>
              <w:rPr>
                <w:rFonts w:cs="Arial"/>
                <w:lang w:val="fr-FR" w:eastAsia="fr-FR"/>
              </w:rPr>
            </w:pPr>
          </w:p>
        </w:tc>
        <w:tc>
          <w:tcPr>
            <w:tcW w:w="645" w:type="dxa"/>
            <w:gridSpan w:val="2"/>
            <w:tcBorders>
              <w:top w:val="single" w:sz="12" w:space="0" w:color="auto"/>
              <w:left w:val="nil"/>
              <w:bottom w:val="double" w:sz="6" w:space="0" w:color="auto"/>
              <w:right w:val="dotted" w:sz="6" w:space="0" w:color="auto"/>
            </w:tcBorders>
            <w:shd w:val="clear" w:color="auto" w:fill="C5D9F1"/>
            <w:vAlign w:val="center"/>
            <w:hideMark/>
          </w:tcPr>
          <w:p w14:paraId="04931080" w14:textId="746DB2B3" w:rsidR="4066EF49" w:rsidRDefault="4066EF49" w:rsidP="4066EF49">
            <w:pPr>
              <w:spacing w:line="240" w:lineRule="auto"/>
              <w:jc w:val="center"/>
              <w:rPr>
                <w:rFonts w:cs="Arial"/>
                <w:lang w:val="fr-FR" w:eastAsia="fr-FR"/>
              </w:rPr>
            </w:pPr>
          </w:p>
        </w:tc>
        <w:tc>
          <w:tcPr>
            <w:tcW w:w="1036" w:type="dxa"/>
            <w:gridSpan w:val="3"/>
            <w:tcBorders>
              <w:top w:val="single" w:sz="12" w:space="0" w:color="auto"/>
              <w:left w:val="nil"/>
              <w:bottom w:val="double" w:sz="6" w:space="0" w:color="auto"/>
              <w:right w:val="nil"/>
            </w:tcBorders>
            <w:shd w:val="clear" w:color="auto" w:fill="C5D9F1"/>
            <w:vAlign w:val="center"/>
          </w:tcPr>
          <w:p w14:paraId="3145CAB1" w14:textId="4B31062E" w:rsidR="4066EF49" w:rsidRDefault="4066EF49" w:rsidP="4066EF49">
            <w:pPr>
              <w:spacing w:line="240" w:lineRule="auto"/>
              <w:jc w:val="center"/>
              <w:rPr>
                <w:rFonts w:cs="Arial"/>
                <w:lang w:val="fr-FR" w:eastAsia="fr-FR"/>
              </w:rPr>
            </w:pPr>
          </w:p>
        </w:tc>
        <w:tc>
          <w:tcPr>
            <w:tcW w:w="500" w:type="dxa"/>
            <w:tcBorders>
              <w:top w:val="single" w:sz="12" w:space="0" w:color="auto"/>
              <w:left w:val="nil"/>
              <w:bottom w:val="double" w:sz="6" w:space="0" w:color="auto"/>
              <w:right w:val="nil"/>
            </w:tcBorders>
            <w:shd w:val="clear" w:color="auto" w:fill="C5D9F1"/>
            <w:vAlign w:val="center"/>
          </w:tcPr>
          <w:p w14:paraId="1691F058" w14:textId="0E56B249" w:rsidR="4066EF49" w:rsidRDefault="4066EF49" w:rsidP="4066EF49">
            <w:pPr>
              <w:spacing w:line="240" w:lineRule="auto"/>
              <w:jc w:val="center"/>
              <w:rPr>
                <w:rFonts w:cs="Arial"/>
                <w:lang w:val="fr-FR" w:eastAsia="fr-FR"/>
              </w:rPr>
            </w:pPr>
          </w:p>
        </w:tc>
        <w:tc>
          <w:tcPr>
            <w:tcW w:w="135" w:type="dxa"/>
            <w:tcBorders>
              <w:top w:val="single" w:sz="12" w:space="0" w:color="auto"/>
              <w:left w:val="nil"/>
              <w:bottom w:val="double" w:sz="6" w:space="0" w:color="auto"/>
              <w:right w:val="dotted" w:sz="6" w:space="0" w:color="auto"/>
            </w:tcBorders>
            <w:shd w:val="clear" w:color="auto" w:fill="C5D9F1"/>
          </w:tcPr>
          <w:p w14:paraId="5293D04C" w14:textId="1AAF681C" w:rsidR="4066EF49" w:rsidRDefault="4066EF49" w:rsidP="4066EF49">
            <w:pPr>
              <w:spacing w:line="240" w:lineRule="auto"/>
              <w:jc w:val="center"/>
              <w:rPr>
                <w:rFonts w:cs="Arial"/>
                <w:lang w:val="fr-FR" w:eastAsia="fr-FR"/>
              </w:rPr>
            </w:pPr>
          </w:p>
        </w:tc>
        <w:tc>
          <w:tcPr>
            <w:tcW w:w="352" w:type="dxa"/>
            <w:gridSpan w:val="2"/>
            <w:tcBorders>
              <w:top w:val="single" w:sz="12" w:space="0" w:color="auto"/>
              <w:left w:val="nil"/>
              <w:bottom w:val="double" w:sz="6" w:space="0" w:color="auto"/>
              <w:right w:val="dotted" w:sz="6" w:space="0" w:color="auto"/>
            </w:tcBorders>
            <w:shd w:val="clear" w:color="auto" w:fill="C5D9F1"/>
            <w:vAlign w:val="center"/>
            <w:hideMark/>
          </w:tcPr>
          <w:p w14:paraId="42F15257" w14:textId="29B7D197" w:rsidR="4066EF49" w:rsidRDefault="4066EF49" w:rsidP="4066EF49">
            <w:pPr>
              <w:spacing w:line="240" w:lineRule="auto"/>
              <w:jc w:val="center"/>
              <w:rPr>
                <w:rFonts w:cs="Arial"/>
                <w:lang w:val="fr-FR" w:eastAsia="fr-FR"/>
              </w:rPr>
            </w:pPr>
          </w:p>
        </w:tc>
        <w:tc>
          <w:tcPr>
            <w:tcW w:w="450" w:type="dxa"/>
            <w:tcBorders>
              <w:top w:val="single" w:sz="12" w:space="0" w:color="auto"/>
              <w:left w:val="nil"/>
              <w:bottom w:val="double" w:sz="6" w:space="0" w:color="auto"/>
              <w:right w:val="dotted" w:sz="6" w:space="0" w:color="auto"/>
            </w:tcBorders>
            <w:shd w:val="clear" w:color="auto" w:fill="auto"/>
            <w:vAlign w:val="center"/>
            <w:hideMark/>
          </w:tcPr>
          <w:p w14:paraId="6231A079" w14:textId="2B132EB5" w:rsidR="4066EF49" w:rsidRDefault="4066EF49" w:rsidP="4066EF49">
            <w:pPr>
              <w:spacing w:line="240" w:lineRule="auto"/>
              <w:jc w:val="center"/>
              <w:rPr>
                <w:rFonts w:cs="Arial"/>
                <w:lang w:val="fr-FR" w:eastAsia="fr-FR"/>
              </w:rPr>
            </w:pPr>
          </w:p>
        </w:tc>
        <w:tc>
          <w:tcPr>
            <w:tcW w:w="147" w:type="dxa"/>
            <w:tcBorders>
              <w:top w:val="single" w:sz="12" w:space="0" w:color="auto"/>
              <w:left w:val="nil"/>
              <w:bottom w:val="double" w:sz="6" w:space="0" w:color="auto"/>
              <w:right w:val="nil"/>
            </w:tcBorders>
          </w:tcPr>
          <w:p w14:paraId="328C7FD6" w14:textId="41AA6293" w:rsidR="4066EF49" w:rsidRDefault="4066EF49" w:rsidP="4066EF49">
            <w:pPr>
              <w:spacing w:line="240" w:lineRule="auto"/>
              <w:jc w:val="center"/>
              <w:rPr>
                <w:rFonts w:cs="Arial"/>
                <w:lang w:val="fr-FR" w:eastAsia="fr-FR"/>
              </w:rPr>
            </w:pPr>
          </w:p>
        </w:tc>
        <w:tc>
          <w:tcPr>
            <w:tcW w:w="1417" w:type="dxa"/>
            <w:gridSpan w:val="2"/>
            <w:tcBorders>
              <w:top w:val="single" w:sz="12" w:space="0" w:color="auto"/>
              <w:left w:val="nil"/>
              <w:bottom w:val="double" w:sz="6" w:space="0" w:color="auto"/>
              <w:right w:val="single" w:sz="12" w:space="0" w:color="auto"/>
            </w:tcBorders>
            <w:shd w:val="clear" w:color="auto" w:fill="auto"/>
            <w:vAlign w:val="center"/>
            <w:hideMark/>
          </w:tcPr>
          <w:p w14:paraId="72080F75" w14:textId="4D1D3C73" w:rsidR="4066EF49" w:rsidRDefault="4066EF49" w:rsidP="4066EF49">
            <w:pPr>
              <w:spacing w:line="240" w:lineRule="auto"/>
              <w:jc w:val="center"/>
              <w:rPr>
                <w:rFonts w:cs="Arial"/>
                <w:lang w:val="fr-FR" w:eastAsia="fr-FR"/>
              </w:rPr>
            </w:pPr>
          </w:p>
        </w:tc>
      </w:tr>
      <w:tr w:rsidR="000C6540" w:rsidRPr="0091565E" w14:paraId="76908B15" w14:textId="77777777" w:rsidTr="4066EF49">
        <w:trPr>
          <w:gridAfter w:val="1"/>
          <w:wAfter w:w="784" w:type="dxa"/>
          <w:trHeight w:val="885"/>
        </w:trPr>
        <w:tc>
          <w:tcPr>
            <w:tcW w:w="1005" w:type="dxa"/>
            <w:vMerge w:val="restart"/>
            <w:tcBorders>
              <w:top w:val="nil"/>
              <w:left w:val="single" w:sz="12" w:space="0" w:color="auto"/>
              <w:bottom w:val="single" w:sz="6" w:space="0" w:color="000000" w:themeColor="text1"/>
              <w:right w:val="single" w:sz="6" w:space="0" w:color="auto"/>
            </w:tcBorders>
            <w:shd w:val="clear" w:color="auto" w:fill="auto"/>
            <w:vAlign w:val="center"/>
            <w:hideMark/>
          </w:tcPr>
          <w:p w14:paraId="67C3E305" w14:textId="577A63B3"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b/>
                <w:bCs/>
                <w:lang w:val="fr-FR" w:eastAsia="fr-FR"/>
              </w:rPr>
              <w:t>IPCEI on</w:t>
            </w:r>
            <w:r w:rsidR="00EE598F">
              <w:rPr>
                <w:rFonts w:cs="Arial"/>
                <w:b/>
                <w:bCs/>
                <w:lang w:val="fr-FR" w:eastAsia="fr-FR"/>
              </w:rPr>
              <w:t xml:space="preserve"> </w:t>
            </w:r>
            <w:proofErr w:type="spellStart"/>
            <w:r w:rsidR="00EE598F">
              <w:rPr>
                <w:rFonts w:cs="Arial"/>
                <w:b/>
                <w:bCs/>
                <w:lang w:val="fr-FR" w:eastAsia="fr-FR"/>
              </w:rPr>
              <w:t>Liquid</w:t>
            </w:r>
            <w:proofErr w:type="spellEnd"/>
            <w:r w:rsidRPr="0091565E">
              <w:rPr>
                <w:rFonts w:cs="Arial"/>
                <w:b/>
                <w:bCs/>
                <w:lang w:val="fr-FR" w:eastAsia="fr-FR"/>
              </w:rPr>
              <w:t> </w:t>
            </w:r>
            <w:proofErr w:type="spellStart"/>
            <w:r w:rsidRPr="0091565E">
              <w:rPr>
                <w:rFonts w:cs="Arial"/>
                <w:b/>
                <w:bCs/>
                <w:lang w:val="fr-FR" w:eastAsia="fr-FR"/>
              </w:rPr>
              <w:t>Hydrogen</w:t>
            </w:r>
            <w:proofErr w:type="spellEnd"/>
            <w:r w:rsidRPr="0091565E">
              <w:rPr>
                <w:rFonts w:cs="Arial"/>
                <w:lang w:val="fr-FR" w:eastAsia="fr-FR"/>
              </w:rPr>
              <w:t> </w:t>
            </w:r>
          </w:p>
        </w:tc>
        <w:tc>
          <w:tcPr>
            <w:tcW w:w="1275" w:type="dxa"/>
            <w:tcBorders>
              <w:top w:val="nil"/>
              <w:left w:val="nil"/>
              <w:bottom w:val="dotted" w:sz="6" w:space="0" w:color="auto"/>
              <w:right w:val="double" w:sz="6" w:space="0" w:color="auto"/>
            </w:tcBorders>
            <w:shd w:val="clear" w:color="auto" w:fill="auto"/>
            <w:vAlign w:val="center"/>
            <w:hideMark/>
          </w:tcPr>
          <w:p w14:paraId="60E92C74" w14:textId="77777777" w:rsidR="0091565E" w:rsidRPr="0091565E" w:rsidRDefault="0091565E" w:rsidP="0091565E">
            <w:pPr>
              <w:spacing w:line="240" w:lineRule="auto"/>
              <w:jc w:val="both"/>
              <w:textAlignment w:val="baseline"/>
              <w:rPr>
                <w:rFonts w:ascii="Times New Roman" w:hAnsi="Times New Roman"/>
                <w:sz w:val="24"/>
                <w:szCs w:val="24"/>
                <w:lang w:val="fr-FR" w:eastAsia="fr-FR"/>
              </w:rPr>
            </w:pPr>
            <w:r w:rsidRPr="0091565E">
              <w:rPr>
                <w:rFonts w:cs="Arial"/>
                <w:lang w:val="fr-FR" w:eastAsia="fr-FR"/>
              </w:rPr>
              <w:t>EET </w:t>
            </w:r>
            <w:proofErr w:type="spellStart"/>
            <w:r w:rsidRPr="0091565E">
              <w:rPr>
                <w:rFonts w:cs="Arial"/>
                <w:lang w:val="fr-FR" w:eastAsia="fr-FR"/>
              </w:rPr>
              <w:t>headcount</w:t>
            </w:r>
            <w:proofErr w:type="spellEnd"/>
            <w:r w:rsidRPr="0091565E">
              <w:rPr>
                <w:rFonts w:cs="Arial"/>
                <w:lang w:val="fr-FR" w:eastAsia="fr-FR"/>
              </w:rPr>
              <w:t> </w:t>
            </w:r>
          </w:p>
        </w:tc>
        <w:tc>
          <w:tcPr>
            <w:tcW w:w="825" w:type="dxa"/>
            <w:tcBorders>
              <w:top w:val="nil"/>
              <w:left w:val="nil"/>
              <w:bottom w:val="dotted" w:sz="6" w:space="0" w:color="auto"/>
              <w:right w:val="dotted" w:sz="6" w:space="0" w:color="auto"/>
            </w:tcBorders>
            <w:shd w:val="clear" w:color="auto" w:fill="auto"/>
            <w:vAlign w:val="center"/>
            <w:hideMark/>
          </w:tcPr>
          <w:p w14:paraId="03821E38" w14:textId="33BE4643" w:rsidR="0091565E" w:rsidRPr="0091565E" w:rsidRDefault="2D34F536" w:rsidP="0091565E">
            <w:pPr>
              <w:spacing w:line="240" w:lineRule="auto"/>
              <w:jc w:val="center"/>
              <w:textAlignment w:val="baseline"/>
              <w:rPr>
                <w:rFonts w:ascii="Times New Roman" w:hAnsi="Times New Roman"/>
                <w:sz w:val="24"/>
                <w:szCs w:val="24"/>
                <w:lang w:val="fr-FR" w:eastAsia="fr-FR"/>
              </w:rPr>
            </w:pPr>
            <w:r w:rsidRPr="1FF625E6">
              <w:rPr>
                <w:rFonts w:cs="Arial"/>
                <w:lang w:val="fr-FR" w:eastAsia="fr-FR"/>
              </w:rPr>
              <w:t>1</w:t>
            </w:r>
            <w:r w:rsidR="0091565E" w:rsidRPr="1FF625E6">
              <w:rPr>
                <w:rFonts w:cs="Arial"/>
                <w:lang w:val="fr-FR" w:eastAsia="fr-FR"/>
              </w:rPr>
              <w:t> </w:t>
            </w:r>
            <w:r w:rsidR="0091565E" w:rsidRPr="0091565E">
              <w:rPr>
                <w:rFonts w:cs="Arial"/>
                <w:lang w:val="fr-FR" w:eastAsia="fr-FR"/>
              </w:rPr>
              <w:t> </w:t>
            </w:r>
          </w:p>
        </w:tc>
        <w:tc>
          <w:tcPr>
            <w:tcW w:w="630" w:type="dxa"/>
            <w:tcBorders>
              <w:top w:val="nil"/>
              <w:left w:val="nil"/>
              <w:bottom w:val="dotted" w:sz="6" w:space="0" w:color="auto"/>
              <w:right w:val="dotted" w:sz="6" w:space="0" w:color="auto"/>
            </w:tcBorders>
            <w:shd w:val="clear" w:color="auto" w:fill="C5D9F1"/>
            <w:vAlign w:val="center"/>
            <w:hideMark/>
          </w:tcPr>
          <w:p w14:paraId="31CE0A1C" w14:textId="52DB3C8D" w:rsidR="0091565E" w:rsidRPr="0091565E" w:rsidRDefault="51EB7027" w:rsidP="0091565E">
            <w:pPr>
              <w:spacing w:line="240" w:lineRule="auto"/>
              <w:jc w:val="center"/>
              <w:textAlignment w:val="baseline"/>
              <w:rPr>
                <w:rFonts w:ascii="Times New Roman" w:hAnsi="Times New Roman"/>
                <w:sz w:val="24"/>
                <w:szCs w:val="24"/>
                <w:lang w:val="fr-FR" w:eastAsia="fr-FR"/>
              </w:rPr>
            </w:pPr>
            <w:r w:rsidRPr="784AEF52">
              <w:rPr>
                <w:rFonts w:cs="Arial"/>
                <w:lang w:val="fr-FR" w:eastAsia="fr-FR"/>
              </w:rPr>
              <w:t>5</w:t>
            </w:r>
            <w:r w:rsidR="0091565E" w:rsidRPr="784AEF52">
              <w:rPr>
                <w:rFonts w:cs="Arial"/>
                <w:lang w:val="fr-FR" w:eastAsia="fr-FR"/>
              </w:rPr>
              <w:t> </w:t>
            </w:r>
            <w:r w:rsidR="0091565E" w:rsidRPr="0091565E">
              <w:rPr>
                <w:rFonts w:cs="Arial"/>
                <w:lang w:val="fr-FR" w:eastAsia="fr-FR"/>
              </w:rPr>
              <w:t> </w:t>
            </w:r>
          </w:p>
        </w:tc>
        <w:tc>
          <w:tcPr>
            <w:tcW w:w="585" w:type="dxa"/>
            <w:tcBorders>
              <w:top w:val="nil"/>
              <w:left w:val="nil"/>
              <w:bottom w:val="dotted" w:sz="6" w:space="0" w:color="auto"/>
              <w:right w:val="dotted" w:sz="6" w:space="0" w:color="auto"/>
            </w:tcBorders>
            <w:shd w:val="clear" w:color="auto" w:fill="C5D9F1"/>
            <w:vAlign w:val="center"/>
            <w:hideMark/>
          </w:tcPr>
          <w:p w14:paraId="48669DC0" w14:textId="374CAE18" w:rsidR="0091565E" w:rsidRPr="0091565E" w:rsidRDefault="0EE50C7F">
            <w:pPr>
              <w:spacing w:line="240" w:lineRule="auto"/>
              <w:jc w:val="center"/>
              <w:rPr>
                <w:rFonts w:cs="Arial"/>
                <w:lang w:val="fr-FR" w:eastAsia="fr-FR"/>
              </w:rPr>
            </w:pPr>
            <w:r w:rsidRPr="784AEF52">
              <w:rPr>
                <w:rFonts w:cs="Arial"/>
                <w:lang w:val="fr-FR" w:eastAsia="fr-FR"/>
              </w:rPr>
              <w:t>5</w:t>
            </w:r>
          </w:p>
        </w:tc>
        <w:tc>
          <w:tcPr>
            <w:tcW w:w="645" w:type="dxa"/>
            <w:gridSpan w:val="2"/>
            <w:tcBorders>
              <w:top w:val="nil"/>
              <w:left w:val="nil"/>
              <w:bottom w:val="dotted" w:sz="6" w:space="0" w:color="auto"/>
              <w:right w:val="dotted" w:sz="6" w:space="0" w:color="auto"/>
            </w:tcBorders>
            <w:shd w:val="clear" w:color="auto" w:fill="C5D9F1"/>
            <w:vAlign w:val="center"/>
            <w:hideMark/>
          </w:tcPr>
          <w:p w14:paraId="23BEB6D4" w14:textId="3BCEDAD2" w:rsidR="0091565E" w:rsidRPr="002C7C1E" w:rsidRDefault="72288701">
            <w:pPr>
              <w:spacing w:line="240" w:lineRule="auto"/>
              <w:jc w:val="center"/>
              <w:rPr>
                <w:rFonts w:cs="Arial"/>
                <w:lang w:val="fr-FR" w:eastAsia="fr-FR"/>
              </w:rPr>
            </w:pPr>
            <w:r w:rsidRPr="24A7EDFD">
              <w:rPr>
                <w:rFonts w:cs="Arial"/>
                <w:lang w:val="fr-FR" w:eastAsia="fr-FR"/>
              </w:rPr>
              <w:t>5</w:t>
            </w:r>
          </w:p>
        </w:tc>
        <w:tc>
          <w:tcPr>
            <w:tcW w:w="1036" w:type="dxa"/>
            <w:gridSpan w:val="3"/>
            <w:tcBorders>
              <w:top w:val="nil"/>
              <w:left w:val="nil"/>
              <w:bottom w:val="dotted" w:sz="6" w:space="0" w:color="auto"/>
              <w:right w:val="nil"/>
            </w:tcBorders>
            <w:shd w:val="clear" w:color="auto" w:fill="C5D9F1"/>
            <w:vAlign w:val="center"/>
          </w:tcPr>
          <w:p w14:paraId="1D185E21" w14:textId="5CFB4277" w:rsidR="00DF2826" w:rsidRPr="0091565E" w:rsidRDefault="4BCE43C2">
            <w:pPr>
              <w:spacing w:line="240" w:lineRule="auto"/>
              <w:jc w:val="center"/>
              <w:rPr>
                <w:rFonts w:cs="Arial"/>
                <w:lang w:val="fr-FR" w:eastAsia="fr-FR"/>
              </w:rPr>
            </w:pPr>
            <w:r w:rsidRPr="6AB409F9">
              <w:rPr>
                <w:rFonts w:cs="Arial"/>
                <w:lang w:val="fr-FR" w:eastAsia="fr-FR"/>
              </w:rPr>
              <w:t>6</w:t>
            </w:r>
          </w:p>
        </w:tc>
        <w:tc>
          <w:tcPr>
            <w:tcW w:w="500" w:type="dxa"/>
            <w:gridSpan w:val="2"/>
            <w:tcBorders>
              <w:top w:val="nil"/>
              <w:left w:val="nil"/>
              <w:bottom w:val="dotted" w:sz="6" w:space="0" w:color="auto"/>
              <w:right w:val="nil"/>
            </w:tcBorders>
            <w:shd w:val="clear" w:color="auto" w:fill="C5D9F1"/>
          </w:tcPr>
          <w:p w14:paraId="7B7B879F" w14:textId="39500E59" w:rsidR="00AF7E21" w:rsidRPr="0091565E" w:rsidRDefault="68830FF7" w:rsidP="00AF7E21">
            <w:pPr>
              <w:spacing w:line="240" w:lineRule="auto"/>
              <w:jc w:val="center"/>
              <w:textAlignment w:val="baseline"/>
              <w:rPr>
                <w:rFonts w:cs="Arial"/>
                <w:lang w:val="fr-FR" w:eastAsia="fr-FR"/>
              </w:rPr>
            </w:pPr>
            <w:r w:rsidRPr="6AB409F9">
              <w:rPr>
                <w:rFonts w:cs="Arial"/>
                <w:lang w:val="fr-FR" w:eastAsia="fr-FR"/>
              </w:rPr>
              <w:t>7</w:t>
            </w:r>
          </w:p>
        </w:tc>
        <w:tc>
          <w:tcPr>
            <w:tcW w:w="135" w:type="dxa"/>
            <w:tcBorders>
              <w:top w:val="nil"/>
              <w:left w:val="nil"/>
              <w:bottom w:val="dotted" w:sz="6" w:space="0" w:color="auto"/>
              <w:right w:val="dotted" w:sz="6" w:space="0" w:color="auto"/>
            </w:tcBorders>
            <w:shd w:val="clear" w:color="auto" w:fill="C5D9F1"/>
          </w:tcPr>
          <w:p w14:paraId="4ADFDD5F" w14:textId="49E89A7D" w:rsidR="00DF2826" w:rsidRPr="0091565E" w:rsidRDefault="00DF2826" w:rsidP="0091565E">
            <w:pPr>
              <w:spacing w:line="240" w:lineRule="auto"/>
              <w:jc w:val="center"/>
              <w:textAlignment w:val="baseline"/>
              <w:rPr>
                <w:rFonts w:cs="Arial"/>
                <w:lang w:val="fr-FR" w:eastAsia="fr-FR"/>
              </w:rPr>
            </w:pPr>
          </w:p>
        </w:tc>
        <w:tc>
          <w:tcPr>
            <w:tcW w:w="352" w:type="dxa"/>
            <w:tcBorders>
              <w:top w:val="nil"/>
              <w:left w:val="nil"/>
              <w:bottom w:val="dotted" w:sz="6" w:space="0" w:color="auto"/>
              <w:right w:val="dotted" w:sz="6" w:space="0" w:color="auto"/>
            </w:tcBorders>
            <w:shd w:val="clear" w:color="auto" w:fill="C5D9F1"/>
            <w:vAlign w:val="center"/>
            <w:hideMark/>
          </w:tcPr>
          <w:p w14:paraId="6678A1F4" w14:textId="4551E521" w:rsidR="0091565E" w:rsidRPr="002C7C1E" w:rsidRDefault="5F512B7A">
            <w:pPr>
              <w:spacing w:line="240" w:lineRule="auto"/>
              <w:jc w:val="center"/>
              <w:rPr>
                <w:rFonts w:cs="Arial"/>
                <w:lang w:val="fr-FR" w:eastAsia="fr-FR"/>
              </w:rPr>
            </w:pPr>
            <w:r w:rsidRPr="0B5B1B0E">
              <w:rPr>
                <w:rFonts w:cs="Arial"/>
                <w:lang w:val="fr-FR" w:eastAsia="fr-FR"/>
              </w:rPr>
              <w:t>7</w:t>
            </w:r>
          </w:p>
        </w:tc>
        <w:tc>
          <w:tcPr>
            <w:tcW w:w="450" w:type="dxa"/>
            <w:gridSpan w:val="2"/>
            <w:tcBorders>
              <w:top w:val="nil"/>
              <w:left w:val="nil"/>
              <w:bottom w:val="dotted" w:sz="6" w:space="0" w:color="auto"/>
              <w:right w:val="dotted" w:sz="6" w:space="0" w:color="auto"/>
            </w:tcBorders>
            <w:shd w:val="clear" w:color="auto" w:fill="auto"/>
            <w:vAlign w:val="center"/>
            <w:hideMark/>
          </w:tcPr>
          <w:p w14:paraId="3CE9FDA9" w14:textId="71CFFD80" w:rsidR="0091565E" w:rsidRPr="0091565E" w:rsidRDefault="73FDAC60">
            <w:pPr>
              <w:spacing w:line="240" w:lineRule="auto"/>
              <w:jc w:val="center"/>
              <w:rPr>
                <w:rFonts w:eastAsia="Arial" w:cs="Arial"/>
                <w:lang w:val="fr-FR"/>
              </w:rPr>
            </w:pPr>
            <w:r w:rsidRPr="0B5B1B0E">
              <w:rPr>
                <w:rFonts w:cs="Arial"/>
                <w:lang w:val="fr-FR" w:eastAsia="fr-FR"/>
              </w:rPr>
              <w:t>13</w:t>
            </w:r>
          </w:p>
        </w:tc>
        <w:tc>
          <w:tcPr>
            <w:tcW w:w="147" w:type="dxa"/>
            <w:tcBorders>
              <w:top w:val="nil"/>
              <w:left w:val="nil"/>
              <w:bottom w:val="dotted" w:sz="6" w:space="0" w:color="auto"/>
              <w:right w:val="nil"/>
            </w:tcBorders>
          </w:tcPr>
          <w:p w14:paraId="396EDAFC" w14:textId="2743BA32" w:rsidR="009F2C99" w:rsidRPr="0091565E" w:rsidRDefault="269F2180" w:rsidP="00AF7E21">
            <w:pPr>
              <w:spacing w:line="240" w:lineRule="auto"/>
              <w:jc w:val="center"/>
              <w:textAlignment w:val="baseline"/>
              <w:rPr>
                <w:rFonts w:cs="Arial"/>
                <w:lang w:val="fr-FR" w:eastAsia="fr-FR"/>
              </w:rPr>
            </w:pPr>
            <w:r w:rsidRPr="33DED304">
              <w:rPr>
                <w:rFonts w:cs="Arial"/>
                <w:lang w:val="fr-FR" w:eastAsia="fr-FR"/>
              </w:rPr>
              <w:t>10</w:t>
            </w:r>
          </w:p>
        </w:tc>
        <w:tc>
          <w:tcPr>
            <w:tcW w:w="1417" w:type="dxa"/>
            <w:gridSpan w:val="4"/>
            <w:tcBorders>
              <w:top w:val="nil"/>
              <w:left w:val="nil"/>
              <w:bottom w:val="dotted" w:sz="6" w:space="0" w:color="auto"/>
              <w:right w:val="single" w:sz="12" w:space="0" w:color="auto"/>
            </w:tcBorders>
            <w:shd w:val="clear" w:color="auto" w:fill="auto"/>
            <w:vAlign w:val="center"/>
            <w:hideMark/>
          </w:tcPr>
          <w:p w14:paraId="77B50512" w14:textId="533D0186" w:rsidR="0091565E" w:rsidRPr="0091565E" w:rsidRDefault="4E266C6E">
            <w:pPr>
              <w:spacing w:line="240" w:lineRule="auto"/>
              <w:jc w:val="center"/>
              <w:rPr>
                <w:rFonts w:eastAsia="Arial" w:cs="Arial"/>
                <w:lang w:val="fr-FR"/>
              </w:rPr>
            </w:pPr>
            <w:r w:rsidRPr="33DED304">
              <w:rPr>
                <w:rFonts w:cs="Arial"/>
                <w:lang w:val="fr-FR" w:eastAsia="fr-FR"/>
              </w:rPr>
              <w:t>7</w:t>
            </w:r>
          </w:p>
        </w:tc>
      </w:tr>
      <w:tr w:rsidR="000C6540" w:rsidRPr="0091565E" w14:paraId="682C4846" w14:textId="77777777" w:rsidTr="4066EF49">
        <w:trPr>
          <w:gridAfter w:val="1"/>
          <w:wAfter w:w="784" w:type="dxa"/>
          <w:trHeight w:val="900"/>
        </w:trPr>
        <w:tc>
          <w:tcPr>
            <w:tcW w:w="1005" w:type="dxa"/>
            <w:vMerge/>
            <w:vAlign w:val="center"/>
            <w:hideMark/>
          </w:tcPr>
          <w:p w14:paraId="22349519" w14:textId="77777777" w:rsidR="0091565E" w:rsidRPr="0091565E" w:rsidRDefault="0091565E" w:rsidP="0091565E">
            <w:pPr>
              <w:spacing w:line="240" w:lineRule="auto"/>
              <w:rPr>
                <w:rFonts w:ascii="Times New Roman" w:hAnsi="Times New Roman"/>
                <w:sz w:val="24"/>
                <w:szCs w:val="24"/>
                <w:lang w:val="fr-FR" w:eastAsia="fr-FR"/>
              </w:rPr>
            </w:pPr>
          </w:p>
        </w:tc>
        <w:tc>
          <w:tcPr>
            <w:tcW w:w="1275" w:type="dxa"/>
            <w:tcBorders>
              <w:top w:val="nil"/>
              <w:left w:val="nil"/>
              <w:bottom w:val="dotted" w:sz="6" w:space="0" w:color="auto"/>
              <w:right w:val="double" w:sz="6" w:space="0" w:color="auto"/>
            </w:tcBorders>
            <w:shd w:val="clear" w:color="auto" w:fill="auto"/>
            <w:vAlign w:val="center"/>
            <w:hideMark/>
          </w:tcPr>
          <w:p w14:paraId="5648AC48" w14:textId="77777777" w:rsidR="0091565E" w:rsidRPr="0091565E" w:rsidRDefault="0091565E" w:rsidP="0091565E">
            <w:pPr>
              <w:spacing w:line="240" w:lineRule="auto"/>
              <w:jc w:val="both"/>
              <w:textAlignment w:val="baseline"/>
              <w:rPr>
                <w:rFonts w:ascii="Times New Roman" w:hAnsi="Times New Roman"/>
                <w:sz w:val="24"/>
                <w:szCs w:val="24"/>
                <w:lang w:val="fr-FR" w:eastAsia="fr-FR"/>
              </w:rPr>
            </w:pPr>
            <w:r w:rsidRPr="0091565E">
              <w:rPr>
                <w:rFonts w:cs="Arial"/>
                <w:lang w:val="fr-FR" w:eastAsia="fr-FR"/>
              </w:rPr>
              <w:t>EET </w:t>
            </w:r>
            <w:proofErr w:type="spellStart"/>
            <w:r w:rsidRPr="0091565E">
              <w:rPr>
                <w:rFonts w:cs="Arial"/>
                <w:lang w:val="fr-FR" w:eastAsia="fr-FR"/>
              </w:rPr>
              <w:t>investment</w:t>
            </w:r>
            <w:proofErr w:type="spellEnd"/>
            <w:r w:rsidRPr="0091565E">
              <w:rPr>
                <w:rFonts w:cs="Arial"/>
                <w:lang w:val="fr-FR" w:eastAsia="fr-FR"/>
              </w:rPr>
              <w:t> (M€) </w:t>
            </w:r>
          </w:p>
        </w:tc>
        <w:tc>
          <w:tcPr>
            <w:tcW w:w="825" w:type="dxa"/>
            <w:tcBorders>
              <w:top w:val="nil"/>
              <w:left w:val="nil"/>
              <w:bottom w:val="dotted" w:sz="6" w:space="0" w:color="auto"/>
              <w:right w:val="dotted" w:sz="6" w:space="0" w:color="auto"/>
            </w:tcBorders>
            <w:shd w:val="clear" w:color="auto" w:fill="auto"/>
            <w:vAlign w:val="center"/>
            <w:hideMark/>
          </w:tcPr>
          <w:p w14:paraId="33367B12" w14:textId="77777777"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p>
        </w:tc>
        <w:tc>
          <w:tcPr>
            <w:tcW w:w="630" w:type="dxa"/>
            <w:tcBorders>
              <w:top w:val="nil"/>
              <w:left w:val="nil"/>
              <w:bottom w:val="dotted" w:sz="6" w:space="0" w:color="auto"/>
              <w:right w:val="dotted" w:sz="6" w:space="0" w:color="auto"/>
            </w:tcBorders>
            <w:shd w:val="clear" w:color="auto" w:fill="C5D9F1"/>
            <w:vAlign w:val="center"/>
            <w:hideMark/>
          </w:tcPr>
          <w:p w14:paraId="4C1C384E" w14:textId="66704C6A" w:rsidR="0091565E" w:rsidRPr="0091565E" w:rsidRDefault="4CED877B">
            <w:pPr>
              <w:spacing w:line="240" w:lineRule="auto"/>
              <w:jc w:val="center"/>
              <w:rPr>
                <w:rFonts w:eastAsia="Arial" w:cs="Arial"/>
                <w:lang w:val="fr-FR"/>
              </w:rPr>
            </w:pPr>
            <w:r w:rsidRPr="23467E45">
              <w:rPr>
                <w:rFonts w:cs="Arial"/>
                <w:lang w:val="fr-FR" w:eastAsia="fr-FR"/>
              </w:rPr>
              <w:t>3,5</w:t>
            </w:r>
          </w:p>
        </w:tc>
        <w:tc>
          <w:tcPr>
            <w:tcW w:w="585" w:type="dxa"/>
            <w:tcBorders>
              <w:top w:val="nil"/>
              <w:left w:val="nil"/>
              <w:bottom w:val="dotted" w:sz="6" w:space="0" w:color="auto"/>
              <w:right w:val="dotted" w:sz="6" w:space="0" w:color="auto"/>
            </w:tcBorders>
            <w:shd w:val="clear" w:color="auto" w:fill="C5D9F1"/>
            <w:vAlign w:val="center"/>
            <w:hideMark/>
          </w:tcPr>
          <w:p w14:paraId="71A8EF36" w14:textId="77777777"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p>
        </w:tc>
        <w:tc>
          <w:tcPr>
            <w:tcW w:w="645" w:type="dxa"/>
            <w:gridSpan w:val="2"/>
            <w:tcBorders>
              <w:top w:val="nil"/>
              <w:left w:val="nil"/>
              <w:bottom w:val="dotted" w:sz="6" w:space="0" w:color="auto"/>
              <w:right w:val="dotted" w:sz="6" w:space="0" w:color="auto"/>
            </w:tcBorders>
            <w:shd w:val="clear" w:color="auto" w:fill="C5D9F1"/>
            <w:vAlign w:val="center"/>
            <w:hideMark/>
          </w:tcPr>
          <w:p w14:paraId="78EDD383" w14:textId="7D307D6F" w:rsidR="0091565E" w:rsidRPr="0091565E" w:rsidRDefault="4252080E">
            <w:pPr>
              <w:spacing w:line="240" w:lineRule="auto"/>
              <w:jc w:val="center"/>
              <w:rPr>
                <w:rFonts w:eastAsia="Arial" w:cs="Arial"/>
                <w:lang w:val="fr-FR"/>
              </w:rPr>
            </w:pPr>
            <w:r w:rsidRPr="6CA0C6AF">
              <w:rPr>
                <w:rFonts w:cs="Arial"/>
                <w:lang w:val="fr-FR" w:eastAsia="fr-FR"/>
              </w:rPr>
              <w:t>14,1</w:t>
            </w:r>
          </w:p>
        </w:tc>
        <w:tc>
          <w:tcPr>
            <w:tcW w:w="1036" w:type="dxa"/>
            <w:gridSpan w:val="3"/>
            <w:tcBorders>
              <w:top w:val="nil"/>
              <w:left w:val="nil"/>
              <w:bottom w:val="dotted" w:sz="6" w:space="0" w:color="auto"/>
              <w:right w:val="nil"/>
            </w:tcBorders>
            <w:shd w:val="clear" w:color="auto" w:fill="C5D9F1"/>
            <w:vAlign w:val="center"/>
          </w:tcPr>
          <w:p w14:paraId="4E6F5D1D" w14:textId="4848FFFD" w:rsidR="00DF2826" w:rsidRPr="0091565E" w:rsidRDefault="24282441">
            <w:pPr>
              <w:spacing w:line="240" w:lineRule="auto"/>
              <w:jc w:val="center"/>
              <w:rPr>
                <w:rFonts w:eastAsia="Arial" w:cs="Arial"/>
                <w:lang w:val="fr-FR"/>
              </w:rPr>
            </w:pPr>
            <w:r w:rsidRPr="6CA0C6AF">
              <w:rPr>
                <w:rFonts w:cs="Arial"/>
                <w:lang w:val="fr-FR" w:eastAsia="fr-FR"/>
              </w:rPr>
              <w:t>1</w:t>
            </w:r>
          </w:p>
        </w:tc>
        <w:tc>
          <w:tcPr>
            <w:tcW w:w="500" w:type="dxa"/>
            <w:gridSpan w:val="2"/>
            <w:tcBorders>
              <w:top w:val="nil"/>
              <w:left w:val="nil"/>
              <w:bottom w:val="dotted" w:sz="6" w:space="0" w:color="auto"/>
              <w:right w:val="nil"/>
            </w:tcBorders>
            <w:shd w:val="clear" w:color="auto" w:fill="C5D9F1"/>
          </w:tcPr>
          <w:p w14:paraId="3B0318AF" w14:textId="2113B2D1" w:rsidR="00AF7E21" w:rsidRPr="0091565E" w:rsidRDefault="556B183D" w:rsidP="002C7C1E">
            <w:pPr>
              <w:spacing w:line="240" w:lineRule="auto"/>
              <w:jc w:val="center"/>
              <w:rPr>
                <w:rFonts w:eastAsia="Arial" w:cs="Arial"/>
                <w:lang w:val="fr-FR"/>
              </w:rPr>
            </w:pPr>
            <w:r w:rsidRPr="534A6891">
              <w:rPr>
                <w:rFonts w:cs="Arial"/>
                <w:lang w:val="fr-FR" w:eastAsia="fr-FR"/>
              </w:rPr>
              <w:t>21</w:t>
            </w:r>
          </w:p>
        </w:tc>
        <w:tc>
          <w:tcPr>
            <w:tcW w:w="135" w:type="dxa"/>
            <w:tcBorders>
              <w:top w:val="nil"/>
              <w:left w:val="nil"/>
              <w:bottom w:val="dotted" w:sz="6" w:space="0" w:color="auto"/>
              <w:right w:val="dotted" w:sz="6" w:space="0" w:color="auto"/>
            </w:tcBorders>
            <w:shd w:val="clear" w:color="auto" w:fill="C5D9F1"/>
          </w:tcPr>
          <w:p w14:paraId="21540CC2" w14:textId="4B8150BC" w:rsidR="00DF2826" w:rsidRPr="0091565E" w:rsidRDefault="00DF2826" w:rsidP="0091565E">
            <w:pPr>
              <w:spacing w:line="240" w:lineRule="auto"/>
              <w:jc w:val="center"/>
              <w:textAlignment w:val="baseline"/>
              <w:rPr>
                <w:rFonts w:cs="Arial"/>
                <w:lang w:val="fr-FR" w:eastAsia="fr-FR"/>
              </w:rPr>
            </w:pPr>
          </w:p>
        </w:tc>
        <w:tc>
          <w:tcPr>
            <w:tcW w:w="352" w:type="dxa"/>
            <w:tcBorders>
              <w:top w:val="nil"/>
              <w:left w:val="nil"/>
              <w:bottom w:val="dotted" w:sz="6" w:space="0" w:color="auto"/>
              <w:right w:val="dotted" w:sz="6" w:space="0" w:color="auto"/>
            </w:tcBorders>
            <w:shd w:val="clear" w:color="auto" w:fill="C5D9F1"/>
            <w:vAlign w:val="center"/>
            <w:hideMark/>
          </w:tcPr>
          <w:p w14:paraId="56D8542E" w14:textId="33915FB5" w:rsidR="0091565E" w:rsidRPr="0091565E" w:rsidRDefault="32CBAC2D">
            <w:pPr>
              <w:spacing w:line="240" w:lineRule="auto"/>
              <w:jc w:val="center"/>
              <w:rPr>
                <w:rFonts w:eastAsia="Arial" w:cs="Arial"/>
                <w:lang w:val="fr-FR"/>
              </w:rPr>
            </w:pPr>
            <w:r w:rsidRPr="6CA0C6AF">
              <w:rPr>
                <w:rFonts w:cs="Arial"/>
                <w:lang w:val="fr-FR" w:eastAsia="fr-FR"/>
              </w:rPr>
              <w:t>18</w:t>
            </w:r>
          </w:p>
        </w:tc>
        <w:tc>
          <w:tcPr>
            <w:tcW w:w="450" w:type="dxa"/>
            <w:gridSpan w:val="2"/>
            <w:tcBorders>
              <w:top w:val="nil"/>
              <w:left w:val="nil"/>
              <w:bottom w:val="dotted" w:sz="6" w:space="0" w:color="auto"/>
              <w:right w:val="dotted" w:sz="6" w:space="0" w:color="auto"/>
            </w:tcBorders>
            <w:shd w:val="clear" w:color="auto" w:fill="auto"/>
            <w:vAlign w:val="center"/>
            <w:hideMark/>
          </w:tcPr>
          <w:p w14:paraId="442251D6" w14:textId="6B117193" w:rsidR="0091565E" w:rsidRPr="0091565E" w:rsidRDefault="7E14CDBC">
            <w:pPr>
              <w:spacing w:line="240" w:lineRule="auto"/>
              <w:jc w:val="center"/>
              <w:rPr>
                <w:rFonts w:eastAsia="Arial" w:cs="Arial"/>
                <w:lang w:val="fr-FR"/>
              </w:rPr>
            </w:pPr>
            <w:r w:rsidRPr="6CA0C6AF">
              <w:rPr>
                <w:rFonts w:cs="Arial"/>
                <w:lang w:val="fr-FR" w:eastAsia="fr-FR"/>
              </w:rPr>
              <w:t>1</w:t>
            </w:r>
          </w:p>
        </w:tc>
        <w:tc>
          <w:tcPr>
            <w:tcW w:w="147" w:type="dxa"/>
            <w:tcBorders>
              <w:top w:val="nil"/>
              <w:left w:val="nil"/>
              <w:bottom w:val="dotted" w:sz="6" w:space="0" w:color="auto"/>
              <w:right w:val="nil"/>
            </w:tcBorders>
          </w:tcPr>
          <w:p w14:paraId="41C6ACEC" w14:textId="05D232D3" w:rsidR="009F2C99" w:rsidRPr="0091565E" w:rsidRDefault="7E14CDBC" w:rsidP="00AF7E21">
            <w:pPr>
              <w:spacing w:line="240" w:lineRule="auto"/>
              <w:jc w:val="center"/>
              <w:textAlignment w:val="baseline"/>
              <w:rPr>
                <w:rFonts w:cs="Arial"/>
                <w:lang w:val="fr-FR" w:eastAsia="fr-FR"/>
              </w:rPr>
            </w:pPr>
            <w:r w:rsidRPr="6CA0C6AF">
              <w:rPr>
                <w:rFonts w:cs="Arial"/>
                <w:lang w:val="fr-FR" w:eastAsia="fr-FR"/>
              </w:rPr>
              <w:t>1</w:t>
            </w:r>
          </w:p>
        </w:tc>
        <w:tc>
          <w:tcPr>
            <w:tcW w:w="1417" w:type="dxa"/>
            <w:gridSpan w:val="4"/>
            <w:tcBorders>
              <w:top w:val="nil"/>
              <w:left w:val="nil"/>
              <w:bottom w:val="dotted" w:sz="6" w:space="0" w:color="auto"/>
              <w:right w:val="single" w:sz="12" w:space="0" w:color="auto"/>
            </w:tcBorders>
            <w:shd w:val="clear" w:color="auto" w:fill="auto"/>
            <w:vAlign w:val="center"/>
            <w:hideMark/>
          </w:tcPr>
          <w:p w14:paraId="73AA5282" w14:textId="77777777"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p>
        </w:tc>
      </w:tr>
      <w:tr w:rsidR="000C6540" w:rsidRPr="0091565E" w14:paraId="1D441150" w14:textId="77777777" w:rsidTr="4066EF49">
        <w:trPr>
          <w:gridAfter w:val="1"/>
          <w:wAfter w:w="784" w:type="dxa"/>
          <w:trHeight w:val="1125"/>
        </w:trPr>
        <w:tc>
          <w:tcPr>
            <w:tcW w:w="1005" w:type="dxa"/>
            <w:vMerge/>
            <w:vAlign w:val="center"/>
            <w:hideMark/>
          </w:tcPr>
          <w:p w14:paraId="05DD99CC" w14:textId="77777777" w:rsidR="0091565E" w:rsidRPr="0091565E" w:rsidRDefault="0091565E" w:rsidP="0091565E">
            <w:pPr>
              <w:spacing w:line="240" w:lineRule="auto"/>
              <w:rPr>
                <w:rFonts w:ascii="Times New Roman" w:hAnsi="Times New Roman"/>
                <w:sz w:val="24"/>
                <w:szCs w:val="24"/>
                <w:lang w:val="fr-FR" w:eastAsia="fr-FR"/>
              </w:rPr>
            </w:pPr>
          </w:p>
        </w:tc>
        <w:tc>
          <w:tcPr>
            <w:tcW w:w="1275" w:type="dxa"/>
            <w:tcBorders>
              <w:top w:val="nil"/>
              <w:left w:val="nil"/>
              <w:bottom w:val="single" w:sz="6" w:space="0" w:color="auto"/>
              <w:right w:val="double" w:sz="6" w:space="0" w:color="auto"/>
            </w:tcBorders>
            <w:shd w:val="clear" w:color="auto" w:fill="auto"/>
            <w:vAlign w:val="center"/>
            <w:hideMark/>
          </w:tcPr>
          <w:p w14:paraId="2161DDF6" w14:textId="77777777" w:rsidR="0091565E" w:rsidRPr="0091565E" w:rsidRDefault="0091565E" w:rsidP="0091565E">
            <w:pPr>
              <w:spacing w:line="240" w:lineRule="auto"/>
              <w:jc w:val="both"/>
              <w:textAlignment w:val="baseline"/>
              <w:rPr>
                <w:rFonts w:ascii="Times New Roman" w:hAnsi="Times New Roman"/>
                <w:sz w:val="24"/>
                <w:szCs w:val="24"/>
                <w:lang w:val="fr-FR" w:eastAsia="fr-FR"/>
              </w:rPr>
            </w:pPr>
            <w:r w:rsidRPr="0091565E">
              <w:rPr>
                <w:rFonts w:cs="Arial"/>
                <w:lang w:val="fr-FR" w:eastAsia="fr-FR"/>
              </w:rPr>
              <w:t>EET Investment / Turnover (%) </w:t>
            </w:r>
          </w:p>
        </w:tc>
        <w:tc>
          <w:tcPr>
            <w:tcW w:w="825" w:type="dxa"/>
            <w:tcBorders>
              <w:top w:val="nil"/>
              <w:left w:val="nil"/>
              <w:bottom w:val="single" w:sz="6" w:space="0" w:color="auto"/>
              <w:right w:val="dotted" w:sz="6" w:space="0" w:color="auto"/>
            </w:tcBorders>
            <w:shd w:val="clear" w:color="auto" w:fill="auto"/>
            <w:vAlign w:val="center"/>
            <w:hideMark/>
          </w:tcPr>
          <w:p w14:paraId="305487BA" w14:textId="77777777"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p>
        </w:tc>
        <w:tc>
          <w:tcPr>
            <w:tcW w:w="630" w:type="dxa"/>
            <w:tcBorders>
              <w:top w:val="nil"/>
              <w:left w:val="nil"/>
              <w:bottom w:val="single" w:sz="6" w:space="0" w:color="auto"/>
              <w:right w:val="dotted" w:sz="6" w:space="0" w:color="auto"/>
            </w:tcBorders>
            <w:shd w:val="clear" w:color="auto" w:fill="C5D9F1"/>
            <w:vAlign w:val="center"/>
            <w:hideMark/>
          </w:tcPr>
          <w:p w14:paraId="35E7C9A8" w14:textId="77777777"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p>
        </w:tc>
        <w:tc>
          <w:tcPr>
            <w:tcW w:w="585" w:type="dxa"/>
            <w:tcBorders>
              <w:top w:val="nil"/>
              <w:left w:val="nil"/>
              <w:bottom w:val="single" w:sz="6" w:space="0" w:color="auto"/>
              <w:right w:val="dotted" w:sz="6" w:space="0" w:color="auto"/>
            </w:tcBorders>
            <w:shd w:val="clear" w:color="auto" w:fill="C5D9F1"/>
            <w:vAlign w:val="center"/>
            <w:hideMark/>
          </w:tcPr>
          <w:p w14:paraId="182FF8C4" w14:textId="77777777"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p>
        </w:tc>
        <w:tc>
          <w:tcPr>
            <w:tcW w:w="645" w:type="dxa"/>
            <w:gridSpan w:val="2"/>
            <w:tcBorders>
              <w:top w:val="nil"/>
              <w:left w:val="nil"/>
              <w:bottom w:val="single" w:sz="6" w:space="0" w:color="auto"/>
              <w:right w:val="dotted" w:sz="6" w:space="0" w:color="auto"/>
            </w:tcBorders>
            <w:shd w:val="clear" w:color="auto" w:fill="C5D9F1"/>
            <w:vAlign w:val="center"/>
            <w:hideMark/>
          </w:tcPr>
          <w:p w14:paraId="03673CAA" w14:textId="38876020"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p>
        </w:tc>
        <w:tc>
          <w:tcPr>
            <w:tcW w:w="1036" w:type="dxa"/>
            <w:gridSpan w:val="3"/>
            <w:tcBorders>
              <w:top w:val="nil"/>
              <w:left w:val="nil"/>
              <w:bottom w:val="single" w:sz="6" w:space="0" w:color="auto"/>
              <w:right w:val="nil"/>
            </w:tcBorders>
            <w:shd w:val="clear" w:color="auto" w:fill="C5D9F1"/>
            <w:vAlign w:val="center"/>
          </w:tcPr>
          <w:p w14:paraId="3DCB55AE" w14:textId="3C7F786D" w:rsidR="00DF2826" w:rsidRPr="0091565E" w:rsidRDefault="00AF7E21" w:rsidP="0091565E">
            <w:pPr>
              <w:spacing w:line="240" w:lineRule="auto"/>
              <w:jc w:val="center"/>
              <w:textAlignment w:val="baseline"/>
              <w:rPr>
                <w:rFonts w:cs="Arial"/>
                <w:lang w:val="fr-FR" w:eastAsia="fr-FR"/>
              </w:rPr>
            </w:pPr>
            <w:r w:rsidRPr="0091565E">
              <w:rPr>
                <w:rFonts w:cs="Arial"/>
                <w:lang w:val="fr-FR" w:eastAsia="fr-FR"/>
              </w:rPr>
              <w:t>  </w:t>
            </w:r>
          </w:p>
        </w:tc>
        <w:tc>
          <w:tcPr>
            <w:tcW w:w="500" w:type="dxa"/>
            <w:gridSpan w:val="2"/>
            <w:tcBorders>
              <w:top w:val="nil"/>
              <w:left w:val="nil"/>
              <w:bottom w:val="single" w:sz="6" w:space="0" w:color="auto"/>
              <w:right w:val="nil"/>
            </w:tcBorders>
            <w:shd w:val="clear" w:color="auto" w:fill="C5D9F1"/>
          </w:tcPr>
          <w:p w14:paraId="0AFE1C49" w14:textId="77777777" w:rsidR="00AF7E21" w:rsidRPr="0091565E" w:rsidRDefault="00AF7E21" w:rsidP="00AF7E21">
            <w:pPr>
              <w:spacing w:line="240" w:lineRule="auto"/>
              <w:jc w:val="center"/>
              <w:textAlignment w:val="baseline"/>
              <w:rPr>
                <w:rFonts w:cs="Arial"/>
                <w:lang w:val="fr-FR" w:eastAsia="fr-FR"/>
              </w:rPr>
            </w:pPr>
          </w:p>
        </w:tc>
        <w:tc>
          <w:tcPr>
            <w:tcW w:w="135" w:type="dxa"/>
            <w:tcBorders>
              <w:top w:val="nil"/>
              <w:left w:val="nil"/>
              <w:bottom w:val="single" w:sz="6" w:space="0" w:color="auto"/>
              <w:right w:val="dotted" w:sz="6" w:space="0" w:color="auto"/>
            </w:tcBorders>
            <w:shd w:val="clear" w:color="auto" w:fill="C5D9F1"/>
          </w:tcPr>
          <w:p w14:paraId="3CA2CF2D" w14:textId="3983A92E" w:rsidR="00DF2826" w:rsidRPr="0091565E" w:rsidRDefault="00DF2826" w:rsidP="0091565E">
            <w:pPr>
              <w:spacing w:line="240" w:lineRule="auto"/>
              <w:jc w:val="center"/>
              <w:textAlignment w:val="baseline"/>
              <w:rPr>
                <w:rFonts w:cs="Arial"/>
                <w:lang w:val="fr-FR" w:eastAsia="fr-FR"/>
              </w:rPr>
            </w:pPr>
          </w:p>
        </w:tc>
        <w:tc>
          <w:tcPr>
            <w:tcW w:w="352" w:type="dxa"/>
            <w:tcBorders>
              <w:top w:val="nil"/>
              <w:left w:val="nil"/>
              <w:bottom w:val="single" w:sz="6" w:space="0" w:color="auto"/>
              <w:right w:val="dotted" w:sz="6" w:space="0" w:color="auto"/>
            </w:tcBorders>
            <w:shd w:val="clear" w:color="auto" w:fill="C5D9F1"/>
            <w:vAlign w:val="center"/>
            <w:hideMark/>
          </w:tcPr>
          <w:p w14:paraId="2A8F07D9" w14:textId="467CD384"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p>
        </w:tc>
        <w:tc>
          <w:tcPr>
            <w:tcW w:w="450" w:type="dxa"/>
            <w:gridSpan w:val="2"/>
            <w:tcBorders>
              <w:top w:val="nil"/>
              <w:left w:val="nil"/>
              <w:bottom w:val="single" w:sz="6" w:space="0" w:color="auto"/>
              <w:right w:val="dotted" w:sz="6" w:space="0" w:color="auto"/>
            </w:tcBorders>
            <w:shd w:val="clear" w:color="auto" w:fill="auto"/>
            <w:vAlign w:val="center"/>
            <w:hideMark/>
          </w:tcPr>
          <w:p w14:paraId="4C2CCB40" w14:textId="77777777"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p>
        </w:tc>
        <w:tc>
          <w:tcPr>
            <w:tcW w:w="147" w:type="dxa"/>
            <w:tcBorders>
              <w:top w:val="nil"/>
              <w:left w:val="nil"/>
              <w:bottom w:val="single" w:sz="6" w:space="0" w:color="auto"/>
              <w:right w:val="nil"/>
            </w:tcBorders>
          </w:tcPr>
          <w:p w14:paraId="301D2B0A" w14:textId="77777777" w:rsidR="009F2C99" w:rsidRPr="0091565E" w:rsidRDefault="009F2C99" w:rsidP="00AF7E21">
            <w:pPr>
              <w:spacing w:line="240" w:lineRule="auto"/>
              <w:jc w:val="center"/>
              <w:textAlignment w:val="baseline"/>
              <w:rPr>
                <w:rFonts w:cs="Arial"/>
                <w:lang w:val="fr-FR" w:eastAsia="fr-FR"/>
              </w:rPr>
            </w:pPr>
          </w:p>
        </w:tc>
        <w:tc>
          <w:tcPr>
            <w:tcW w:w="1417" w:type="dxa"/>
            <w:gridSpan w:val="4"/>
            <w:tcBorders>
              <w:top w:val="nil"/>
              <w:left w:val="nil"/>
              <w:bottom w:val="single" w:sz="6" w:space="0" w:color="auto"/>
              <w:right w:val="single" w:sz="12" w:space="0" w:color="auto"/>
            </w:tcBorders>
            <w:shd w:val="clear" w:color="auto" w:fill="auto"/>
            <w:vAlign w:val="center"/>
            <w:hideMark/>
          </w:tcPr>
          <w:p w14:paraId="6D7E31A9" w14:textId="77777777"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p>
        </w:tc>
      </w:tr>
      <w:tr w:rsidR="000C6540" w:rsidRPr="0091565E" w14:paraId="510730F3" w14:textId="77777777" w:rsidTr="4066EF49">
        <w:trPr>
          <w:gridAfter w:val="1"/>
          <w:wAfter w:w="784" w:type="dxa"/>
          <w:trHeight w:val="585"/>
        </w:trPr>
        <w:tc>
          <w:tcPr>
            <w:tcW w:w="1005" w:type="dxa"/>
            <w:vMerge w:val="restart"/>
            <w:tcBorders>
              <w:top w:val="nil"/>
              <w:left w:val="single" w:sz="12" w:space="0" w:color="auto"/>
              <w:bottom w:val="single" w:sz="12" w:space="0" w:color="000000" w:themeColor="text1"/>
              <w:right w:val="single" w:sz="6" w:space="0" w:color="auto"/>
            </w:tcBorders>
            <w:shd w:val="clear" w:color="auto" w:fill="auto"/>
            <w:vAlign w:val="center"/>
            <w:hideMark/>
          </w:tcPr>
          <w:p w14:paraId="5758F9B6" w14:textId="77777777"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b/>
                <w:bCs/>
                <w:lang w:val="fr-FR" w:eastAsia="fr-FR"/>
              </w:rPr>
              <w:t xml:space="preserve">Business </w:t>
            </w:r>
            <w:r w:rsidRPr="0091565E">
              <w:rPr>
                <w:rFonts w:cs="Arial"/>
                <w:b/>
                <w:bCs/>
                <w:lang w:val="fr-FR" w:eastAsia="fr-FR"/>
              </w:rPr>
              <w:lastRenderedPageBreak/>
              <w:t>as </w:t>
            </w:r>
            <w:proofErr w:type="spellStart"/>
            <w:r w:rsidRPr="0091565E">
              <w:rPr>
                <w:rFonts w:cs="Arial"/>
                <w:b/>
                <w:bCs/>
                <w:lang w:val="fr-FR" w:eastAsia="fr-FR"/>
              </w:rPr>
              <w:t>usual</w:t>
            </w:r>
            <w:proofErr w:type="spellEnd"/>
            <w:r w:rsidRPr="0091565E">
              <w:rPr>
                <w:rFonts w:cs="Arial"/>
                <w:lang w:val="fr-FR" w:eastAsia="fr-FR"/>
              </w:rPr>
              <w:t> </w:t>
            </w:r>
          </w:p>
        </w:tc>
        <w:tc>
          <w:tcPr>
            <w:tcW w:w="1275" w:type="dxa"/>
            <w:tcBorders>
              <w:top w:val="double" w:sz="6" w:space="0" w:color="auto"/>
              <w:left w:val="nil"/>
              <w:bottom w:val="dotted" w:sz="6" w:space="0" w:color="auto"/>
              <w:right w:val="double" w:sz="6" w:space="0" w:color="auto"/>
            </w:tcBorders>
            <w:shd w:val="clear" w:color="auto" w:fill="auto"/>
            <w:vAlign w:val="center"/>
            <w:hideMark/>
          </w:tcPr>
          <w:p w14:paraId="0B70982F" w14:textId="77777777" w:rsidR="0091565E" w:rsidRPr="0091565E" w:rsidRDefault="0091565E" w:rsidP="0091565E">
            <w:pPr>
              <w:spacing w:line="240" w:lineRule="auto"/>
              <w:jc w:val="both"/>
              <w:textAlignment w:val="baseline"/>
              <w:rPr>
                <w:rFonts w:ascii="Times New Roman" w:hAnsi="Times New Roman"/>
                <w:sz w:val="24"/>
                <w:szCs w:val="24"/>
                <w:lang w:val="fr-FR" w:eastAsia="fr-FR"/>
              </w:rPr>
            </w:pPr>
            <w:r w:rsidRPr="0091565E">
              <w:rPr>
                <w:rFonts w:cs="Arial"/>
                <w:lang w:val="fr-FR" w:eastAsia="fr-FR"/>
              </w:rPr>
              <w:lastRenderedPageBreak/>
              <w:t>EET </w:t>
            </w:r>
            <w:proofErr w:type="spellStart"/>
            <w:r w:rsidRPr="0091565E">
              <w:rPr>
                <w:rFonts w:cs="Arial"/>
                <w:lang w:val="fr-FR" w:eastAsia="fr-FR"/>
              </w:rPr>
              <w:t>headcount</w:t>
            </w:r>
            <w:proofErr w:type="spellEnd"/>
            <w:r w:rsidRPr="0091565E">
              <w:rPr>
                <w:rFonts w:cs="Arial"/>
                <w:lang w:val="fr-FR" w:eastAsia="fr-FR"/>
              </w:rPr>
              <w:t> </w:t>
            </w:r>
          </w:p>
        </w:tc>
        <w:tc>
          <w:tcPr>
            <w:tcW w:w="825" w:type="dxa"/>
            <w:tcBorders>
              <w:top w:val="nil"/>
              <w:left w:val="nil"/>
              <w:bottom w:val="dotted" w:sz="6" w:space="0" w:color="auto"/>
              <w:right w:val="dotted" w:sz="6" w:space="0" w:color="auto"/>
            </w:tcBorders>
            <w:shd w:val="clear" w:color="auto" w:fill="auto"/>
            <w:vAlign w:val="center"/>
            <w:hideMark/>
          </w:tcPr>
          <w:p w14:paraId="60D12B89" w14:textId="4E134E4A"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r w:rsidR="00064472">
              <w:rPr>
                <w:rFonts w:cs="Arial"/>
                <w:lang w:val="fr-FR" w:eastAsia="fr-FR"/>
              </w:rPr>
              <w:t>1</w:t>
            </w:r>
          </w:p>
        </w:tc>
        <w:tc>
          <w:tcPr>
            <w:tcW w:w="630" w:type="dxa"/>
            <w:tcBorders>
              <w:top w:val="nil"/>
              <w:left w:val="nil"/>
              <w:bottom w:val="dotted" w:sz="6" w:space="0" w:color="auto"/>
              <w:right w:val="dotted" w:sz="6" w:space="0" w:color="auto"/>
            </w:tcBorders>
            <w:shd w:val="clear" w:color="auto" w:fill="C5D9F1"/>
            <w:vAlign w:val="center"/>
            <w:hideMark/>
          </w:tcPr>
          <w:p w14:paraId="5380051A" w14:textId="173F17E8"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r w:rsidR="00064472">
              <w:rPr>
                <w:rFonts w:cs="Arial"/>
                <w:lang w:val="fr-FR" w:eastAsia="fr-FR"/>
              </w:rPr>
              <w:t>2</w:t>
            </w:r>
          </w:p>
        </w:tc>
        <w:tc>
          <w:tcPr>
            <w:tcW w:w="585" w:type="dxa"/>
            <w:tcBorders>
              <w:top w:val="nil"/>
              <w:left w:val="nil"/>
              <w:bottom w:val="dotted" w:sz="6" w:space="0" w:color="auto"/>
              <w:right w:val="dotted" w:sz="6" w:space="0" w:color="auto"/>
            </w:tcBorders>
            <w:shd w:val="clear" w:color="auto" w:fill="C5D9F1"/>
            <w:vAlign w:val="center"/>
            <w:hideMark/>
          </w:tcPr>
          <w:p w14:paraId="7150AA95" w14:textId="52F462DB"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r w:rsidR="00064472">
              <w:rPr>
                <w:rFonts w:cs="Arial"/>
                <w:lang w:val="fr-FR" w:eastAsia="fr-FR"/>
              </w:rPr>
              <w:t>2</w:t>
            </w:r>
          </w:p>
        </w:tc>
        <w:tc>
          <w:tcPr>
            <w:tcW w:w="645" w:type="dxa"/>
            <w:gridSpan w:val="2"/>
            <w:tcBorders>
              <w:top w:val="nil"/>
              <w:left w:val="nil"/>
              <w:bottom w:val="dotted" w:sz="6" w:space="0" w:color="auto"/>
              <w:right w:val="dotted" w:sz="6" w:space="0" w:color="auto"/>
            </w:tcBorders>
            <w:shd w:val="clear" w:color="auto" w:fill="C5D9F1"/>
            <w:vAlign w:val="center"/>
            <w:hideMark/>
          </w:tcPr>
          <w:p w14:paraId="3EAD04CC" w14:textId="04813AE9"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r w:rsidR="00064472">
              <w:rPr>
                <w:rFonts w:cs="Arial"/>
                <w:lang w:val="fr-FR" w:eastAsia="fr-FR"/>
              </w:rPr>
              <w:t>2</w:t>
            </w:r>
          </w:p>
        </w:tc>
        <w:tc>
          <w:tcPr>
            <w:tcW w:w="1036" w:type="dxa"/>
            <w:gridSpan w:val="3"/>
            <w:tcBorders>
              <w:top w:val="nil"/>
              <w:left w:val="nil"/>
              <w:bottom w:val="dotted" w:sz="6" w:space="0" w:color="auto"/>
              <w:right w:val="nil"/>
            </w:tcBorders>
            <w:shd w:val="clear" w:color="auto" w:fill="C5D9F1"/>
            <w:vAlign w:val="center"/>
          </w:tcPr>
          <w:p w14:paraId="05B260DA" w14:textId="6CBDBDD4" w:rsidR="00DF2826" w:rsidRPr="0091565E" w:rsidRDefault="00AF7E21" w:rsidP="0091565E">
            <w:pPr>
              <w:spacing w:line="240" w:lineRule="auto"/>
              <w:jc w:val="center"/>
              <w:textAlignment w:val="baseline"/>
              <w:rPr>
                <w:rFonts w:cs="Arial"/>
                <w:lang w:val="fr-FR" w:eastAsia="fr-FR"/>
              </w:rPr>
            </w:pPr>
            <w:r w:rsidRPr="0091565E">
              <w:rPr>
                <w:rFonts w:cs="Arial"/>
                <w:lang w:val="fr-FR" w:eastAsia="fr-FR"/>
              </w:rPr>
              <w:t>  </w:t>
            </w:r>
            <w:r w:rsidR="00064472">
              <w:rPr>
                <w:rFonts w:cs="Arial"/>
                <w:lang w:val="fr-FR" w:eastAsia="fr-FR"/>
              </w:rPr>
              <w:t>2</w:t>
            </w:r>
          </w:p>
        </w:tc>
        <w:tc>
          <w:tcPr>
            <w:tcW w:w="500" w:type="dxa"/>
            <w:gridSpan w:val="2"/>
            <w:tcBorders>
              <w:top w:val="nil"/>
              <w:left w:val="nil"/>
              <w:bottom w:val="dotted" w:sz="6" w:space="0" w:color="auto"/>
              <w:right w:val="nil"/>
            </w:tcBorders>
            <w:shd w:val="clear" w:color="auto" w:fill="C5D9F1"/>
          </w:tcPr>
          <w:p w14:paraId="474B7505" w14:textId="77777777" w:rsidR="00AF7E21" w:rsidRPr="0091565E" w:rsidRDefault="00AF7E21" w:rsidP="00AF7E21">
            <w:pPr>
              <w:spacing w:line="240" w:lineRule="auto"/>
              <w:jc w:val="center"/>
              <w:textAlignment w:val="baseline"/>
              <w:rPr>
                <w:rFonts w:cs="Arial"/>
                <w:lang w:val="fr-FR" w:eastAsia="fr-FR"/>
              </w:rPr>
            </w:pPr>
          </w:p>
        </w:tc>
        <w:tc>
          <w:tcPr>
            <w:tcW w:w="135" w:type="dxa"/>
            <w:tcBorders>
              <w:top w:val="nil"/>
              <w:left w:val="nil"/>
              <w:bottom w:val="dotted" w:sz="6" w:space="0" w:color="auto"/>
              <w:right w:val="dotted" w:sz="6" w:space="0" w:color="auto"/>
            </w:tcBorders>
            <w:shd w:val="clear" w:color="auto" w:fill="C5D9F1"/>
          </w:tcPr>
          <w:p w14:paraId="273A2EA3" w14:textId="4236B1B0" w:rsidR="00DF2826" w:rsidRPr="0091565E" w:rsidRDefault="00DF2826" w:rsidP="0091565E">
            <w:pPr>
              <w:spacing w:line="240" w:lineRule="auto"/>
              <w:jc w:val="center"/>
              <w:textAlignment w:val="baseline"/>
              <w:rPr>
                <w:rFonts w:cs="Arial"/>
                <w:lang w:val="fr-FR" w:eastAsia="fr-FR"/>
              </w:rPr>
            </w:pPr>
          </w:p>
        </w:tc>
        <w:tc>
          <w:tcPr>
            <w:tcW w:w="352" w:type="dxa"/>
            <w:tcBorders>
              <w:top w:val="nil"/>
              <w:left w:val="nil"/>
              <w:bottom w:val="dotted" w:sz="6" w:space="0" w:color="auto"/>
              <w:right w:val="dotted" w:sz="6" w:space="0" w:color="auto"/>
            </w:tcBorders>
            <w:shd w:val="clear" w:color="auto" w:fill="C5D9F1"/>
            <w:vAlign w:val="center"/>
            <w:hideMark/>
          </w:tcPr>
          <w:p w14:paraId="0E9DEAE4" w14:textId="46286F44"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r w:rsidR="00064472">
              <w:rPr>
                <w:rFonts w:cs="Arial"/>
                <w:lang w:val="fr-FR" w:eastAsia="fr-FR"/>
              </w:rPr>
              <w:t>2</w:t>
            </w:r>
          </w:p>
        </w:tc>
        <w:tc>
          <w:tcPr>
            <w:tcW w:w="450" w:type="dxa"/>
            <w:gridSpan w:val="2"/>
            <w:tcBorders>
              <w:top w:val="nil"/>
              <w:left w:val="nil"/>
              <w:bottom w:val="dotted" w:sz="6" w:space="0" w:color="auto"/>
              <w:right w:val="dotted" w:sz="6" w:space="0" w:color="auto"/>
            </w:tcBorders>
            <w:shd w:val="clear" w:color="auto" w:fill="auto"/>
            <w:vAlign w:val="center"/>
            <w:hideMark/>
          </w:tcPr>
          <w:p w14:paraId="5B48EC11" w14:textId="18416A48"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r w:rsidR="00064472">
              <w:rPr>
                <w:rFonts w:cs="Arial"/>
                <w:lang w:val="fr-FR" w:eastAsia="fr-FR"/>
              </w:rPr>
              <w:t>2</w:t>
            </w:r>
            <w:r w:rsidRPr="0091565E">
              <w:rPr>
                <w:rFonts w:cs="Arial"/>
                <w:lang w:val="fr-FR" w:eastAsia="fr-FR"/>
              </w:rPr>
              <w:t> </w:t>
            </w:r>
          </w:p>
        </w:tc>
        <w:tc>
          <w:tcPr>
            <w:tcW w:w="147" w:type="dxa"/>
            <w:tcBorders>
              <w:top w:val="nil"/>
              <w:left w:val="nil"/>
              <w:bottom w:val="dotted" w:sz="6" w:space="0" w:color="auto"/>
              <w:right w:val="nil"/>
            </w:tcBorders>
          </w:tcPr>
          <w:p w14:paraId="29AD4B59" w14:textId="77777777" w:rsidR="009F2C99" w:rsidRPr="0091565E" w:rsidRDefault="009F2C99" w:rsidP="00AF7E21">
            <w:pPr>
              <w:spacing w:line="240" w:lineRule="auto"/>
              <w:jc w:val="center"/>
              <w:textAlignment w:val="baseline"/>
              <w:rPr>
                <w:rFonts w:cs="Arial"/>
                <w:lang w:val="fr-FR" w:eastAsia="fr-FR"/>
              </w:rPr>
            </w:pPr>
          </w:p>
        </w:tc>
        <w:tc>
          <w:tcPr>
            <w:tcW w:w="1417" w:type="dxa"/>
            <w:gridSpan w:val="4"/>
            <w:tcBorders>
              <w:top w:val="nil"/>
              <w:left w:val="nil"/>
              <w:bottom w:val="dotted" w:sz="6" w:space="0" w:color="auto"/>
              <w:right w:val="single" w:sz="12" w:space="0" w:color="auto"/>
            </w:tcBorders>
            <w:shd w:val="clear" w:color="auto" w:fill="auto"/>
            <w:vAlign w:val="center"/>
            <w:hideMark/>
          </w:tcPr>
          <w:p w14:paraId="17952DB5" w14:textId="77777777"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p>
        </w:tc>
      </w:tr>
      <w:tr w:rsidR="000C6540" w:rsidRPr="0091565E" w14:paraId="25801D06" w14:textId="77777777" w:rsidTr="4066EF49">
        <w:trPr>
          <w:gridAfter w:val="1"/>
          <w:wAfter w:w="784" w:type="dxa"/>
          <w:trHeight w:val="585"/>
        </w:trPr>
        <w:tc>
          <w:tcPr>
            <w:tcW w:w="1005" w:type="dxa"/>
            <w:vMerge/>
            <w:vAlign w:val="center"/>
            <w:hideMark/>
          </w:tcPr>
          <w:p w14:paraId="1BEDBCF6" w14:textId="77777777" w:rsidR="0091565E" w:rsidRPr="0091565E" w:rsidRDefault="0091565E" w:rsidP="0091565E">
            <w:pPr>
              <w:spacing w:line="240" w:lineRule="auto"/>
              <w:rPr>
                <w:rFonts w:ascii="Times New Roman" w:hAnsi="Times New Roman"/>
                <w:sz w:val="24"/>
                <w:szCs w:val="24"/>
                <w:lang w:val="fr-FR" w:eastAsia="fr-FR"/>
              </w:rPr>
            </w:pPr>
          </w:p>
        </w:tc>
        <w:tc>
          <w:tcPr>
            <w:tcW w:w="1275" w:type="dxa"/>
            <w:tcBorders>
              <w:top w:val="nil"/>
              <w:left w:val="nil"/>
              <w:bottom w:val="dotted" w:sz="6" w:space="0" w:color="auto"/>
              <w:right w:val="double" w:sz="6" w:space="0" w:color="auto"/>
            </w:tcBorders>
            <w:shd w:val="clear" w:color="auto" w:fill="auto"/>
            <w:vAlign w:val="center"/>
            <w:hideMark/>
          </w:tcPr>
          <w:p w14:paraId="0A76E550" w14:textId="77777777" w:rsidR="0091565E" w:rsidRPr="0091565E" w:rsidRDefault="0091565E" w:rsidP="0091565E">
            <w:pPr>
              <w:spacing w:line="240" w:lineRule="auto"/>
              <w:jc w:val="both"/>
              <w:textAlignment w:val="baseline"/>
              <w:rPr>
                <w:rFonts w:ascii="Times New Roman" w:hAnsi="Times New Roman"/>
                <w:sz w:val="24"/>
                <w:szCs w:val="24"/>
                <w:lang w:val="fr-FR" w:eastAsia="fr-FR"/>
              </w:rPr>
            </w:pPr>
            <w:r w:rsidRPr="0091565E">
              <w:rPr>
                <w:rFonts w:cs="Arial"/>
                <w:lang w:val="fr-FR" w:eastAsia="fr-FR"/>
              </w:rPr>
              <w:t>EET </w:t>
            </w:r>
            <w:proofErr w:type="spellStart"/>
            <w:r w:rsidRPr="0091565E">
              <w:rPr>
                <w:rFonts w:cs="Arial"/>
                <w:lang w:val="fr-FR" w:eastAsia="fr-FR"/>
              </w:rPr>
              <w:t>investment</w:t>
            </w:r>
            <w:proofErr w:type="spellEnd"/>
            <w:r w:rsidRPr="0091565E">
              <w:rPr>
                <w:rFonts w:cs="Arial"/>
                <w:lang w:val="fr-FR" w:eastAsia="fr-FR"/>
              </w:rPr>
              <w:t> (M€) </w:t>
            </w:r>
          </w:p>
        </w:tc>
        <w:tc>
          <w:tcPr>
            <w:tcW w:w="825" w:type="dxa"/>
            <w:tcBorders>
              <w:top w:val="nil"/>
              <w:left w:val="nil"/>
              <w:bottom w:val="dotted" w:sz="6" w:space="0" w:color="auto"/>
              <w:right w:val="dotted" w:sz="6" w:space="0" w:color="auto"/>
            </w:tcBorders>
            <w:shd w:val="clear" w:color="auto" w:fill="auto"/>
            <w:vAlign w:val="center"/>
            <w:hideMark/>
          </w:tcPr>
          <w:p w14:paraId="7870281C" w14:textId="2EC6E9C9"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r w:rsidR="00064472">
              <w:rPr>
                <w:rFonts w:cs="Arial"/>
                <w:lang w:val="fr-FR" w:eastAsia="fr-FR"/>
              </w:rPr>
              <w:t>0.1</w:t>
            </w:r>
          </w:p>
        </w:tc>
        <w:tc>
          <w:tcPr>
            <w:tcW w:w="630" w:type="dxa"/>
            <w:tcBorders>
              <w:top w:val="nil"/>
              <w:left w:val="nil"/>
              <w:bottom w:val="dotted" w:sz="6" w:space="0" w:color="auto"/>
              <w:right w:val="dotted" w:sz="6" w:space="0" w:color="auto"/>
            </w:tcBorders>
            <w:shd w:val="clear" w:color="auto" w:fill="C5D9F1"/>
            <w:vAlign w:val="center"/>
            <w:hideMark/>
          </w:tcPr>
          <w:p w14:paraId="01BFB2BC" w14:textId="4ADEB4E4"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r w:rsidR="00064472">
              <w:rPr>
                <w:rFonts w:cs="Arial"/>
                <w:lang w:val="fr-FR" w:eastAsia="fr-FR"/>
              </w:rPr>
              <w:t>0.1</w:t>
            </w:r>
          </w:p>
        </w:tc>
        <w:tc>
          <w:tcPr>
            <w:tcW w:w="585" w:type="dxa"/>
            <w:tcBorders>
              <w:top w:val="nil"/>
              <w:left w:val="nil"/>
              <w:bottom w:val="dotted" w:sz="6" w:space="0" w:color="auto"/>
              <w:right w:val="dotted" w:sz="6" w:space="0" w:color="auto"/>
            </w:tcBorders>
            <w:shd w:val="clear" w:color="auto" w:fill="C5D9F1"/>
            <w:vAlign w:val="center"/>
            <w:hideMark/>
          </w:tcPr>
          <w:p w14:paraId="323893D0" w14:textId="151637C2" w:rsidR="0091565E" w:rsidRPr="0091565E" w:rsidRDefault="00064472" w:rsidP="0091565E">
            <w:pPr>
              <w:spacing w:line="240" w:lineRule="auto"/>
              <w:jc w:val="center"/>
              <w:textAlignment w:val="baseline"/>
              <w:rPr>
                <w:rFonts w:ascii="Times New Roman" w:hAnsi="Times New Roman"/>
                <w:sz w:val="24"/>
                <w:szCs w:val="24"/>
                <w:lang w:val="fr-FR" w:eastAsia="fr-FR"/>
              </w:rPr>
            </w:pPr>
            <w:r>
              <w:rPr>
                <w:rFonts w:cs="Arial"/>
                <w:lang w:val="fr-FR" w:eastAsia="fr-FR"/>
              </w:rPr>
              <w:t>0.1</w:t>
            </w:r>
            <w:r w:rsidR="0091565E" w:rsidRPr="0091565E">
              <w:rPr>
                <w:rFonts w:cs="Arial"/>
                <w:lang w:val="fr-FR" w:eastAsia="fr-FR"/>
              </w:rPr>
              <w:t>  </w:t>
            </w:r>
          </w:p>
        </w:tc>
        <w:tc>
          <w:tcPr>
            <w:tcW w:w="645" w:type="dxa"/>
            <w:gridSpan w:val="2"/>
            <w:tcBorders>
              <w:top w:val="nil"/>
              <w:left w:val="nil"/>
              <w:bottom w:val="dotted" w:sz="6" w:space="0" w:color="auto"/>
              <w:right w:val="dotted" w:sz="6" w:space="0" w:color="auto"/>
            </w:tcBorders>
            <w:shd w:val="clear" w:color="auto" w:fill="C5D9F1"/>
            <w:vAlign w:val="center"/>
            <w:hideMark/>
          </w:tcPr>
          <w:p w14:paraId="3F8B7146" w14:textId="7D9EB772"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r w:rsidR="00064472">
              <w:rPr>
                <w:rFonts w:cs="Arial"/>
                <w:lang w:val="fr-FR" w:eastAsia="fr-FR"/>
              </w:rPr>
              <w:t>0.1</w:t>
            </w:r>
          </w:p>
        </w:tc>
        <w:tc>
          <w:tcPr>
            <w:tcW w:w="1036" w:type="dxa"/>
            <w:gridSpan w:val="3"/>
            <w:tcBorders>
              <w:top w:val="nil"/>
              <w:left w:val="nil"/>
              <w:bottom w:val="dotted" w:sz="6" w:space="0" w:color="auto"/>
              <w:right w:val="nil"/>
            </w:tcBorders>
            <w:shd w:val="clear" w:color="auto" w:fill="C5D9F1"/>
            <w:vAlign w:val="center"/>
          </w:tcPr>
          <w:p w14:paraId="57278406" w14:textId="78E74D63" w:rsidR="00DF2826" w:rsidRPr="0091565E" w:rsidRDefault="00064472" w:rsidP="0091565E">
            <w:pPr>
              <w:spacing w:line="240" w:lineRule="auto"/>
              <w:jc w:val="center"/>
              <w:textAlignment w:val="baseline"/>
              <w:rPr>
                <w:rFonts w:cs="Arial"/>
                <w:lang w:val="fr-FR" w:eastAsia="fr-FR"/>
              </w:rPr>
            </w:pPr>
            <w:r>
              <w:rPr>
                <w:rFonts w:cs="Arial"/>
                <w:lang w:val="fr-FR" w:eastAsia="fr-FR"/>
              </w:rPr>
              <w:t>0.1</w:t>
            </w:r>
            <w:r w:rsidR="00AF7E21" w:rsidRPr="0091565E">
              <w:rPr>
                <w:rFonts w:cs="Arial"/>
                <w:lang w:val="fr-FR" w:eastAsia="fr-FR"/>
              </w:rPr>
              <w:t>  </w:t>
            </w:r>
          </w:p>
        </w:tc>
        <w:tc>
          <w:tcPr>
            <w:tcW w:w="500" w:type="dxa"/>
            <w:gridSpan w:val="2"/>
            <w:tcBorders>
              <w:top w:val="nil"/>
              <w:left w:val="nil"/>
              <w:bottom w:val="dotted" w:sz="6" w:space="0" w:color="auto"/>
              <w:right w:val="nil"/>
            </w:tcBorders>
            <w:shd w:val="clear" w:color="auto" w:fill="C5D9F1"/>
          </w:tcPr>
          <w:p w14:paraId="79B005C8" w14:textId="1F842F4A" w:rsidR="00AF7E21" w:rsidRPr="0091565E" w:rsidRDefault="00064472" w:rsidP="00AF7E21">
            <w:pPr>
              <w:spacing w:line="240" w:lineRule="auto"/>
              <w:jc w:val="center"/>
              <w:textAlignment w:val="baseline"/>
              <w:rPr>
                <w:rFonts w:cs="Arial"/>
                <w:lang w:val="fr-FR" w:eastAsia="fr-FR"/>
              </w:rPr>
            </w:pPr>
            <w:r>
              <w:rPr>
                <w:rFonts w:cs="Arial"/>
                <w:lang w:val="fr-FR" w:eastAsia="fr-FR"/>
              </w:rPr>
              <w:t>0.1</w:t>
            </w:r>
          </w:p>
        </w:tc>
        <w:tc>
          <w:tcPr>
            <w:tcW w:w="135" w:type="dxa"/>
            <w:tcBorders>
              <w:top w:val="nil"/>
              <w:left w:val="nil"/>
              <w:bottom w:val="dotted" w:sz="6" w:space="0" w:color="auto"/>
              <w:right w:val="dotted" w:sz="6" w:space="0" w:color="auto"/>
            </w:tcBorders>
            <w:shd w:val="clear" w:color="auto" w:fill="C5D9F1"/>
          </w:tcPr>
          <w:p w14:paraId="2200C627" w14:textId="1851156F" w:rsidR="00DF2826" w:rsidRPr="0091565E" w:rsidRDefault="00DF2826" w:rsidP="0091565E">
            <w:pPr>
              <w:spacing w:line="240" w:lineRule="auto"/>
              <w:jc w:val="center"/>
              <w:textAlignment w:val="baseline"/>
              <w:rPr>
                <w:rFonts w:cs="Arial"/>
                <w:lang w:val="fr-FR" w:eastAsia="fr-FR"/>
              </w:rPr>
            </w:pPr>
          </w:p>
        </w:tc>
        <w:tc>
          <w:tcPr>
            <w:tcW w:w="352" w:type="dxa"/>
            <w:tcBorders>
              <w:top w:val="nil"/>
              <w:left w:val="nil"/>
              <w:bottom w:val="dotted" w:sz="6" w:space="0" w:color="auto"/>
              <w:right w:val="dotted" w:sz="6" w:space="0" w:color="auto"/>
            </w:tcBorders>
            <w:shd w:val="clear" w:color="auto" w:fill="C5D9F1"/>
            <w:vAlign w:val="center"/>
            <w:hideMark/>
          </w:tcPr>
          <w:p w14:paraId="63856BAF" w14:textId="113FC9A5"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p>
        </w:tc>
        <w:tc>
          <w:tcPr>
            <w:tcW w:w="450" w:type="dxa"/>
            <w:gridSpan w:val="2"/>
            <w:tcBorders>
              <w:top w:val="nil"/>
              <w:left w:val="nil"/>
              <w:bottom w:val="dotted" w:sz="6" w:space="0" w:color="auto"/>
              <w:right w:val="dotted" w:sz="6" w:space="0" w:color="auto"/>
            </w:tcBorders>
            <w:shd w:val="clear" w:color="auto" w:fill="auto"/>
            <w:vAlign w:val="center"/>
            <w:hideMark/>
          </w:tcPr>
          <w:p w14:paraId="10810FF0" w14:textId="77777777"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p>
        </w:tc>
        <w:tc>
          <w:tcPr>
            <w:tcW w:w="147" w:type="dxa"/>
            <w:tcBorders>
              <w:top w:val="nil"/>
              <w:left w:val="nil"/>
              <w:bottom w:val="dotted" w:sz="6" w:space="0" w:color="auto"/>
              <w:right w:val="nil"/>
            </w:tcBorders>
          </w:tcPr>
          <w:p w14:paraId="282EBEDF" w14:textId="77777777" w:rsidR="009F2C99" w:rsidRPr="0091565E" w:rsidRDefault="009F2C99" w:rsidP="00AF7E21">
            <w:pPr>
              <w:spacing w:line="240" w:lineRule="auto"/>
              <w:jc w:val="center"/>
              <w:textAlignment w:val="baseline"/>
              <w:rPr>
                <w:rFonts w:cs="Arial"/>
                <w:lang w:val="fr-FR" w:eastAsia="fr-FR"/>
              </w:rPr>
            </w:pPr>
          </w:p>
        </w:tc>
        <w:tc>
          <w:tcPr>
            <w:tcW w:w="1417" w:type="dxa"/>
            <w:gridSpan w:val="4"/>
            <w:tcBorders>
              <w:top w:val="nil"/>
              <w:left w:val="nil"/>
              <w:bottom w:val="dotted" w:sz="6" w:space="0" w:color="auto"/>
              <w:right w:val="single" w:sz="12" w:space="0" w:color="auto"/>
            </w:tcBorders>
            <w:shd w:val="clear" w:color="auto" w:fill="auto"/>
            <w:vAlign w:val="center"/>
            <w:hideMark/>
          </w:tcPr>
          <w:p w14:paraId="424D2B3A" w14:textId="77777777"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p>
        </w:tc>
      </w:tr>
      <w:tr w:rsidR="000C6540" w:rsidRPr="0091565E" w14:paraId="7BB7BA9C" w14:textId="77777777" w:rsidTr="4066EF49">
        <w:trPr>
          <w:gridAfter w:val="1"/>
          <w:wAfter w:w="784" w:type="dxa"/>
          <w:trHeight w:val="585"/>
        </w:trPr>
        <w:tc>
          <w:tcPr>
            <w:tcW w:w="1005" w:type="dxa"/>
            <w:vMerge/>
            <w:vAlign w:val="center"/>
            <w:hideMark/>
          </w:tcPr>
          <w:p w14:paraId="3EE63790" w14:textId="77777777" w:rsidR="0091565E" w:rsidRPr="0091565E" w:rsidRDefault="0091565E" w:rsidP="0091565E">
            <w:pPr>
              <w:spacing w:line="240" w:lineRule="auto"/>
              <w:rPr>
                <w:rFonts w:ascii="Times New Roman" w:hAnsi="Times New Roman"/>
                <w:sz w:val="24"/>
                <w:szCs w:val="24"/>
                <w:lang w:val="fr-FR" w:eastAsia="fr-FR"/>
              </w:rPr>
            </w:pPr>
            <w:commentRangeStart w:id="398"/>
            <w:commentRangeStart w:id="399"/>
          </w:p>
        </w:tc>
        <w:tc>
          <w:tcPr>
            <w:tcW w:w="1275" w:type="dxa"/>
            <w:tcBorders>
              <w:top w:val="nil"/>
              <w:left w:val="nil"/>
              <w:bottom w:val="single" w:sz="12" w:space="0" w:color="auto"/>
              <w:right w:val="double" w:sz="6" w:space="0" w:color="auto"/>
            </w:tcBorders>
            <w:shd w:val="clear" w:color="auto" w:fill="auto"/>
            <w:vAlign w:val="center"/>
            <w:hideMark/>
          </w:tcPr>
          <w:p w14:paraId="20EE54A0" w14:textId="77777777" w:rsidR="0091565E" w:rsidRPr="0091565E" w:rsidRDefault="0091565E" w:rsidP="0091565E">
            <w:pPr>
              <w:spacing w:line="240" w:lineRule="auto"/>
              <w:jc w:val="both"/>
              <w:textAlignment w:val="baseline"/>
              <w:rPr>
                <w:rFonts w:ascii="Times New Roman" w:hAnsi="Times New Roman"/>
                <w:sz w:val="24"/>
                <w:szCs w:val="24"/>
                <w:lang w:val="fr-FR" w:eastAsia="fr-FR"/>
              </w:rPr>
            </w:pPr>
            <w:r w:rsidRPr="0091565E">
              <w:rPr>
                <w:rFonts w:cs="Arial"/>
                <w:lang w:val="fr-FR" w:eastAsia="fr-FR"/>
              </w:rPr>
              <w:t>EET Investment / Turnover (%) </w:t>
            </w:r>
          </w:p>
        </w:tc>
        <w:tc>
          <w:tcPr>
            <w:tcW w:w="825" w:type="dxa"/>
            <w:tcBorders>
              <w:top w:val="nil"/>
              <w:left w:val="nil"/>
              <w:bottom w:val="single" w:sz="12" w:space="0" w:color="auto"/>
              <w:right w:val="dotted" w:sz="6" w:space="0" w:color="auto"/>
            </w:tcBorders>
            <w:shd w:val="clear" w:color="auto" w:fill="auto"/>
            <w:vAlign w:val="center"/>
            <w:hideMark/>
          </w:tcPr>
          <w:p w14:paraId="64629174" w14:textId="77777777"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p>
        </w:tc>
        <w:tc>
          <w:tcPr>
            <w:tcW w:w="630" w:type="dxa"/>
            <w:tcBorders>
              <w:top w:val="nil"/>
              <w:left w:val="nil"/>
              <w:bottom w:val="single" w:sz="12" w:space="0" w:color="auto"/>
              <w:right w:val="dotted" w:sz="6" w:space="0" w:color="auto"/>
            </w:tcBorders>
            <w:shd w:val="clear" w:color="auto" w:fill="C5D9F1"/>
            <w:vAlign w:val="center"/>
            <w:hideMark/>
          </w:tcPr>
          <w:p w14:paraId="3472E9E1" w14:textId="77777777"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p>
        </w:tc>
        <w:tc>
          <w:tcPr>
            <w:tcW w:w="585" w:type="dxa"/>
            <w:tcBorders>
              <w:top w:val="nil"/>
              <w:left w:val="nil"/>
              <w:bottom w:val="single" w:sz="12" w:space="0" w:color="auto"/>
              <w:right w:val="dotted" w:sz="6" w:space="0" w:color="auto"/>
            </w:tcBorders>
            <w:shd w:val="clear" w:color="auto" w:fill="C5D9F1"/>
            <w:vAlign w:val="center"/>
            <w:hideMark/>
          </w:tcPr>
          <w:p w14:paraId="3783354E" w14:textId="77777777"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p>
        </w:tc>
        <w:tc>
          <w:tcPr>
            <w:tcW w:w="645" w:type="dxa"/>
            <w:gridSpan w:val="2"/>
            <w:tcBorders>
              <w:top w:val="nil"/>
              <w:left w:val="nil"/>
              <w:bottom w:val="single" w:sz="12" w:space="0" w:color="auto"/>
              <w:right w:val="dotted" w:sz="6" w:space="0" w:color="auto"/>
            </w:tcBorders>
            <w:shd w:val="clear" w:color="auto" w:fill="C5D9F1"/>
            <w:vAlign w:val="center"/>
            <w:hideMark/>
          </w:tcPr>
          <w:p w14:paraId="3FA0BFA3" w14:textId="772183CE"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p>
        </w:tc>
        <w:tc>
          <w:tcPr>
            <w:tcW w:w="1036" w:type="dxa"/>
            <w:gridSpan w:val="3"/>
            <w:tcBorders>
              <w:top w:val="nil"/>
              <w:left w:val="nil"/>
              <w:bottom w:val="single" w:sz="12" w:space="0" w:color="auto"/>
              <w:right w:val="nil"/>
            </w:tcBorders>
            <w:shd w:val="clear" w:color="auto" w:fill="C5D9F1"/>
            <w:vAlign w:val="center"/>
          </w:tcPr>
          <w:p w14:paraId="6A80E113" w14:textId="5BCA6A93" w:rsidR="00DF2826" w:rsidRPr="0091565E" w:rsidRDefault="00AF7E21" w:rsidP="0091565E">
            <w:pPr>
              <w:spacing w:line="240" w:lineRule="auto"/>
              <w:jc w:val="center"/>
              <w:textAlignment w:val="baseline"/>
              <w:rPr>
                <w:rFonts w:cs="Arial"/>
                <w:lang w:val="fr-FR" w:eastAsia="fr-FR"/>
              </w:rPr>
            </w:pPr>
            <w:r w:rsidRPr="0091565E">
              <w:rPr>
                <w:rFonts w:cs="Arial"/>
                <w:lang w:val="fr-FR" w:eastAsia="fr-FR"/>
              </w:rPr>
              <w:t>  </w:t>
            </w:r>
          </w:p>
        </w:tc>
        <w:tc>
          <w:tcPr>
            <w:tcW w:w="500" w:type="dxa"/>
            <w:gridSpan w:val="2"/>
            <w:tcBorders>
              <w:top w:val="nil"/>
              <w:left w:val="nil"/>
              <w:bottom w:val="single" w:sz="12" w:space="0" w:color="auto"/>
              <w:right w:val="nil"/>
            </w:tcBorders>
            <w:shd w:val="clear" w:color="auto" w:fill="C5D9F1"/>
          </w:tcPr>
          <w:p w14:paraId="47A13C83" w14:textId="77777777" w:rsidR="00AF7E21" w:rsidRPr="0091565E" w:rsidRDefault="00AF7E21">
            <w:pPr>
              <w:spacing w:line="240" w:lineRule="auto"/>
              <w:jc w:val="center"/>
              <w:rPr>
                <w:rFonts w:cs="Arial"/>
                <w:lang w:val="fr-FR" w:eastAsia="fr-FR"/>
              </w:rPr>
            </w:pPr>
          </w:p>
        </w:tc>
        <w:tc>
          <w:tcPr>
            <w:tcW w:w="135" w:type="dxa"/>
            <w:tcBorders>
              <w:top w:val="nil"/>
              <w:left w:val="nil"/>
              <w:bottom w:val="single" w:sz="12" w:space="0" w:color="auto"/>
              <w:right w:val="dotted" w:sz="6" w:space="0" w:color="auto"/>
            </w:tcBorders>
            <w:shd w:val="clear" w:color="auto" w:fill="C5D9F1"/>
          </w:tcPr>
          <w:p w14:paraId="6D4788FD" w14:textId="4A089DF9" w:rsidR="00DF2826" w:rsidRPr="0091565E" w:rsidRDefault="00DF2826">
            <w:pPr>
              <w:spacing w:line="240" w:lineRule="auto"/>
              <w:jc w:val="center"/>
              <w:rPr>
                <w:rFonts w:cs="Arial"/>
                <w:lang w:val="fr-FR" w:eastAsia="fr-FR"/>
              </w:rPr>
            </w:pPr>
          </w:p>
        </w:tc>
        <w:tc>
          <w:tcPr>
            <w:tcW w:w="352" w:type="dxa"/>
            <w:tcBorders>
              <w:top w:val="nil"/>
              <w:left w:val="nil"/>
              <w:bottom w:val="single" w:sz="12" w:space="0" w:color="auto"/>
              <w:right w:val="dotted" w:sz="6" w:space="0" w:color="auto"/>
            </w:tcBorders>
            <w:shd w:val="clear" w:color="auto" w:fill="C5D9F1"/>
            <w:vAlign w:val="center"/>
            <w:hideMark/>
          </w:tcPr>
          <w:p w14:paraId="14E4A2F0" w14:textId="471778C4" w:rsidR="0091565E" w:rsidRPr="002C7C1E" w:rsidRDefault="0091565E">
            <w:pPr>
              <w:spacing w:line="240" w:lineRule="auto"/>
              <w:jc w:val="center"/>
              <w:rPr>
                <w:rFonts w:cs="Arial"/>
                <w:lang w:val="fr-FR" w:eastAsia="fr-FR"/>
              </w:rPr>
            </w:pPr>
            <w:r w:rsidRPr="50E61BC4">
              <w:rPr>
                <w:rFonts w:cs="Arial"/>
                <w:lang w:val="fr-FR" w:eastAsia="fr-FR"/>
              </w:rPr>
              <w:t> </w:t>
            </w:r>
            <w:r w:rsidRPr="0091565E">
              <w:rPr>
                <w:rFonts w:cs="Arial"/>
                <w:lang w:val="fr-FR" w:eastAsia="fr-FR"/>
              </w:rPr>
              <w:t> </w:t>
            </w:r>
          </w:p>
        </w:tc>
        <w:tc>
          <w:tcPr>
            <w:tcW w:w="450" w:type="dxa"/>
            <w:gridSpan w:val="2"/>
            <w:tcBorders>
              <w:top w:val="nil"/>
              <w:left w:val="nil"/>
              <w:bottom w:val="single" w:sz="12" w:space="0" w:color="auto"/>
              <w:right w:val="dotted" w:sz="6" w:space="0" w:color="auto"/>
            </w:tcBorders>
            <w:shd w:val="clear" w:color="auto" w:fill="auto"/>
            <w:vAlign w:val="center"/>
            <w:hideMark/>
          </w:tcPr>
          <w:p w14:paraId="224B990C" w14:textId="77777777" w:rsidR="0091565E" w:rsidRPr="002C7C1E" w:rsidRDefault="0091565E">
            <w:pPr>
              <w:spacing w:line="240" w:lineRule="auto"/>
              <w:jc w:val="center"/>
              <w:rPr>
                <w:rFonts w:cs="Arial"/>
                <w:lang w:val="fr-FR" w:eastAsia="fr-FR"/>
              </w:rPr>
            </w:pPr>
            <w:r w:rsidRPr="50E61BC4">
              <w:rPr>
                <w:rFonts w:cs="Arial"/>
                <w:lang w:val="fr-FR" w:eastAsia="fr-FR"/>
              </w:rPr>
              <w:t> </w:t>
            </w:r>
            <w:r w:rsidRPr="0091565E">
              <w:rPr>
                <w:rFonts w:cs="Arial"/>
                <w:lang w:val="fr-FR" w:eastAsia="fr-FR"/>
              </w:rPr>
              <w:t> </w:t>
            </w:r>
          </w:p>
        </w:tc>
        <w:tc>
          <w:tcPr>
            <w:tcW w:w="147" w:type="dxa"/>
            <w:tcBorders>
              <w:top w:val="nil"/>
              <w:left w:val="nil"/>
              <w:bottom w:val="single" w:sz="12" w:space="0" w:color="auto"/>
              <w:right w:val="nil"/>
            </w:tcBorders>
          </w:tcPr>
          <w:p w14:paraId="1ED63E99" w14:textId="77777777" w:rsidR="009F2C99" w:rsidRPr="0091565E" w:rsidRDefault="009F2C99" w:rsidP="00AF7E21">
            <w:pPr>
              <w:spacing w:line="240" w:lineRule="auto"/>
              <w:jc w:val="center"/>
              <w:textAlignment w:val="baseline"/>
              <w:rPr>
                <w:rFonts w:cs="Arial"/>
                <w:lang w:val="fr-FR" w:eastAsia="fr-FR"/>
              </w:rPr>
            </w:pPr>
          </w:p>
        </w:tc>
        <w:tc>
          <w:tcPr>
            <w:tcW w:w="1417" w:type="dxa"/>
            <w:gridSpan w:val="4"/>
            <w:tcBorders>
              <w:top w:val="nil"/>
              <w:left w:val="nil"/>
              <w:bottom w:val="single" w:sz="12" w:space="0" w:color="auto"/>
              <w:right w:val="single" w:sz="12" w:space="0" w:color="auto"/>
            </w:tcBorders>
            <w:shd w:val="clear" w:color="auto" w:fill="auto"/>
            <w:vAlign w:val="center"/>
            <w:hideMark/>
          </w:tcPr>
          <w:p w14:paraId="493B1C41" w14:textId="77777777" w:rsidR="0091565E" w:rsidRPr="0091565E" w:rsidRDefault="0091565E" w:rsidP="0091565E">
            <w:pPr>
              <w:spacing w:line="240" w:lineRule="auto"/>
              <w:jc w:val="center"/>
              <w:textAlignment w:val="baseline"/>
              <w:rPr>
                <w:rFonts w:ascii="Times New Roman" w:hAnsi="Times New Roman"/>
                <w:sz w:val="24"/>
                <w:szCs w:val="24"/>
                <w:lang w:val="fr-FR" w:eastAsia="fr-FR"/>
              </w:rPr>
            </w:pPr>
            <w:r w:rsidRPr="0091565E">
              <w:rPr>
                <w:rFonts w:cs="Arial"/>
                <w:lang w:val="fr-FR" w:eastAsia="fr-FR"/>
              </w:rPr>
              <w:t>  </w:t>
            </w:r>
            <w:commentRangeEnd w:id="398"/>
            <w:r w:rsidR="006D3FF2">
              <w:rPr>
                <w:rStyle w:val="Marquedecommentaire"/>
                <w:lang w:val="en-GB"/>
              </w:rPr>
              <w:commentReference w:id="398"/>
            </w:r>
            <w:commentRangeEnd w:id="399"/>
            <w:r w:rsidR="006D3FF2">
              <w:rPr>
                <w:rStyle w:val="Marquedecommentaire"/>
                <w:lang w:val="en-GB"/>
              </w:rPr>
              <w:commentReference w:id="399"/>
            </w:r>
          </w:p>
        </w:tc>
      </w:tr>
    </w:tbl>
    <w:p w14:paraId="527EDA12" w14:textId="77777777" w:rsidR="0091565E" w:rsidRPr="0091565E" w:rsidRDefault="0091565E" w:rsidP="0091565E">
      <w:pPr>
        <w:spacing w:line="240" w:lineRule="auto"/>
        <w:textAlignment w:val="baseline"/>
        <w:rPr>
          <w:rFonts w:ascii="Segoe UI" w:hAnsi="Segoe UI" w:cs="Segoe UI"/>
          <w:sz w:val="18"/>
          <w:szCs w:val="18"/>
          <w:lang w:val="fr-FR" w:eastAsia="fr-FR"/>
        </w:rPr>
      </w:pPr>
      <w:r w:rsidRPr="0091565E">
        <w:rPr>
          <w:rFonts w:cs="Arial"/>
          <w:lang w:val="fr-FR" w:eastAsia="fr-FR"/>
        </w:rPr>
        <w:t> </w:t>
      </w:r>
    </w:p>
    <w:p w14:paraId="6780D7DA" w14:textId="77777777" w:rsidR="0091565E" w:rsidRPr="0091565E" w:rsidRDefault="0091565E" w:rsidP="0091565E">
      <w:pPr>
        <w:spacing w:line="240" w:lineRule="auto"/>
        <w:textAlignment w:val="baseline"/>
        <w:rPr>
          <w:rFonts w:ascii="Segoe UI" w:hAnsi="Segoe UI" w:cs="Segoe UI"/>
          <w:sz w:val="18"/>
          <w:szCs w:val="18"/>
          <w:lang w:val="fr-FR" w:eastAsia="fr-FR"/>
        </w:rPr>
      </w:pPr>
      <w:r w:rsidRPr="0091565E">
        <w:rPr>
          <w:rFonts w:cs="Arial"/>
          <w:lang w:val="fr-FR" w:eastAsia="fr-FR"/>
        </w:rPr>
        <w:t> </w:t>
      </w:r>
    </w:p>
    <w:p w14:paraId="54E5B4F0" w14:textId="77777777" w:rsidR="0091565E" w:rsidRPr="0091565E" w:rsidRDefault="0091565E" w:rsidP="0091565E">
      <w:pPr>
        <w:spacing w:line="240" w:lineRule="auto"/>
        <w:textAlignment w:val="baseline"/>
        <w:rPr>
          <w:rFonts w:ascii="Segoe UI" w:hAnsi="Segoe UI" w:cs="Segoe UI"/>
          <w:sz w:val="18"/>
          <w:szCs w:val="18"/>
          <w:lang w:val="fr-FR" w:eastAsia="fr-FR"/>
        </w:rPr>
      </w:pPr>
      <w:r w:rsidRPr="0091565E">
        <w:rPr>
          <w:rFonts w:cs="Arial"/>
          <w:lang w:val="fr-FR" w:eastAsia="fr-FR"/>
        </w:rPr>
        <w:t> </w:t>
      </w:r>
    </w:p>
    <w:p w14:paraId="0B5B46DD" w14:textId="77777777" w:rsidR="0091565E" w:rsidRPr="0091565E" w:rsidRDefault="0091565E" w:rsidP="0091565E">
      <w:pPr>
        <w:spacing w:line="240" w:lineRule="auto"/>
        <w:textAlignment w:val="baseline"/>
        <w:rPr>
          <w:rFonts w:ascii="Segoe UI" w:hAnsi="Segoe UI" w:cs="Segoe UI"/>
          <w:sz w:val="18"/>
          <w:szCs w:val="18"/>
          <w:lang w:val="fr-FR" w:eastAsia="fr-FR"/>
        </w:rPr>
      </w:pPr>
      <w:r w:rsidRPr="0091565E">
        <w:rPr>
          <w:rFonts w:cs="Arial"/>
          <w:lang w:val="fr-FR" w:eastAsia="fr-FR"/>
        </w:rPr>
        <w:t> </w:t>
      </w:r>
    </w:p>
    <w:p w14:paraId="4633FE43" w14:textId="77777777" w:rsidR="0091565E" w:rsidRPr="009910DE" w:rsidRDefault="0091565E" w:rsidP="00B87D91">
      <w:pPr>
        <w:pStyle w:val="ITAbsatzohneNr"/>
        <w:rPr>
          <w:u w:val="single"/>
          <w:lang w:val="en-GB"/>
        </w:rPr>
      </w:pPr>
    </w:p>
    <w:p w14:paraId="2557850D" w14:textId="55E9FFC4" w:rsidR="00553345" w:rsidRDefault="00553345" w:rsidP="00553345">
      <w:pPr>
        <w:pStyle w:val="ITberschrift1"/>
        <w:rPr>
          <w:lang w:val="en-GB"/>
        </w:rPr>
      </w:pPr>
      <w:bookmarkStart w:id="400" w:name="_Toc27129586"/>
      <w:bookmarkStart w:id="401" w:name="_Toc44068444"/>
      <w:commentRangeStart w:id="402"/>
      <w:r w:rsidRPr="00235C67">
        <w:rPr>
          <w:lang w:val="en-GB"/>
        </w:rPr>
        <w:lastRenderedPageBreak/>
        <w:t>Elaboration</w:t>
      </w:r>
      <w:commentRangeEnd w:id="402"/>
      <w:r w:rsidR="00977C30">
        <w:rPr>
          <w:rStyle w:val="Marquedecommentaire"/>
          <w:b w:val="0"/>
          <w:lang w:val="en-GB"/>
        </w:rPr>
        <w:commentReference w:id="402"/>
      </w:r>
      <w:r w:rsidRPr="00235C67">
        <w:rPr>
          <w:lang w:val="en-GB"/>
        </w:rPr>
        <w:t xml:space="preserve"> on Terms of the Funding Gap Questionnaire</w:t>
      </w:r>
      <w:bookmarkEnd w:id="400"/>
      <w:bookmarkEnd w:id="401"/>
    </w:p>
    <w:p w14:paraId="2DA03E4B" w14:textId="77777777" w:rsidR="00992E06" w:rsidRDefault="00992E06" w:rsidP="00992E06">
      <w:pPr>
        <w:pStyle w:val="ITberschrift11"/>
        <w:numPr>
          <w:ilvl w:val="1"/>
          <w:numId w:val="89"/>
        </w:numPr>
        <w:rPr>
          <w:lang w:val="en-GB"/>
        </w:rPr>
      </w:pPr>
      <w:bookmarkStart w:id="404" w:name="_Toc43121509"/>
      <w:bookmarkStart w:id="405" w:name="_Toc44068445"/>
      <w:commentRangeStart w:id="406"/>
      <w:r>
        <w:rPr>
          <w:lang w:val="en-GB"/>
        </w:rPr>
        <w:t>Main hypothesis of the business plan</w:t>
      </w:r>
      <w:commentRangeEnd w:id="406"/>
      <w:r>
        <w:rPr>
          <w:rStyle w:val="Marquedecommentaire"/>
          <w:lang w:val="en-GB"/>
        </w:rPr>
        <w:commentReference w:id="406"/>
      </w:r>
      <w:bookmarkEnd w:id="404"/>
      <w:bookmarkEnd w:id="405"/>
    </w:p>
    <w:p w14:paraId="77828FF8" w14:textId="77777777" w:rsidR="00992E06" w:rsidRDefault="00992E06" w:rsidP="00992E06">
      <w:pPr>
        <w:pStyle w:val="Standard"/>
        <w:rPr>
          <w:rFonts w:ascii="Arial Nova" w:hAnsi="Arial Nova"/>
          <w:sz w:val="20"/>
          <w:lang w:val="en-GB"/>
        </w:rPr>
      </w:pPr>
      <w:bookmarkStart w:id="407" w:name="_Toc43121510"/>
      <w:bookmarkStart w:id="408" w:name="_Toc27129588"/>
      <w:r>
        <w:rPr>
          <w:rFonts w:ascii="Arial Nova" w:hAnsi="Arial Nova"/>
          <w:sz w:val="20"/>
          <w:lang w:val="en-GB"/>
        </w:rPr>
        <w:t>In order to assess the activities grouped under the IPCEI on Hydrogen, Engie built a business plan considering the incremental efforts and the incremental returns of the project.</w:t>
      </w:r>
    </w:p>
    <w:p w14:paraId="66DA1D4B" w14:textId="77777777" w:rsidR="00992E06" w:rsidRDefault="00992E06" w:rsidP="00992E06">
      <w:pPr>
        <w:pStyle w:val="Standard"/>
        <w:rPr>
          <w:rFonts w:ascii="Arial Nova" w:hAnsi="Arial Nova"/>
          <w:sz w:val="20"/>
          <w:lang w:val="en-GB"/>
        </w:rPr>
      </w:pPr>
    </w:p>
    <w:p w14:paraId="58A2BE5B" w14:textId="58A82938" w:rsidR="00992E06" w:rsidRDefault="00992E06" w:rsidP="107F71AF">
      <w:pPr>
        <w:pStyle w:val="Standard"/>
        <w:rPr>
          <w:rFonts w:ascii="Arial Nova" w:hAnsi="Arial Nova"/>
          <w:sz w:val="20"/>
          <w:lang w:val="en-GB"/>
        </w:rPr>
      </w:pPr>
      <w:r w:rsidRPr="107F71AF">
        <w:rPr>
          <w:rFonts w:ascii="Arial Nova" w:hAnsi="Arial Nova"/>
          <w:sz w:val="20"/>
          <w:lang w:val="en-GB"/>
        </w:rPr>
        <w:t>Engie took into consideration the costs and revenues from 2020 until 2040 which corresponds t</w:t>
      </w:r>
      <w:r w:rsidR="7E2447B3" w:rsidRPr="107F71AF">
        <w:rPr>
          <w:rFonts w:ascii="Arial Nova" w:hAnsi="Arial Nova"/>
          <w:sz w:val="20"/>
          <w:lang w:val="en-GB"/>
        </w:rPr>
        <w:t xml:space="preserve">o </w:t>
      </w:r>
      <w:r w:rsidR="465DB86D" w:rsidRPr="08A9C112">
        <w:rPr>
          <w:rFonts w:ascii="Arial Nova" w:hAnsi="Arial Nova"/>
          <w:sz w:val="20"/>
          <w:lang w:val="en-GB"/>
        </w:rPr>
        <w:t xml:space="preserve">a cycle of these installations with </w:t>
      </w:r>
      <w:r w:rsidR="7E2447B3" w:rsidRPr="107F71AF">
        <w:rPr>
          <w:rFonts w:ascii="Arial Nova" w:hAnsi="Arial Nova"/>
          <w:sz w:val="20"/>
          <w:lang w:val="en-GB"/>
        </w:rPr>
        <w:t xml:space="preserve">the </w:t>
      </w:r>
      <w:r w:rsidR="3E3513D0" w:rsidRPr="107F71AF">
        <w:rPr>
          <w:rFonts w:ascii="Arial Nova" w:hAnsi="Arial Nova"/>
          <w:sz w:val="20"/>
          <w:lang w:val="en-GB"/>
        </w:rPr>
        <w:t xml:space="preserve">R&amp;D, development </w:t>
      </w:r>
      <w:r w:rsidR="3078E355" w:rsidRPr="08A9C112">
        <w:rPr>
          <w:rFonts w:ascii="Arial Nova" w:hAnsi="Arial Nova"/>
          <w:sz w:val="20"/>
          <w:lang w:val="en-GB"/>
        </w:rPr>
        <w:t>adjustment</w:t>
      </w:r>
      <w:r w:rsidR="3E3513D0" w:rsidRPr="08A9C112">
        <w:rPr>
          <w:rFonts w:ascii="Arial Nova" w:hAnsi="Arial Nova"/>
          <w:sz w:val="20"/>
          <w:lang w:val="en-GB"/>
        </w:rPr>
        <w:t xml:space="preserve"> of the first 10tpd unit</w:t>
      </w:r>
      <w:r w:rsidR="13211431" w:rsidRPr="08A9C112">
        <w:rPr>
          <w:rFonts w:ascii="Arial Nova" w:hAnsi="Arial Nova"/>
          <w:sz w:val="20"/>
          <w:lang w:val="en-GB"/>
        </w:rPr>
        <w:t xml:space="preserve">, </w:t>
      </w:r>
      <w:r w:rsidR="21080BD6" w:rsidRPr="08A9C112">
        <w:rPr>
          <w:rFonts w:ascii="Arial Nova" w:hAnsi="Arial Nova"/>
          <w:sz w:val="20"/>
          <w:lang w:val="en-GB"/>
        </w:rPr>
        <w:t>expected</w:t>
      </w:r>
      <w:r w:rsidR="13211431" w:rsidRPr="08A9C112">
        <w:rPr>
          <w:rFonts w:ascii="Arial Nova" w:hAnsi="Arial Nova"/>
          <w:sz w:val="20"/>
          <w:lang w:val="en-GB"/>
        </w:rPr>
        <w:t xml:space="preserve"> revenues of the sold techno</w:t>
      </w:r>
      <w:r w:rsidR="13BAFA8F" w:rsidRPr="08A9C112">
        <w:rPr>
          <w:rFonts w:ascii="Arial Nova" w:hAnsi="Arial Nova"/>
          <w:sz w:val="20"/>
          <w:lang w:val="en-GB"/>
        </w:rPr>
        <w:t>lo</w:t>
      </w:r>
      <w:r w:rsidR="13211431" w:rsidRPr="08A9C112">
        <w:rPr>
          <w:rFonts w:ascii="Arial Nova" w:hAnsi="Arial Nova"/>
          <w:sz w:val="20"/>
          <w:lang w:val="en-GB"/>
        </w:rPr>
        <w:t xml:space="preserve">gy to third parties </w:t>
      </w:r>
      <w:r w:rsidR="7296DA30" w:rsidRPr="08A9C112">
        <w:rPr>
          <w:rFonts w:ascii="Arial Nova" w:hAnsi="Arial Nova"/>
          <w:sz w:val="20"/>
          <w:lang w:val="en-GB"/>
        </w:rPr>
        <w:t xml:space="preserve">over a reasonable period </w:t>
      </w:r>
      <w:proofErr w:type="spellStart"/>
      <w:r w:rsidR="7296DA30" w:rsidRPr="08A9C112">
        <w:rPr>
          <w:rFonts w:ascii="Arial Nova" w:hAnsi="Arial Nova"/>
          <w:sz w:val="20"/>
          <w:lang w:val="en-GB"/>
        </w:rPr>
        <w:t>ot</w:t>
      </w:r>
      <w:proofErr w:type="spellEnd"/>
      <w:r w:rsidR="7296DA30" w:rsidRPr="08A9C112">
        <w:rPr>
          <w:rFonts w:ascii="Arial Nova" w:hAnsi="Arial Nova"/>
          <w:sz w:val="20"/>
          <w:lang w:val="en-GB"/>
        </w:rPr>
        <w:t xml:space="preserve"> time</w:t>
      </w:r>
      <w:r w:rsidR="3E3513D0" w:rsidRPr="107F71AF">
        <w:rPr>
          <w:rFonts w:ascii="Arial Nova" w:hAnsi="Arial Nova"/>
          <w:sz w:val="20"/>
          <w:lang w:val="en-GB"/>
        </w:rPr>
        <w:t xml:space="preserve"> and </w:t>
      </w:r>
      <w:r w:rsidR="7E2447B3" w:rsidRPr="107F71AF">
        <w:rPr>
          <w:rFonts w:ascii="Arial Nova" w:hAnsi="Arial Nova"/>
          <w:sz w:val="20"/>
          <w:lang w:val="en-GB"/>
        </w:rPr>
        <w:t xml:space="preserve">expected duration </w:t>
      </w:r>
      <w:r w:rsidR="1E9BEC5A" w:rsidRPr="08A9C112">
        <w:rPr>
          <w:rFonts w:ascii="Arial Nova" w:hAnsi="Arial Nova"/>
          <w:sz w:val="20"/>
          <w:lang w:val="en-GB"/>
        </w:rPr>
        <w:t>at commercial pace</w:t>
      </w:r>
      <w:r w:rsidR="7E2447B3" w:rsidRPr="08A9C112">
        <w:rPr>
          <w:rFonts w:ascii="Arial Nova" w:hAnsi="Arial Nova"/>
          <w:sz w:val="20"/>
          <w:lang w:val="en-GB"/>
        </w:rPr>
        <w:t xml:space="preserve"> </w:t>
      </w:r>
      <w:r w:rsidR="7E2447B3" w:rsidRPr="107F71AF">
        <w:rPr>
          <w:rFonts w:ascii="Arial Nova" w:hAnsi="Arial Nova"/>
          <w:sz w:val="20"/>
          <w:lang w:val="en-GB"/>
        </w:rPr>
        <w:t>of the 10tpd before a m</w:t>
      </w:r>
      <w:r w:rsidR="63121B5C" w:rsidRPr="107F71AF">
        <w:rPr>
          <w:rFonts w:ascii="Arial Nova" w:hAnsi="Arial Nova"/>
          <w:sz w:val="20"/>
          <w:lang w:val="en-GB"/>
        </w:rPr>
        <w:t>ajor revamping.</w:t>
      </w:r>
      <w:commentRangeStart w:id="409"/>
      <w:commentRangeEnd w:id="409"/>
      <w:r>
        <w:rPr>
          <w:rStyle w:val="Marquedecommentaire"/>
        </w:rPr>
        <w:commentReference w:id="409"/>
      </w:r>
      <w:r w:rsidRPr="107F71AF">
        <w:rPr>
          <w:rFonts w:ascii="Arial Nova" w:hAnsi="Arial Nova"/>
          <w:sz w:val="20"/>
          <w:lang w:val="en-GB"/>
        </w:rPr>
        <w:t>. Therefore, all the value of the investment is captured in the business plans.</w:t>
      </w:r>
    </w:p>
    <w:p w14:paraId="766D896A" w14:textId="77777777" w:rsidR="00992E06" w:rsidRDefault="00992E06" w:rsidP="00992E06">
      <w:pPr>
        <w:pStyle w:val="Standard"/>
        <w:rPr>
          <w:rFonts w:ascii="Arial Nova" w:hAnsi="Arial Nova"/>
          <w:sz w:val="20"/>
          <w:lang w:val="en-GB"/>
        </w:rPr>
      </w:pPr>
    </w:p>
    <w:p w14:paraId="633D97F9" w14:textId="42987FFB" w:rsidR="00992E06" w:rsidRDefault="00992E06" w:rsidP="00992E06">
      <w:pPr>
        <w:pStyle w:val="Standard"/>
        <w:rPr>
          <w:rFonts w:ascii="Arial Nova" w:hAnsi="Arial Nova"/>
          <w:sz w:val="20"/>
          <w:lang w:val="en-GB"/>
        </w:rPr>
      </w:pPr>
      <w:r>
        <w:rPr>
          <w:rFonts w:ascii="Arial Nova" w:hAnsi="Arial Nova"/>
          <w:sz w:val="20"/>
          <w:lang w:val="en-GB"/>
        </w:rPr>
        <w:t xml:space="preserve">The business plan models the activities that are required in order to develop and first deploy at the industrial scale a complete liquid hydrogen supply chain for ships (2020 to 2029) and further roll out such supply chain in several ports for dedicated customers. In a scenario of nominal success, the plateau of production is reached in 2030 and lasts for 11 years before the technology is the last volumes are produced in </w:t>
      </w:r>
      <w:r w:rsidR="6FC8E088" w:rsidRPr="4D701692">
        <w:rPr>
          <w:rFonts w:ascii="Arial Nova" w:hAnsi="Arial Nova"/>
          <w:sz w:val="20"/>
          <w:lang w:val="en-GB"/>
        </w:rPr>
        <w:t xml:space="preserve">in </w:t>
      </w:r>
      <w:r w:rsidR="611DF7C4" w:rsidRPr="4D701692">
        <w:rPr>
          <w:rFonts w:ascii="Arial Nova" w:hAnsi="Arial Nova"/>
          <w:sz w:val="20"/>
          <w:lang w:val="en-GB"/>
        </w:rPr>
        <w:t>204</w:t>
      </w:r>
      <w:r w:rsidR="7DF1BCCA" w:rsidRPr="4D701692">
        <w:rPr>
          <w:rFonts w:ascii="Arial Nova" w:hAnsi="Arial Nova"/>
          <w:sz w:val="20"/>
          <w:lang w:val="en-GB"/>
        </w:rPr>
        <w:t>1</w:t>
      </w:r>
      <w:r w:rsidR="611DF7C4" w:rsidRPr="4D701692">
        <w:rPr>
          <w:rFonts w:ascii="Arial Nova" w:hAnsi="Arial Nova"/>
          <w:sz w:val="20"/>
          <w:lang w:val="en-GB"/>
        </w:rPr>
        <w:t xml:space="preserve">, </w:t>
      </w:r>
      <w:r w:rsidR="7A2E891C" w:rsidRPr="21FC431E">
        <w:rPr>
          <w:rFonts w:ascii="Arial Nova" w:hAnsi="Arial Nova"/>
          <w:sz w:val="20"/>
          <w:lang w:val="en-GB"/>
        </w:rPr>
        <w:t>and</w:t>
      </w:r>
      <w:r>
        <w:rPr>
          <w:rFonts w:ascii="Arial Nova" w:hAnsi="Arial Nova"/>
          <w:sz w:val="20"/>
          <w:lang w:val="en-GB"/>
        </w:rPr>
        <w:t xml:space="preserve"> where discounted cash-flows are small.</w:t>
      </w:r>
    </w:p>
    <w:p w14:paraId="4CFC1E06" w14:textId="77777777" w:rsidR="00992E06" w:rsidRDefault="00992E06" w:rsidP="00992E06">
      <w:pPr>
        <w:pStyle w:val="Standard"/>
        <w:rPr>
          <w:rFonts w:ascii="Arial Nova" w:hAnsi="Arial Nova"/>
          <w:sz w:val="20"/>
          <w:lang w:val="en-GB"/>
        </w:rPr>
      </w:pPr>
    </w:p>
    <w:p w14:paraId="7F189B9A" w14:textId="77777777" w:rsidR="00992E06" w:rsidRDefault="00992E06" w:rsidP="00992E06">
      <w:pPr>
        <w:pStyle w:val="Standard"/>
        <w:rPr>
          <w:rFonts w:ascii="Arial Nova" w:hAnsi="Arial Nova"/>
          <w:sz w:val="20"/>
          <w:lang w:val="en-GB"/>
        </w:rPr>
      </w:pPr>
      <w:r>
        <w:rPr>
          <w:rFonts w:ascii="Arial Nova" w:hAnsi="Arial Nova"/>
          <w:sz w:val="20"/>
          <w:lang w:val="en-GB"/>
        </w:rPr>
        <w:t xml:space="preserve">The price of hydrogen is set at 8€/kg and decreases to 7€/kg after 2031 in order to reflect the market consensus of the cost to produce and distribute hydrogen for shipping applications. Therefore, external market studies have been used as a benchmark: </w:t>
      </w:r>
      <w:commentRangeStart w:id="410"/>
      <w:r>
        <w:rPr>
          <w:rFonts w:ascii="Arial Nova" w:hAnsi="Arial Nova"/>
          <w:sz w:val="20"/>
          <w:lang w:val="en-GB"/>
        </w:rPr>
        <w:t>among others, Hydrogen Council and McKinsey.</w:t>
      </w:r>
      <w:commentRangeEnd w:id="410"/>
      <w:r>
        <w:rPr>
          <w:rStyle w:val="Marquedecommentaire"/>
          <w:rFonts w:ascii="Arial" w:hAnsi="Arial" w:cs="Times New Roman"/>
          <w:lang w:val="en-GB"/>
        </w:rPr>
        <w:commentReference w:id="410"/>
      </w:r>
    </w:p>
    <w:p w14:paraId="6E165176" w14:textId="77777777" w:rsidR="00992E06" w:rsidRDefault="00992E06" w:rsidP="00992E06">
      <w:pPr>
        <w:pStyle w:val="Standard"/>
        <w:rPr>
          <w:rFonts w:ascii="Arial Nova" w:hAnsi="Arial Nova"/>
          <w:sz w:val="20"/>
          <w:lang w:val="en-GB"/>
        </w:rPr>
      </w:pPr>
    </w:p>
    <w:p w14:paraId="69401912" w14:textId="77777777" w:rsidR="00992E06" w:rsidRDefault="00992E06" w:rsidP="00992E06">
      <w:pPr>
        <w:pStyle w:val="Standard"/>
        <w:rPr>
          <w:rFonts w:ascii="Arial Nova" w:hAnsi="Arial Nova"/>
          <w:sz w:val="20"/>
          <w:lang w:val="en-GB"/>
        </w:rPr>
      </w:pPr>
      <w:r>
        <w:rPr>
          <w:rFonts w:ascii="Arial Nova" w:hAnsi="Arial Nova"/>
          <w:sz w:val="20"/>
          <w:lang w:val="en-GB"/>
        </w:rPr>
        <w:t>Engie standard periods of depreciation have been used: 10 years for equipment and 15 years for buildings. These durations are common in the industry. The terminal value was assessed using the net book value of the assets at 31 December 2040, which is null.</w:t>
      </w:r>
    </w:p>
    <w:p w14:paraId="1375468C" w14:textId="4DF89160" w:rsidR="08A9C112" w:rsidRDefault="08A9C112" w:rsidP="08A9C112">
      <w:pPr>
        <w:jc w:val="both"/>
        <w:rPr>
          <w:rFonts w:eastAsia="Arial" w:cs="Arial"/>
          <w:lang w:val="en-GB"/>
        </w:rPr>
      </w:pPr>
    </w:p>
    <w:p w14:paraId="66B7F731" w14:textId="189CF71F" w:rsidR="77D82E22" w:rsidRDefault="77D82E22" w:rsidP="00947DED">
      <w:pPr>
        <w:jc w:val="both"/>
        <w:rPr>
          <w:rFonts w:eastAsia="Arial" w:cs="Arial"/>
          <w:lang w:val="en-GB"/>
        </w:rPr>
      </w:pPr>
      <w:r w:rsidRPr="08A9C112">
        <w:rPr>
          <w:rFonts w:eastAsia="Arial" w:cs="Arial"/>
          <w:lang w:val="en-GB"/>
        </w:rPr>
        <w:t xml:space="preserve">For the research and development phase, it will be a joint effort Engie and Ariane to develop a pilot and first adjustment of the 10tpd. The funding gap being Engie only therefore all the numbers are at 50%. For the first industrial demonstrator of 10 </w:t>
      </w:r>
      <w:proofErr w:type="spellStart"/>
      <w:r w:rsidRPr="08A9C112">
        <w:rPr>
          <w:rFonts w:eastAsia="Arial" w:cs="Arial"/>
          <w:lang w:val="en-GB"/>
        </w:rPr>
        <w:t>tpd</w:t>
      </w:r>
      <w:proofErr w:type="spellEnd"/>
      <w:r w:rsidRPr="08A9C112">
        <w:rPr>
          <w:rFonts w:eastAsia="Arial" w:cs="Arial"/>
          <w:lang w:val="en-GB"/>
        </w:rPr>
        <w:t xml:space="preserve"> of liquefied hydrogen, all flows are 100% and for Engie.</w:t>
      </w:r>
    </w:p>
    <w:p w14:paraId="5B0EB575" w14:textId="77777777" w:rsidR="00992E06" w:rsidRDefault="00992E06" w:rsidP="00992E06">
      <w:pPr>
        <w:pStyle w:val="Standard"/>
        <w:rPr>
          <w:rFonts w:ascii="Arial Nova" w:hAnsi="Arial Nova"/>
          <w:sz w:val="20"/>
          <w:lang w:val="en-GB"/>
        </w:rPr>
      </w:pPr>
    </w:p>
    <w:p w14:paraId="5E543540" w14:textId="04C16FF1" w:rsidR="00992E06" w:rsidRDefault="00992E06" w:rsidP="00992E06">
      <w:pPr>
        <w:pStyle w:val="Standard"/>
        <w:rPr>
          <w:rFonts w:ascii="Arial Nova" w:hAnsi="Arial Nova"/>
          <w:sz w:val="20"/>
          <w:lang w:val="en-GB"/>
        </w:rPr>
      </w:pPr>
      <w:r>
        <w:rPr>
          <w:rFonts w:ascii="Arial Nova" w:hAnsi="Arial Nova"/>
          <w:sz w:val="20"/>
          <w:lang w:val="en-GB"/>
        </w:rPr>
        <w:t xml:space="preserve">The WACC of Engie is used as the discount rate. </w:t>
      </w:r>
      <w:r w:rsidRPr="08A9C112">
        <w:rPr>
          <w:rFonts w:ascii="Arial Nova" w:hAnsi="Arial Nova"/>
          <w:sz w:val="20"/>
          <w:lang w:val="en-GB"/>
        </w:rPr>
        <w:t>It is equal to 8.3 %</w:t>
      </w:r>
      <w:r w:rsidR="0A4CA42A" w:rsidRPr="08A9C112">
        <w:rPr>
          <w:rFonts w:ascii="Arial Nova" w:hAnsi="Arial Nova"/>
          <w:sz w:val="20"/>
          <w:lang w:val="en-GB"/>
        </w:rPr>
        <w:t xml:space="preserve"> for R&amp;D phase</w:t>
      </w:r>
      <w:r w:rsidR="1562B975" w:rsidRPr="180AE88A">
        <w:rPr>
          <w:rFonts w:ascii="Arial Nova" w:hAnsi="Arial Nova"/>
          <w:sz w:val="20"/>
          <w:lang w:val="en-GB"/>
        </w:rPr>
        <w:t>.</w:t>
      </w:r>
      <w:r w:rsidR="428C72D1" w:rsidRPr="4C7C3A99">
        <w:rPr>
          <w:rFonts w:ascii="Arial Nova" w:hAnsi="Arial Nova"/>
          <w:sz w:val="20"/>
          <w:lang w:val="en-GB"/>
        </w:rPr>
        <w:t xml:space="preserve"> </w:t>
      </w:r>
      <w:r w:rsidR="1562B975" w:rsidRPr="180AE88A">
        <w:rPr>
          <w:rFonts w:ascii="Arial Nova" w:hAnsi="Arial Nova"/>
          <w:sz w:val="20"/>
          <w:lang w:val="en-GB"/>
        </w:rPr>
        <w:t>For</w:t>
      </w:r>
      <w:r w:rsidR="0A4CA42A" w:rsidRPr="08A9C112">
        <w:rPr>
          <w:rFonts w:ascii="Arial Nova" w:hAnsi="Arial Nova"/>
          <w:sz w:val="20"/>
          <w:lang w:val="en-GB"/>
        </w:rPr>
        <w:t xml:space="preserve"> the </w:t>
      </w:r>
      <w:r w:rsidR="46A15A54" w:rsidRPr="08A9C112">
        <w:rPr>
          <w:rFonts w:ascii="Arial Nova" w:hAnsi="Arial Nova"/>
          <w:sz w:val="20"/>
          <w:lang w:val="en-GB"/>
        </w:rPr>
        <w:t>industrialisation</w:t>
      </w:r>
      <w:r w:rsidR="0A4CA42A" w:rsidRPr="08A9C112">
        <w:rPr>
          <w:rFonts w:ascii="Arial Nova" w:hAnsi="Arial Nova"/>
          <w:sz w:val="20"/>
          <w:lang w:val="en-GB"/>
        </w:rPr>
        <w:t xml:space="preserve"> </w:t>
      </w:r>
      <w:r w:rsidR="26EDD048" w:rsidRPr="4C7C3A99">
        <w:rPr>
          <w:rFonts w:ascii="Arial Nova" w:hAnsi="Arial Nova"/>
          <w:sz w:val="20"/>
          <w:lang w:val="en-GB"/>
        </w:rPr>
        <w:t xml:space="preserve">phase a discount rate of </w:t>
      </w:r>
      <w:r w:rsidR="0A4CA42A" w:rsidRPr="4C7C3A99">
        <w:rPr>
          <w:rFonts w:ascii="Arial Nova" w:hAnsi="Arial Nova"/>
          <w:sz w:val="20"/>
          <w:lang w:val="en-GB"/>
        </w:rPr>
        <w:t>11</w:t>
      </w:r>
      <w:proofErr w:type="gramStart"/>
      <w:r w:rsidR="0A4CA42A" w:rsidRPr="4C7C3A99">
        <w:rPr>
          <w:rFonts w:ascii="Arial Nova" w:hAnsi="Arial Nova"/>
          <w:sz w:val="20"/>
          <w:lang w:val="en-GB"/>
        </w:rPr>
        <w:t>,6</w:t>
      </w:r>
      <w:proofErr w:type="gramEnd"/>
      <w:r w:rsidR="0A4CA42A" w:rsidRPr="4C7C3A99">
        <w:rPr>
          <w:rFonts w:ascii="Arial Nova" w:hAnsi="Arial Nova"/>
          <w:sz w:val="20"/>
          <w:lang w:val="en-GB"/>
        </w:rPr>
        <w:t xml:space="preserve">% </w:t>
      </w:r>
      <w:r w:rsidR="62605692" w:rsidRPr="7A69DCC3">
        <w:rPr>
          <w:rFonts w:ascii="Arial Nova" w:hAnsi="Arial Nova"/>
          <w:sz w:val="20"/>
          <w:lang w:val="en-GB"/>
        </w:rPr>
        <w:t xml:space="preserve"> ta</w:t>
      </w:r>
      <w:r w:rsidR="63AF1101" w:rsidRPr="7A69DCC3">
        <w:rPr>
          <w:rFonts w:ascii="Arial Nova" w:hAnsi="Arial Nova"/>
          <w:sz w:val="20"/>
          <w:lang w:val="en-GB"/>
        </w:rPr>
        <w:t>ke</w:t>
      </w:r>
      <w:r w:rsidR="55104D33" w:rsidRPr="7A69DCC3">
        <w:rPr>
          <w:rFonts w:ascii="Arial Nova" w:hAnsi="Arial Nova"/>
          <w:sz w:val="20"/>
          <w:lang w:val="en-GB"/>
        </w:rPr>
        <w:t>s</w:t>
      </w:r>
      <w:r w:rsidR="63AF1101" w:rsidRPr="0D66E975">
        <w:rPr>
          <w:rFonts w:ascii="Arial Nova" w:hAnsi="Arial Nova"/>
          <w:sz w:val="20"/>
          <w:lang w:val="en-GB"/>
        </w:rPr>
        <w:t xml:space="preserve"> into account the </w:t>
      </w:r>
      <w:r w:rsidR="6FAAE05F" w:rsidRPr="08A9C112">
        <w:rPr>
          <w:rFonts w:ascii="Arial Nova" w:hAnsi="Arial Nova"/>
          <w:sz w:val="20"/>
          <w:lang w:val="en-GB"/>
        </w:rPr>
        <w:t>additional</w:t>
      </w:r>
      <w:r w:rsidR="0A4CA42A" w:rsidRPr="08A9C112">
        <w:rPr>
          <w:rFonts w:ascii="Arial Nova" w:hAnsi="Arial Nova"/>
          <w:sz w:val="20"/>
          <w:lang w:val="en-GB"/>
        </w:rPr>
        <w:t xml:space="preserve"> </w:t>
      </w:r>
      <w:r w:rsidR="77EBC3D7" w:rsidRPr="0D66E975">
        <w:rPr>
          <w:rFonts w:ascii="Arial Nova" w:hAnsi="Arial Nova"/>
          <w:sz w:val="20"/>
          <w:lang w:val="en-GB"/>
        </w:rPr>
        <w:t xml:space="preserve">credit </w:t>
      </w:r>
      <w:r w:rsidR="0A4CA42A" w:rsidRPr="08A9C112">
        <w:rPr>
          <w:rFonts w:ascii="Arial Nova" w:hAnsi="Arial Nova"/>
          <w:sz w:val="20"/>
          <w:lang w:val="en-GB"/>
        </w:rPr>
        <w:t xml:space="preserve">risk </w:t>
      </w:r>
      <w:r w:rsidR="63CBD356" w:rsidRPr="7A573A92">
        <w:rPr>
          <w:rFonts w:ascii="Arial Nova" w:hAnsi="Arial Nova"/>
          <w:sz w:val="20"/>
          <w:lang w:val="en-GB"/>
        </w:rPr>
        <w:t>regarding</w:t>
      </w:r>
      <w:r w:rsidR="0A4CA42A" w:rsidRPr="08A9C112">
        <w:rPr>
          <w:rFonts w:ascii="Arial Nova" w:hAnsi="Arial Nova"/>
          <w:sz w:val="20"/>
          <w:lang w:val="en-GB"/>
        </w:rPr>
        <w:t xml:space="preserve"> the </w:t>
      </w:r>
      <w:r w:rsidR="079898C9" w:rsidRPr="08A9C112">
        <w:rPr>
          <w:rFonts w:ascii="Arial Nova" w:hAnsi="Arial Nova"/>
          <w:sz w:val="20"/>
          <w:lang w:val="en-GB"/>
        </w:rPr>
        <w:t>potential</w:t>
      </w:r>
      <w:r w:rsidR="041260B8" w:rsidRPr="08A9C112">
        <w:rPr>
          <w:rFonts w:ascii="Arial Nova" w:hAnsi="Arial Nova"/>
          <w:sz w:val="20"/>
          <w:lang w:val="en-GB"/>
        </w:rPr>
        <w:t xml:space="preserve"> client</w:t>
      </w:r>
      <w:r w:rsidRPr="08A9C112">
        <w:rPr>
          <w:rFonts w:ascii="Arial Nova" w:hAnsi="Arial Nova"/>
          <w:sz w:val="20"/>
          <w:lang w:val="en-GB"/>
        </w:rPr>
        <w:t>.</w:t>
      </w:r>
    </w:p>
    <w:p w14:paraId="5F8BB9BB" w14:textId="77777777" w:rsidR="00992E06" w:rsidRDefault="00992E06" w:rsidP="00992E06">
      <w:pPr>
        <w:pStyle w:val="Standard"/>
        <w:rPr>
          <w:rFonts w:ascii="Arial Nova" w:hAnsi="Arial Nova"/>
          <w:sz w:val="20"/>
          <w:lang w:val="en-GB"/>
        </w:rPr>
      </w:pPr>
    </w:p>
    <w:p w14:paraId="0E6120D7" w14:textId="112D76D4" w:rsidR="00992E06" w:rsidRDefault="00992E06" w:rsidP="00992E06">
      <w:pPr>
        <w:pStyle w:val="Standard"/>
        <w:rPr>
          <w:rFonts w:ascii="Arial Nova" w:hAnsi="Arial Nova"/>
          <w:sz w:val="20"/>
          <w:lang w:val="en-GB"/>
        </w:rPr>
      </w:pPr>
      <w:r w:rsidRPr="08A9C112">
        <w:rPr>
          <w:rFonts w:ascii="Arial Nova" w:hAnsi="Arial Nova"/>
          <w:sz w:val="20"/>
          <w:lang w:val="en-GB"/>
        </w:rPr>
        <w:t xml:space="preserve">The main material costs correspond to </w:t>
      </w:r>
      <w:r w:rsidR="6D780566" w:rsidRPr="08A9C112">
        <w:rPr>
          <w:rFonts w:ascii="Arial Nova" w:hAnsi="Arial Nova"/>
          <w:sz w:val="20"/>
          <w:lang w:val="en-GB"/>
        </w:rPr>
        <w:t xml:space="preserve">the </w:t>
      </w:r>
      <w:r w:rsidR="4FE4CD59" w:rsidRPr="6214AC30">
        <w:rPr>
          <w:rFonts w:ascii="Arial Nova" w:hAnsi="Arial Nova"/>
          <w:sz w:val="20"/>
          <w:lang w:val="en-GB"/>
        </w:rPr>
        <w:t xml:space="preserve">0,5 </w:t>
      </w:r>
      <w:proofErr w:type="spellStart"/>
      <w:r w:rsidR="4FE4CD59" w:rsidRPr="6214AC30">
        <w:rPr>
          <w:rFonts w:ascii="Arial Nova" w:hAnsi="Arial Nova"/>
          <w:sz w:val="20"/>
          <w:lang w:val="en-GB"/>
        </w:rPr>
        <w:t>tpd</w:t>
      </w:r>
      <w:proofErr w:type="spellEnd"/>
      <w:r w:rsidR="4FE4CD59" w:rsidRPr="6214AC30">
        <w:rPr>
          <w:rFonts w:ascii="Arial Nova" w:hAnsi="Arial Nova"/>
          <w:sz w:val="20"/>
          <w:lang w:val="en-GB"/>
        </w:rPr>
        <w:t xml:space="preserve"> pilot (3M€ for 50%equity) </w:t>
      </w:r>
      <w:r w:rsidR="30E87755" w:rsidRPr="6214AC30">
        <w:rPr>
          <w:rFonts w:ascii="Arial Nova" w:hAnsi="Arial Nova"/>
          <w:sz w:val="20"/>
          <w:lang w:val="en-GB"/>
        </w:rPr>
        <w:t>and for the first industrial demonstrator</w:t>
      </w:r>
      <w:r w:rsidR="508C0CE9" w:rsidRPr="6214AC30">
        <w:rPr>
          <w:rFonts w:ascii="Arial Nova" w:hAnsi="Arial Nova"/>
          <w:sz w:val="20"/>
          <w:lang w:val="en-GB"/>
        </w:rPr>
        <w:t xml:space="preserve"> at 10 </w:t>
      </w:r>
      <w:proofErr w:type="spellStart"/>
      <w:r w:rsidR="508C0CE9" w:rsidRPr="6214AC30">
        <w:rPr>
          <w:rFonts w:ascii="Arial Nova" w:hAnsi="Arial Nova"/>
          <w:sz w:val="20"/>
          <w:lang w:val="en-GB"/>
        </w:rPr>
        <w:t>tpd</w:t>
      </w:r>
      <w:proofErr w:type="spellEnd"/>
      <w:r w:rsidR="30E87755" w:rsidRPr="6214AC30">
        <w:rPr>
          <w:rFonts w:ascii="Arial Nova" w:hAnsi="Arial Nova"/>
          <w:sz w:val="20"/>
          <w:lang w:val="en-GB"/>
        </w:rPr>
        <w:t>, t</w:t>
      </w:r>
      <w:r w:rsidR="6D780566" w:rsidRPr="6214AC30">
        <w:rPr>
          <w:rFonts w:ascii="Arial Nova" w:hAnsi="Arial Nova"/>
          <w:sz w:val="20"/>
          <w:lang w:val="en-GB"/>
        </w:rPr>
        <w:t xml:space="preserve">he </w:t>
      </w:r>
      <w:r w:rsidR="6D780566" w:rsidRPr="08A9C112">
        <w:rPr>
          <w:rFonts w:ascii="Arial Nova" w:hAnsi="Arial Nova"/>
          <w:sz w:val="20"/>
          <w:lang w:val="en-GB"/>
        </w:rPr>
        <w:t>l</w:t>
      </w:r>
      <w:r w:rsidR="75A2CD6C" w:rsidRPr="08A9C112">
        <w:rPr>
          <w:rFonts w:ascii="Arial Nova" w:hAnsi="Arial Nova"/>
          <w:sz w:val="20"/>
          <w:lang w:val="en-GB"/>
        </w:rPr>
        <w:t>iquefaction unit (</w:t>
      </w:r>
      <w:r w:rsidR="4BA6CE05" w:rsidRPr="08A9C112">
        <w:rPr>
          <w:rFonts w:ascii="Arial Nova" w:hAnsi="Arial Nova"/>
          <w:sz w:val="20"/>
          <w:lang w:val="en-GB"/>
        </w:rPr>
        <w:t>27</w:t>
      </w:r>
      <w:r w:rsidR="75A2CD6C" w:rsidRPr="08A9C112">
        <w:rPr>
          <w:rFonts w:ascii="Arial Nova" w:hAnsi="Arial Nova"/>
          <w:sz w:val="20"/>
          <w:lang w:val="en-GB"/>
        </w:rPr>
        <w:t>M€)</w:t>
      </w:r>
      <w:r w:rsidR="2240B800" w:rsidRPr="08A9C112">
        <w:rPr>
          <w:rFonts w:ascii="Arial Nova" w:hAnsi="Arial Nova"/>
          <w:sz w:val="20"/>
          <w:lang w:val="en-GB"/>
        </w:rPr>
        <w:t xml:space="preserve">, </w:t>
      </w:r>
      <w:r w:rsidR="75A2CD6C" w:rsidRPr="08A9C112">
        <w:rPr>
          <w:rFonts w:ascii="Arial Nova" w:hAnsi="Arial Nova"/>
          <w:sz w:val="20"/>
          <w:lang w:val="en-GB"/>
        </w:rPr>
        <w:t>the high capacity storage (</w:t>
      </w:r>
      <w:r w:rsidR="03AAF7CD" w:rsidRPr="08A9C112">
        <w:rPr>
          <w:rFonts w:ascii="Arial Nova" w:hAnsi="Arial Nova"/>
          <w:sz w:val="20"/>
          <w:lang w:val="en-GB"/>
        </w:rPr>
        <w:t>15M€)</w:t>
      </w:r>
      <w:r w:rsidR="65E85A12" w:rsidRPr="08A9C112">
        <w:rPr>
          <w:rFonts w:ascii="Arial Nova" w:hAnsi="Arial Nova"/>
          <w:sz w:val="20"/>
          <w:lang w:val="en-GB"/>
        </w:rPr>
        <w:t>,</w:t>
      </w:r>
      <w:r w:rsidR="1EAE8905" w:rsidRPr="08A9C112">
        <w:rPr>
          <w:rFonts w:ascii="Arial Nova" w:hAnsi="Arial Nova"/>
          <w:sz w:val="20"/>
          <w:lang w:val="en-GB"/>
        </w:rPr>
        <w:t xml:space="preserve"> </w:t>
      </w:r>
      <w:r w:rsidR="03AAF7CD" w:rsidRPr="08A9C112">
        <w:rPr>
          <w:rFonts w:ascii="Arial Nova" w:hAnsi="Arial Nova"/>
          <w:sz w:val="20"/>
          <w:lang w:val="en-GB"/>
        </w:rPr>
        <w:t>the loading system (2M€)</w:t>
      </w:r>
      <w:r w:rsidR="55CBAAB5" w:rsidRPr="08A9C112">
        <w:rPr>
          <w:rFonts w:ascii="Arial Nova" w:hAnsi="Arial Nova"/>
          <w:sz w:val="20"/>
          <w:lang w:val="en-GB"/>
        </w:rPr>
        <w:t xml:space="preserve"> and the required equipment </w:t>
      </w:r>
      <w:r w:rsidR="155E714C" w:rsidRPr="08A9C112">
        <w:rPr>
          <w:rFonts w:ascii="Arial Nova" w:hAnsi="Arial Nova"/>
          <w:sz w:val="20"/>
          <w:lang w:val="en-GB"/>
        </w:rPr>
        <w:t>after operation adjustments (7M€)</w:t>
      </w:r>
      <w:commentRangeStart w:id="411"/>
      <w:commentRangeEnd w:id="411"/>
      <w:r>
        <w:rPr>
          <w:rStyle w:val="Marquedecommentaire"/>
        </w:rPr>
        <w:commentReference w:id="411"/>
      </w:r>
      <w:r>
        <w:rPr>
          <w:rFonts w:ascii="Arial Nova" w:hAnsi="Arial Nova"/>
          <w:sz w:val="20"/>
          <w:lang w:val="en-GB"/>
        </w:rPr>
        <w:t>. The project does not include off-site hydrogen production or the production of renewable energy.</w:t>
      </w:r>
    </w:p>
    <w:p w14:paraId="0F1521B9" w14:textId="065FDFCC" w:rsidR="00992E06" w:rsidRDefault="00992E06" w:rsidP="00992E06">
      <w:pPr>
        <w:pStyle w:val="Standard"/>
        <w:rPr>
          <w:rFonts w:ascii="Arial Nova" w:hAnsi="Arial Nova"/>
          <w:sz w:val="20"/>
          <w:lang w:val="en-GB"/>
        </w:rPr>
      </w:pPr>
    </w:p>
    <w:p w14:paraId="5A926C04" w14:textId="065FDFCC" w:rsidR="00081AA7" w:rsidRPr="00081AA7" w:rsidRDefault="793AAC44" w:rsidP="00081AA7">
      <w:pPr>
        <w:pStyle w:val="Standard"/>
        <w:rPr>
          <w:rFonts w:ascii="Arial Nova" w:hAnsi="Arial Nova"/>
          <w:sz w:val="20"/>
          <w:lang w:val="en-GB"/>
        </w:rPr>
      </w:pPr>
      <w:r w:rsidRPr="631BB255">
        <w:rPr>
          <w:rFonts w:ascii="Arial Nova" w:hAnsi="Arial Nova"/>
          <w:sz w:val="20"/>
          <w:lang w:val="en-GB"/>
        </w:rPr>
        <w:t>The operating costs</w:t>
      </w:r>
      <w:r w:rsidR="17C9BECA" w:rsidRPr="20134471">
        <w:rPr>
          <w:rFonts w:ascii="Arial Nova" w:hAnsi="Arial Nova"/>
          <w:sz w:val="20"/>
          <w:lang w:val="en-GB"/>
        </w:rPr>
        <w:t xml:space="preserve"> cover the </w:t>
      </w:r>
      <w:r w:rsidR="17C9BECA" w:rsidRPr="2E285F0C">
        <w:rPr>
          <w:rFonts w:ascii="Arial Nova" w:hAnsi="Arial Nova"/>
          <w:sz w:val="20"/>
          <w:lang w:val="en-GB"/>
        </w:rPr>
        <w:t>green</w:t>
      </w:r>
      <w:r w:rsidR="17C9BECA" w:rsidRPr="20134471">
        <w:rPr>
          <w:rFonts w:ascii="Arial Nova" w:hAnsi="Arial Nova"/>
          <w:sz w:val="20"/>
          <w:lang w:val="en-GB"/>
        </w:rPr>
        <w:t xml:space="preserve"> gaseous </w:t>
      </w:r>
      <w:r w:rsidR="17C9BECA" w:rsidRPr="2E285F0C">
        <w:rPr>
          <w:rFonts w:ascii="Arial Nova" w:hAnsi="Arial Nova"/>
          <w:sz w:val="20"/>
          <w:lang w:val="en-GB"/>
        </w:rPr>
        <w:t xml:space="preserve">hydrogen, </w:t>
      </w:r>
      <w:r w:rsidR="17C9BECA" w:rsidRPr="3ABB3108">
        <w:rPr>
          <w:rFonts w:ascii="Arial Nova" w:hAnsi="Arial Nova"/>
          <w:sz w:val="20"/>
          <w:lang w:val="en-GB"/>
        </w:rPr>
        <w:t>the renewables power consumption</w:t>
      </w:r>
      <w:r w:rsidR="1D03AC98" w:rsidRPr="2958A872">
        <w:rPr>
          <w:rFonts w:ascii="Arial Nova" w:hAnsi="Arial Nova"/>
          <w:sz w:val="20"/>
          <w:lang w:val="en-GB"/>
        </w:rPr>
        <w:t xml:space="preserve">, the </w:t>
      </w:r>
      <w:r w:rsidR="2DF4F476" w:rsidRPr="07CD675B">
        <w:rPr>
          <w:rFonts w:ascii="Arial Nova" w:hAnsi="Arial Nova"/>
          <w:sz w:val="20"/>
          <w:lang w:val="en-GB"/>
        </w:rPr>
        <w:t>different</w:t>
      </w:r>
      <w:r w:rsidR="3B4F69AE" w:rsidRPr="07CD675B">
        <w:rPr>
          <w:rFonts w:ascii="Arial Nova" w:hAnsi="Arial Nova"/>
          <w:sz w:val="20"/>
          <w:lang w:val="en-GB"/>
        </w:rPr>
        <w:t xml:space="preserve"> cool</w:t>
      </w:r>
      <w:r w:rsidR="40062DDA" w:rsidRPr="07CD675B">
        <w:rPr>
          <w:rFonts w:ascii="Arial Nova" w:hAnsi="Arial Nova"/>
          <w:sz w:val="20"/>
          <w:lang w:val="en-GB"/>
        </w:rPr>
        <w:t>ing</w:t>
      </w:r>
      <w:r w:rsidR="1D03AC98" w:rsidRPr="2958A872">
        <w:rPr>
          <w:rFonts w:ascii="Arial Nova" w:hAnsi="Arial Nova"/>
          <w:sz w:val="20"/>
          <w:lang w:val="en-GB"/>
        </w:rPr>
        <w:t xml:space="preserve"> and </w:t>
      </w:r>
      <w:proofErr w:type="spellStart"/>
      <w:r w:rsidR="1D03AC98" w:rsidRPr="2958A872">
        <w:rPr>
          <w:rFonts w:ascii="Arial Nova" w:hAnsi="Arial Nova"/>
          <w:sz w:val="20"/>
          <w:lang w:val="en-GB"/>
        </w:rPr>
        <w:t>inerting</w:t>
      </w:r>
      <w:proofErr w:type="spellEnd"/>
      <w:r w:rsidR="1D03AC98" w:rsidRPr="2958A872">
        <w:rPr>
          <w:rFonts w:ascii="Arial Nova" w:hAnsi="Arial Nova"/>
          <w:sz w:val="20"/>
          <w:lang w:val="en-GB"/>
        </w:rPr>
        <w:t xml:space="preserve"> gases</w:t>
      </w:r>
      <w:r w:rsidR="07AAC903" w:rsidRPr="27FF9B5B">
        <w:rPr>
          <w:rFonts w:ascii="Arial Nova" w:hAnsi="Arial Nova"/>
          <w:sz w:val="20"/>
          <w:lang w:val="en-GB"/>
        </w:rPr>
        <w:t xml:space="preserve"> and</w:t>
      </w:r>
      <w:r w:rsidR="1D03AC98" w:rsidRPr="2958A872">
        <w:rPr>
          <w:rFonts w:ascii="Arial Nova" w:hAnsi="Arial Nova"/>
          <w:sz w:val="20"/>
          <w:lang w:val="en-GB"/>
        </w:rPr>
        <w:t xml:space="preserve"> the equipment maintenance</w:t>
      </w:r>
      <w:r w:rsidR="1E646E24" w:rsidRPr="27FF9B5B">
        <w:rPr>
          <w:rFonts w:ascii="Arial Nova" w:hAnsi="Arial Nova"/>
          <w:sz w:val="20"/>
          <w:lang w:val="en-GB"/>
        </w:rPr>
        <w:t>.</w:t>
      </w:r>
    </w:p>
    <w:p w14:paraId="16E17745" w14:textId="065FDFCC" w:rsidR="631BB255" w:rsidRDefault="631BB255" w:rsidP="27FF9B5B">
      <w:pPr>
        <w:pStyle w:val="Standard"/>
        <w:rPr>
          <w:rFonts w:ascii="Arial Nova" w:hAnsi="Arial Nova"/>
          <w:sz w:val="20"/>
          <w:lang w:val="en-GB"/>
        </w:rPr>
      </w:pPr>
    </w:p>
    <w:p w14:paraId="4F2199C5" w14:textId="065FDFCC" w:rsidR="631BB255" w:rsidRDefault="1E646E24" w:rsidP="27FF9B5B">
      <w:pPr>
        <w:pStyle w:val="Standard"/>
        <w:rPr>
          <w:rFonts w:ascii="Arial Nova" w:hAnsi="Arial Nova"/>
          <w:sz w:val="20"/>
          <w:lang w:val="en-GB"/>
        </w:rPr>
      </w:pPr>
      <w:r w:rsidRPr="27FF9B5B">
        <w:rPr>
          <w:rFonts w:ascii="Arial Nova" w:hAnsi="Arial Nova"/>
          <w:sz w:val="20"/>
          <w:lang w:val="en-GB"/>
        </w:rPr>
        <w:t xml:space="preserve">Resulting from the successful demonstration of 10 </w:t>
      </w:r>
      <w:proofErr w:type="spellStart"/>
      <w:r w:rsidRPr="27FF9B5B">
        <w:rPr>
          <w:rFonts w:ascii="Arial Nova" w:hAnsi="Arial Nova"/>
          <w:sz w:val="20"/>
          <w:lang w:val="en-GB"/>
        </w:rPr>
        <w:t>tpd</w:t>
      </w:r>
      <w:proofErr w:type="spellEnd"/>
      <w:r w:rsidRPr="27FF9B5B">
        <w:rPr>
          <w:rFonts w:ascii="Arial Nova" w:hAnsi="Arial Nova"/>
          <w:sz w:val="20"/>
          <w:lang w:val="en-GB"/>
        </w:rPr>
        <w:t xml:space="preserve"> liquefaction unit with expected performance in 2030, 30 patents are expected to be sold during 2031-2040 period of time with a unit costs of 3M€ to be shared between Ariane and Engie.</w:t>
      </w:r>
    </w:p>
    <w:p w14:paraId="057B0104" w14:textId="065FDFCC" w:rsidR="631BB255" w:rsidRDefault="631BB255" w:rsidP="631BB255">
      <w:pPr>
        <w:pStyle w:val="Standard"/>
        <w:rPr>
          <w:rFonts w:ascii="Arial Nova" w:hAnsi="Arial Nova"/>
          <w:sz w:val="20"/>
          <w:lang w:val="en-GB"/>
        </w:rPr>
      </w:pPr>
    </w:p>
    <w:p w14:paraId="0466A2BC" w14:textId="51990506" w:rsidR="00992E06" w:rsidRDefault="00992E06" w:rsidP="00992E06">
      <w:pPr>
        <w:pStyle w:val="Standard"/>
        <w:rPr>
          <w:rFonts w:ascii="Arial Nova" w:hAnsi="Arial Nova"/>
          <w:sz w:val="20"/>
          <w:lang w:val="en-GB"/>
        </w:rPr>
      </w:pPr>
      <w:r w:rsidRPr="08A9C112">
        <w:rPr>
          <w:rFonts w:ascii="Arial Nova" w:hAnsi="Arial Nova"/>
          <w:sz w:val="20"/>
          <w:lang w:val="en-GB"/>
        </w:rPr>
        <w:t xml:space="preserve">Net working capital is based on </w:t>
      </w:r>
      <w:r w:rsidR="226C60E6" w:rsidRPr="08A9C112">
        <w:rPr>
          <w:rFonts w:ascii="Arial Nova" w:hAnsi="Arial Nova"/>
          <w:sz w:val="20"/>
          <w:lang w:val="en-GB"/>
        </w:rPr>
        <w:t xml:space="preserve">the payment balance with one month delay between costs of supplies, personnel, other </w:t>
      </w:r>
      <w:proofErr w:type="spellStart"/>
      <w:r w:rsidR="226C60E6" w:rsidRPr="08A9C112">
        <w:rPr>
          <w:rFonts w:ascii="Arial Nova" w:hAnsi="Arial Nova"/>
          <w:sz w:val="20"/>
          <w:lang w:val="en-GB"/>
        </w:rPr>
        <w:t>Opex</w:t>
      </w:r>
      <w:proofErr w:type="spellEnd"/>
      <w:r w:rsidR="226C60E6" w:rsidRPr="08A9C112">
        <w:rPr>
          <w:rFonts w:ascii="Arial Nova" w:hAnsi="Arial Nova"/>
          <w:sz w:val="20"/>
          <w:lang w:val="en-GB"/>
        </w:rPr>
        <w:t xml:space="preserve"> and SGA on one hand and revenues from Sales and Grants on the other hand</w:t>
      </w:r>
      <w:commentRangeStart w:id="412"/>
      <w:commentRangeEnd w:id="412"/>
      <w:r>
        <w:rPr>
          <w:rStyle w:val="Marquedecommentaire"/>
        </w:rPr>
        <w:commentReference w:id="412"/>
      </w:r>
    </w:p>
    <w:p w14:paraId="707DC41C" w14:textId="77777777" w:rsidR="00992E06" w:rsidRDefault="00992E06" w:rsidP="00992E06">
      <w:pPr>
        <w:pStyle w:val="Standard"/>
        <w:rPr>
          <w:rFonts w:ascii="Arial Nova" w:hAnsi="Arial Nova"/>
          <w:sz w:val="20"/>
          <w:lang w:val="en-GB"/>
        </w:rPr>
      </w:pPr>
    </w:p>
    <w:p w14:paraId="23D960C2" w14:textId="77777777" w:rsidR="00992E06" w:rsidRDefault="00992E06" w:rsidP="00992E06">
      <w:pPr>
        <w:pStyle w:val="Standard"/>
        <w:rPr>
          <w:rFonts w:ascii="Arial Nova" w:hAnsi="Arial Nova"/>
          <w:sz w:val="20"/>
          <w:lang w:val="en-GB"/>
        </w:rPr>
      </w:pPr>
      <w:r>
        <w:rPr>
          <w:rFonts w:ascii="Arial Nova" w:hAnsi="Arial Nova"/>
          <w:sz w:val="20"/>
          <w:lang w:val="en-GB"/>
        </w:rPr>
        <w:lastRenderedPageBreak/>
        <w:t>Tax evaluation follows a tax rate of 25 % and accumulated tax credits resulting from negative EBIT in the beginning of the project are carried forward and charged against the positive income at a later stage.</w:t>
      </w:r>
    </w:p>
    <w:p w14:paraId="6561AC3F" w14:textId="77777777" w:rsidR="00992E06" w:rsidRDefault="00992E06" w:rsidP="00992E06">
      <w:pPr>
        <w:pStyle w:val="Standard"/>
        <w:rPr>
          <w:rFonts w:ascii="Arial Nova" w:hAnsi="Arial Nova"/>
          <w:sz w:val="20"/>
          <w:lang w:val="en-GB"/>
        </w:rPr>
      </w:pPr>
    </w:p>
    <w:p w14:paraId="6F19C872" w14:textId="77777777" w:rsidR="00992E06" w:rsidRDefault="00992E06" w:rsidP="00992E06">
      <w:pPr>
        <w:pStyle w:val="Standard"/>
        <w:rPr>
          <w:rFonts w:ascii="Arial Nova" w:hAnsi="Arial Nova"/>
          <w:sz w:val="20"/>
          <w:lang w:val="en-GB"/>
        </w:rPr>
      </w:pPr>
      <w:r>
        <w:rPr>
          <w:rFonts w:ascii="Arial Nova" w:hAnsi="Arial Nova"/>
          <w:sz w:val="20"/>
          <w:lang w:val="en-GB"/>
        </w:rPr>
        <w:t>The cash flows are discounted as of 30/07/2020, which should be the date of Engie’s decision to invest in the project, conditional on receiving strong public support from France.</w:t>
      </w:r>
    </w:p>
    <w:p w14:paraId="4B2BBC44" w14:textId="77777777" w:rsidR="00992E06" w:rsidRDefault="00992E06" w:rsidP="00992E06">
      <w:pPr>
        <w:pStyle w:val="Standard"/>
        <w:rPr>
          <w:rFonts w:ascii="Arial Nova" w:hAnsi="Arial Nova"/>
          <w:sz w:val="20"/>
          <w:lang w:val="en-GB"/>
        </w:rPr>
      </w:pPr>
    </w:p>
    <w:p w14:paraId="67E26A79" w14:textId="766299DB" w:rsidR="00992E06" w:rsidRDefault="00992E06" w:rsidP="00992E06">
      <w:pPr>
        <w:pStyle w:val="Standard"/>
        <w:rPr>
          <w:rFonts w:ascii="Arial Nova" w:hAnsi="Arial Nova"/>
          <w:sz w:val="20"/>
          <w:lang w:val="en-GB"/>
        </w:rPr>
      </w:pPr>
      <w:r>
        <w:rPr>
          <w:rFonts w:ascii="Arial Nova" w:hAnsi="Arial Nova"/>
          <w:sz w:val="20"/>
          <w:lang w:val="en-GB"/>
        </w:rPr>
        <w:t xml:space="preserve">The selling, general and administrative expenses are set </w:t>
      </w:r>
      <w:commentRangeStart w:id="413"/>
      <w:r>
        <w:rPr>
          <w:rFonts w:ascii="Arial Nova" w:hAnsi="Arial Nova"/>
          <w:sz w:val="20"/>
          <w:lang w:val="en-GB"/>
        </w:rPr>
        <w:t xml:space="preserve">at </w:t>
      </w:r>
      <w:r w:rsidR="1166B40D" w:rsidRPr="08A9C112">
        <w:rPr>
          <w:rFonts w:ascii="Arial Nova" w:hAnsi="Arial Nova"/>
          <w:sz w:val="20"/>
          <w:lang w:val="en-GB"/>
        </w:rPr>
        <w:t>2</w:t>
      </w:r>
      <w:r>
        <w:rPr>
          <w:rFonts w:ascii="Arial Nova" w:hAnsi="Arial Nova"/>
          <w:sz w:val="20"/>
          <w:lang w:val="en-GB"/>
        </w:rPr>
        <w:t xml:space="preserve"> % of </w:t>
      </w:r>
      <w:commentRangeEnd w:id="413"/>
      <w:r>
        <w:rPr>
          <w:rStyle w:val="Marquedecommentaire"/>
        </w:rPr>
        <w:commentReference w:id="413"/>
      </w:r>
      <w:r>
        <w:rPr>
          <w:rFonts w:ascii="Arial Nova" w:hAnsi="Arial Nova"/>
          <w:sz w:val="20"/>
          <w:lang w:val="en-GB"/>
        </w:rPr>
        <w:t>the sales.</w:t>
      </w:r>
    </w:p>
    <w:p w14:paraId="741B81C4" w14:textId="77777777" w:rsidR="00992E06" w:rsidRDefault="00992E06" w:rsidP="00992E06">
      <w:pPr>
        <w:pStyle w:val="Standard"/>
        <w:rPr>
          <w:rFonts w:ascii="Arial Nova" w:hAnsi="Arial Nova"/>
          <w:sz w:val="20"/>
          <w:lang w:val="en-GB"/>
        </w:rPr>
      </w:pPr>
    </w:p>
    <w:p w14:paraId="5E4E25ED" w14:textId="77777777" w:rsidR="00992E06" w:rsidRDefault="00992E06" w:rsidP="00992E06">
      <w:pPr>
        <w:pStyle w:val="ITberschrift11"/>
        <w:numPr>
          <w:ilvl w:val="1"/>
          <w:numId w:val="89"/>
        </w:numPr>
        <w:rPr>
          <w:lang w:val="en-GB"/>
        </w:rPr>
      </w:pPr>
      <w:bookmarkStart w:id="414" w:name="_Toc44068446"/>
      <w:r>
        <w:rPr>
          <w:lang w:val="en-GB"/>
        </w:rPr>
        <w:t>Necessity of state aid</w:t>
      </w:r>
      <w:bookmarkEnd w:id="407"/>
      <w:bookmarkEnd w:id="408"/>
      <w:bookmarkEnd w:id="414"/>
    </w:p>
    <w:p w14:paraId="7711DA53" w14:textId="77777777" w:rsidR="00992E06" w:rsidRDefault="00992E06" w:rsidP="00992E06">
      <w:pPr>
        <w:pStyle w:val="Standard"/>
        <w:rPr>
          <w:rFonts w:ascii="Arial Nova" w:hAnsi="Arial Nova"/>
          <w:sz w:val="20"/>
          <w:lang w:val="en-GB"/>
        </w:rPr>
      </w:pPr>
      <w:bookmarkStart w:id="415" w:name="_Toc27129589"/>
      <w:r>
        <w:rPr>
          <w:rFonts w:ascii="Arial Nova" w:hAnsi="Arial Nova"/>
          <w:sz w:val="20"/>
          <w:lang w:val="en-GB"/>
        </w:rPr>
        <w:t>According to point 28 of the IPCEI Communication, the aid must not subsidize the costs of a project that an undertaking would anyhow incur and must not compensate for the normal business risk of an economic activity.</w:t>
      </w:r>
    </w:p>
    <w:p w14:paraId="02F18B35" w14:textId="77777777" w:rsidR="00992E06" w:rsidRDefault="00992E06" w:rsidP="00992E06">
      <w:pPr>
        <w:pStyle w:val="Standard"/>
        <w:rPr>
          <w:rFonts w:ascii="Arial Nova" w:hAnsi="Arial Nova"/>
          <w:sz w:val="20"/>
          <w:lang w:val="en-GB"/>
        </w:rPr>
      </w:pPr>
    </w:p>
    <w:p w14:paraId="077616D9" w14:textId="7B86080D" w:rsidR="00992E06" w:rsidRDefault="00992E06" w:rsidP="00992E06">
      <w:pPr>
        <w:pStyle w:val="Standard"/>
        <w:rPr>
          <w:rFonts w:ascii="Arial Nova" w:hAnsi="Arial Nova"/>
          <w:sz w:val="20"/>
          <w:lang w:val="en-GB"/>
        </w:rPr>
      </w:pPr>
      <w:r>
        <w:rPr>
          <w:rFonts w:ascii="Arial Nova" w:hAnsi="Arial Nova"/>
          <w:sz w:val="20"/>
          <w:lang w:val="en-GB"/>
        </w:rPr>
        <w:t xml:space="preserve">The NPV of </w:t>
      </w:r>
      <w:proofErr w:type="spellStart"/>
      <w:r>
        <w:rPr>
          <w:rFonts w:ascii="Arial Nova" w:hAnsi="Arial Nova"/>
          <w:sz w:val="20"/>
          <w:lang w:val="en-GB"/>
        </w:rPr>
        <w:t>Elhyse</w:t>
      </w:r>
      <w:proofErr w:type="spellEnd"/>
      <w:r>
        <w:rPr>
          <w:rFonts w:ascii="Arial Nova" w:hAnsi="Arial Nova"/>
          <w:sz w:val="20"/>
          <w:lang w:val="en-GB"/>
        </w:rPr>
        <w:t xml:space="preserve"> is</w:t>
      </w:r>
      <w:r w:rsidR="071B0ED5" w:rsidRPr="08A9C112">
        <w:rPr>
          <w:rFonts w:ascii="Arial Nova" w:hAnsi="Arial Nova"/>
          <w:sz w:val="20"/>
          <w:lang w:val="en-GB"/>
        </w:rPr>
        <w:t xml:space="preserve"> –</w:t>
      </w:r>
      <w:r w:rsidR="63BCEAED" w:rsidRPr="08A9C112">
        <w:rPr>
          <w:rFonts w:ascii="Arial Nova" w:hAnsi="Arial Nova"/>
          <w:sz w:val="20"/>
          <w:lang w:val="en-GB"/>
        </w:rPr>
        <w:t>23</w:t>
      </w:r>
      <w:r w:rsidR="071B0ED5" w:rsidRPr="08A9C112">
        <w:rPr>
          <w:rFonts w:ascii="Arial Nova" w:hAnsi="Arial Nova"/>
          <w:sz w:val="20"/>
          <w:lang w:val="en-GB"/>
        </w:rPr>
        <w:t>,6</w:t>
      </w:r>
      <w:r w:rsidR="63BCEAED" w:rsidRPr="08A9C112">
        <w:rPr>
          <w:rFonts w:ascii="Arial Nova" w:hAnsi="Arial Nova"/>
          <w:sz w:val="20"/>
          <w:lang w:val="en-GB"/>
        </w:rPr>
        <w:t xml:space="preserve">M€ </w:t>
      </w:r>
      <w:r>
        <w:rPr>
          <w:rFonts w:ascii="Arial Nova" w:hAnsi="Arial Nova"/>
          <w:sz w:val="20"/>
          <w:lang w:val="en-GB"/>
        </w:rPr>
        <w:t>without State aid, in a nominal scenario based on conservative and reasonable assumptions</w:t>
      </w:r>
      <w:r w:rsidR="6E676DFA" w:rsidRPr="08A9C112">
        <w:rPr>
          <w:rFonts w:ascii="Arial Nova" w:hAnsi="Arial Nova"/>
          <w:sz w:val="20"/>
          <w:lang w:val="en-GB"/>
        </w:rPr>
        <w:t xml:space="preserve"> with -9,3 M€</w:t>
      </w:r>
      <w:r w:rsidR="368FA970" w:rsidRPr="08A9C112">
        <w:rPr>
          <w:rFonts w:ascii="Arial Nova" w:hAnsi="Arial Nova"/>
          <w:sz w:val="20"/>
          <w:lang w:val="en-GB"/>
        </w:rPr>
        <w:t xml:space="preserve"> discounted at 8,3 % for the R&amp;D leg and –14,4 M€ </w:t>
      </w:r>
      <w:r w:rsidR="25FE9C87" w:rsidRPr="08A9C112">
        <w:rPr>
          <w:rFonts w:ascii="Arial Nova" w:hAnsi="Arial Nova"/>
          <w:sz w:val="20"/>
          <w:lang w:val="en-GB"/>
        </w:rPr>
        <w:t xml:space="preserve"> discounted at 11,6 % for the FID leg</w:t>
      </w:r>
      <w:r>
        <w:rPr>
          <w:rFonts w:ascii="Arial Nova" w:hAnsi="Arial Nova"/>
          <w:sz w:val="20"/>
          <w:lang w:val="en-GB"/>
        </w:rPr>
        <w:t xml:space="preserve"> This means that Engie Internal Rate of Return for this project is far below the company’s WACC (8.3%). Thus, it is clear that the State aid from France does not subsidize the costs of a project that Engie would anyhow have carried out.</w:t>
      </w:r>
    </w:p>
    <w:p w14:paraId="585724DA" w14:textId="77777777" w:rsidR="00992E06" w:rsidRDefault="00992E06" w:rsidP="00992E06">
      <w:pPr>
        <w:pStyle w:val="ITAbsatzohneNr"/>
        <w:rPr>
          <w:lang w:val="en-GB"/>
        </w:rPr>
      </w:pPr>
    </w:p>
    <w:p w14:paraId="222D9B80" w14:textId="77777777" w:rsidR="00992E06" w:rsidRDefault="00992E06" w:rsidP="00992E06">
      <w:pPr>
        <w:pStyle w:val="ITberschrift11"/>
        <w:numPr>
          <w:ilvl w:val="1"/>
          <w:numId w:val="89"/>
        </w:numPr>
        <w:rPr>
          <w:lang w:val="en-GB"/>
        </w:rPr>
      </w:pPr>
      <w:bookmarkStart w:id="416" w:name="_Toc43121511"/>
      <w:bookmarkStart w:id="417" w:name="_Toc44068447"/>
      <w:r>
        <w:rPr>
          <w:lang w:val="en-GB"/>
        </w:rPr>
        <w:t>Proportionality of state aid</w:t>
      </w:r>
      <w:bookmarkEnd w:id="415"/>
      <w:bookmarkEnd w:id="416"/>
      <w:bookmarkEnd w:id="417"/>
    </w:p>
    <w:p w14:paraId="4AB33FA9" w14:textId="77777777" w:rsidR="00992E06" w:rsidRDefault="00992E06" w:rsidP="00992E06">
      <w:pPr>
        <w:pStyle w:val="ITberschrift111"/>
        <w:numPr>
          <w:ilvl w:val="2"/>
          <w:numId w:val="89"/>
        </w:numPr>
        <w:rPr>
          <w:lang w:val="en-GB"/>
        </w:rPr>
      </w:pPr>
      <w:bookmarkStart w:id="418" w:name="_Toc43121512"/>
      <w:bookmarkStart w:id="419" w:name="_Toc27129590"/>
      <w:bookmarkStart w:id="420" w:name="_Toc44068448"/>
      <w:r>
        <w:rPr>
          <w:lang w:val="en-GB"/>
        </w:rPr>
        <w:t>Firm’s hurdle rate</w:t>
      </w:r>
      <w:bookmarkEnd w:id="418"/>
      <w:bookmarkEnd w:id="419"/>
      <w:bookmarkEnd w:id="420"/>
    </w:p>
    <w:p w14:paraId="599E1F25" w14:textId="77777777" w:rsidR="00992E06" w:rsidRDefault="00992E06" w:rsidP="00992E06">
      <w:pPr>
        <w:pStyle w:val="Standard"/>
        <w:rPr>
          <w:rFonts w:ascii="Arial Nova" w:hAnsi="Arial Nova"/>
          <w:sz w:val="20"/>
          <w:lang w:val="en-GB"/>
        </w:rPr>
      </w:pPr>
      <w:r>
        <w:rPr>
          <w:rFonts w:ascii="Arial Nova" w:hAnsi="Arial Nova"/>
          <w:sz w:val="20"/>
          <w:lang w:val="en-GB"/>
        </w:rPr>
        <w:t>According to point 30 of the IPCEI Communication, in the absence of an alternative project, the Commission will verify that the aid amount does not exceed the minimum necessary for the aided project to be sufficiently profitable, for example by making possible to achieve an IRR corresponding to the firm’s hurdle rate.</w:t>
      </w:r>
    </w:p>
    <w:p w14:paraId="221DA5BC" w14:textId="77777777" w:rsidR="00992E06" w:rsidRDefault="00992E06" w:rsidP="00992E06">
      <w:pPr>
        <w:pStyle w:val="Standard"/>
        <w:rPr>
          <w:rFonts w:ascii="Arial Nova" w:hAnsi="Arial Nova"/>
          <w:sz w:val="20"/>
          <w:lang w:val="en-GB"/>
        </w:rPr>
      </w:pPr>
    </w:p>
    <w:p w14:paraId="666BE839" w14:textId="6A84CA5D" w:rsidR="00992E06" w:rsidRDefault="00992E06" w:rsidP="00992E06">
      <w:pPr>
        <w:pStyle w:val="Standard"/>
        <w:rPr>
          <w:rFonts w:ascii="Arial Nova" w:hAnsi="Arial Nova"/>
          <w:sz w:val="20"/>
          <w:lang w:val="en-GB"/>
        </w:rPr>
      </w:pPr>
      <w:r>
        <w:rPr>
          <w:rFonts w:ascii="Arial Nova" w:hAnsi="Arial Nova"/>
          <w:sz w:val="20"/>
          <w:lang w:val="en-GB"/>
        </w:rPr>
        <w:t xml:space="preserve">Engie’ Internal Rate of Return for </w:t>
      </w:r>
      <w:proofErr w:type="spellStart"/>
      <w:r>
        <w:rPr>
          <w:rFonts w:ascii="Arial Nova" w:hAnsi="Arial Nova"/>
          <w:sz w:val="20"/>
          <w:lang w:val="en-GB"/>
        </w:rPr>
        <w:t>Elhyse</w:t>
      </w:r>
      <w:proofErr w:type="spellEnd"/>
      <w:r>
        <w:rPr>
          <w:rFonts w:ascii="Arial Nova" w:hAnsi="Arial Nova"/>
          <w:sz w:val="20"/>
          <w:lang w:val="en-GB"/>
        </w:rPr>
        <w:t xml:space="preserve"> taking into account a </w:t>
      </w:r>
      <w:r w:rsidR="1D063E3F" w:rsidRPr="08A9C112">
        <w:rPr>
          <w:rFonts w:ascii="Arial Nova" w:hAnsi="Arial Nova"/>
          <w:sz w:val="20"/>
          <w:lang w:val="en-GB"/>
        </w:rPr>
        <w:t>4</w:t>
      </w:r>
      <w:r w:rsidR="05DB4FA8" w:rsidRPr="072C306A">
        <w:rPr>
          <w:rFonts w:ascii="Arial Nova" w:hAnsi="Arial Nova"/>
          <w:sz w:val="20"/>
          <w:lang w:val="en-GB"/>
        </w:rPr>
        <w:t>9,3</w:t>
      </w:r>
      <w:r>
        <w:rPr>
          <w:rFonts w:ascii="Arial Nova" w:hAnsi="Arial Nova"/>
          <w:sz w:val="20"/>
          <w:lang w:val="en-GB"/>
        </w:rPr>
        <w:t xml:space="preserve"> M€ nominal grant from France is </w:t>
      </w:r>
      <w:r w:rsidR="0D582E17" w:rsidRPr="08C129C5">
        <w:rPr>
          <w:rFonts w:ascii="Arial Nova" w:hAnsi="Arial Nova"/>
          <w:sz w:val="20"/>
          <w:lang w:val="en-GB"/>
        </w:rPr>
        <w:t>10,2</w:t>
      </w:r>
      <w:r>
        <w:rPr>
          <w:rFonts w:ascii="Arial Nova" w:hAnsi="Arial Nova"/>
          <w:sz w:val="20"/>
          <w:lang w:val="en-GB"/>
        </w:rPr>
        <w:t xml:space="preserve"> %. This happens to be the </w:t>
      </w:r>
      <w:r w:rsidR="19A49517" w:rsidRPr="08A9C112">
        <w:rPr>
          <w:rFonts w:ascii="Arial Nova" w:hAnsi="Arial Nova"/>
          <w:sz w:val="20"/>
          <w:lang w:val="en-GB"/>
        </w:rPr>
        <w:t xml:space="preserve">weighted average </w:t>
      </w:r>
      <w:r>
        <w:rPr>
          <w:rFonts w:ascii="Arial Nova" w:hAnsi="Arial Nova"/>
          <w:sz w:val="20"/>
          <w:lang w:val="en-GB"/>
        </w:rPr>
        <w:t xml:space="preserve"> of the company’s WACC</w:t>
      </w:r>
      <w:r w:rsidR="33364F74" w:rsidRPr="08A9C112">
        <w:rPr>
          <w:rFonts w:ascii="Arial Nova" w:hAnsi="Arial Nova"/>
          <w:sz w:val="20"/>
          <w:lang w:val="en-GB"/>
        </w:rPr>
        <w:t xml:space="preserve"> </w:t>
      </w:r>
      <w:r w:rsidR="46999BDE" w:rsidRPr="08A9C112">
        <w:rPr>
          <w:rFonts w:ascii="Arial Nova" w:hAnsi="Arial Nova"/>
          <w:sz w:val="20"/>
          <w:lang w:val="en-GB"/>
        </w:rPr>
        <w:t>(</w:t>
      </w:r>
      <w:r w:rsidR="7AC77A51" w:rsidRPr="08A9C112">
        <w:rPr>
          <w:rFonts w:ascii="Arial Nova" w:hAnsi="Arial Nova"/>
          <w:sz w:val="20"/>
          <w:lang w:val="en-GB"/>
        </w:rPr>
        <w:t xml:space="preserve">8,3%) </w:t>
      </w:r>
      <w:r w:rsidR="33364F74" w:rsidRPr="08A9C112">
        <w:rPr>
          <w:rFonts w:ascii="Arial Nova" w:hAnsi="Arial Nova"/>
          <w:sz w:val="20"/>
          <w:lang w:val="en-GB"/>
        </w:rPr>
        <w:t xml:space="preserve">for the R&amp;D and  </w:t>
      </w:r>
      <w:r w:rsidR="4FEDFBCB" w:rsidRPr="000231ED">
        <w:rPr>
          <w:rFonts w:ascii="Arial Nova" w:hAnsi="Arial Nova"/>
          <w:sz w:val="20"/>
          <w:lang w:val="en-GB"/>
        </w:rPr>
        <w:t>company’s WACC</w:t>
      </w:r>
      <w:r w:rsidR="4FEDFBCB" w:rsidRPr="08A9C112">
        <w:rPr>
          <w:rFonts w:ascii="Arial Nova" w:hAnsi="Arial Nova"/>
          <w:sz w:val="20"/>
          <w:lang w:val="en-GB"/>
        </w:rPr>
        <w:t xml:space="preserve"> with</w:t>
      </w:r>
      <w:r w:rsidR="33364F74" w:rsidRPr="08A9C112">
        <w:rPr>
          <w:rFonts w:ascii="Arial Nova" w:hAnsi="Arial Nova"/>
          <w:sz w:val="20"/>
          <w:lang w:val="en-GB"/>
        </w:rPr>
        <w:t xml:space="preserve"> an additional risk of the potential client</w:t>
      </w:r>
      <w:r w:rsidR="40CEEF59" w:rsidRPr="08A9C112">
        <w:rPr>
          <w:rFonts w:ascii="Arial Nova" w:hAnsi="Arial Nova"/>
          <w:sz w:val="20"/>
          <w:lang w:val="en-GB"/>
        </w:rPr>
        <w:t xml:space="preserve"> for the FID phase (11,6%</w:t>
      </w:r>
      <w:r w:rsidR="33364F74" w:rsidRPr="08A9C112">
        <w:rPr>
          <w:rFonts w:ascii="Arial Nova" w:hAnsi="Arial Nova"/>
          <w:sz w:val="20"/>
          <w:lang w:val="en-GB"/>
        </w:rPr>
        <w:t>)</w:t>
      </w:r>
      <w:r w:rsidRPr="08A9C112">
        <w:rPr>
          <w:rFonts w:ascii="Arial Nova" w:hAnsi="Arial Nova"/>
          <w:sz w:val="20"/>
          <w:lang w:val="en-GB"/>
        </w:rPr>
        <w:t>.</w:t>
      </w:r>
      <w:r>
        <w:rPr>
          <w:rFonts w:ascii="Arial Nova" w:hAnsi="Arial Nova"/>
          <w:sz w:val="20"/>
          <w:lang w:val="en-GB"/>
        </w:rPr>
        <w:t xml:space="preserve"> Thus, the required State aid would just provide the necessary incentive to enable Engie to launch these highly ambitious and long-term R&amp;D and FID activities, by raising the IRR at the level of the WACC. The State aid does not confer extra profits for the company, it is proportionate.</w:t>
      </w:r>
    </w:p>
    <w:p w14:paraId="54B8C51F" w14:textId="77777777" w:rsidR="00992E06" w:rsidRDefault="00992E06" w:rsidP="00992E06">
      <w:pPr>
        <w:pStyle w:val="ITAbsatzohneNr"/>
        <w:rPr>
          <w:lang w:val="en-GB"/>
        </w:rPr>
      </w:pPr>
    </w:p>
    <w:p w14:paraId="4F6F1E1D" w14:textId="77777777" w:rsidR="00992E06" w:rsidRDefault="00992E06" w:rsidP="00992E06">
      <w:pPr>
        <w:pStyle w:val="ITberschrift111"/>
        <w:numPr>
          <w:ilvl w:val="2"/>
          <w:numId w:val="89"/>
        </w:numPr>
        <w:rPr>
          <w:lang w:val="en-GB"/>
        </w:rPr>
      </w:pPr>
      <w:bookmarkStart w:id="421" w:name="_Toc43121513"/>
      <w:bookmarkStart w:id="422" w:name="_Toc27129591"/>
      <w:bookmarkStart w:id="423" w:name="_Toc44068449"/>
      <w:r>
        <w:rPr>
          <w:lang w:val="en-GB"/>
        </w:rPr>
        <w:t>Project’s funding gap</w:t>
      </w:r>
      <w:bookmarkEnd w:id="421"/>
      <w:bookmarkEnd w:id="422"/>
      <w:bookmarkEnd w:id="423"/>
    </w:p>
    <w:p w14:paraId="74E30EEE" w14:textId="77777777" w:rsidR="00992E06" w:rsidRDefault="00992E06" w:rsidP="00992E06">
      <w:pPr>
        <w:pStyle w:val="Standard"/>
        <w:rPr>
          <w:rFonts w:ascii="Arial Nova" w:hAnsi="Arial Nova"/>
          <w:sz w:val="20"/>
          <w:lang w:val="en-GB"/>
        </w:rPr>
      </w:pPr>
      <w:r>
        <w:rPr>
          <w:rFonts w:ascii="Arial Nova" w:hAnsi="Arial Nova"/>
          <w:sz w:val="20"/>
          <w:lang w:val="en-GB"/>
        </w:rPr>
        <w:t>According to point 31 of the IPCEI Communication, the maximum aid level will be determined with regards to the identified funding gap in relation to the eligible costs. The funding gap refers to the difference between the positive and negative cash flows over the lifetime of the investment, discounted to their current value on the basis of an appropriate discount factor reflecting the rate of return necessary for the beneficiary to carry out the project notably in view of the risks involved.</w:t>
      </w:r>
    </w:p>
    <w:p w14:paraId="45C0BCD8" w14:textId="77777777" w:rsidR="00992E06" w:rsidRDefault="00992E06" w:rsidP="00992E06">
      <w:pPr>
        <w:pStyle w:val="Standard"/>
        <w:rPr>
          <w:rFonts w:ascii="Arial Nova" w:hAnsi="Arial Nova"/>
          <w:sz w:val="20"/>
          <w:lang w:val="en-GB"/>
        </w:rPr>
      </w:pPr>
    </w:p>
    <w:p w14:paraId="0E197207" w14:textId="76F27F41" w:rsidR="00992E06" w:rsidRDefault="00992E06" w:rsidP="00992E06">
      <w:pPr>
        <w:pStyle w:val="Standard"/>
        <w:rPr>
          <w:rFonts w:ascii="Arial Nova" w:hAnsi="Arial Nova"/>
          <w:sz w:val="20"/>
          <w:lang w:val="en-GB"/>
        </w:rPr>
      </w:pPr>
      <w:r>
        <w:rPr>
          <w:rFonts w:ascii="Arial Nova" w:hAnsi="Arial Nova"/>
          <w:sz w:val="20"/>
          <w:lang w:val="en-GB"/>
        </w:rPr>
        <w:t>Engie funding gap for the IPCEI, calculated as the discounted difference between the positive and negative cash flows over the lifetime of the IPCEI on Hydrogen, amounts to -</w:t>
      </w:r>
      <w:r w:rsidR="4E1EBAC5" w:rsidRPr="08A9C112">
        <w:rPr>
          <w:rFonts w:ascii="Arial Nova" w:hAnsi="Arial Nova"/>
          <w:sz w:val="20"/>
          <w:lang w:val="en-GB"/>
        </w:rPr>
        <w:t>23,6</w:t>
      </w:r>
      <w:r>
        <w:rPr>
          <w:rFonts w:ascii="Arial Nova" w:hAnsi="Arial Nova"/>
          <w:sz w:val="20"/>
          <w:lang w:val="en-GB"/>
        </w:rPr>
        <w:t> M€ (with a discount rate of 8.3 % equal to the company’s WACC</w:t>
      </w:r>
      <w:r w:rsidR="0FC90A12" w:rsidRPr="08A9C112">
        <w:rPr>
          <w:rFonts w:ascii="Arial Nova" w:hAnsi="Arial Nova"/>
          <w:sz w:val="20"/>
          <w:lang w:val="en-GB"/>
        </w:rPr>
        <w:t xml:space="preserve"> for the R&amp;D and 11,6% for the FID phase </w:t>
      </w:r>
      <w:r w:rsidR="6AA54390" w:rsidRPr="08A9C112">
        <w:rPr>
          <w:rFonts w:ascii="Arial Nova" w:hAnsi="Arial Nova"/>
          <w:sz w:val="20"/>
          <w:lang w:val="en-GB"/>
        </w:rPr>
        <w:t>accounting</w:t>
      </w:r>
      <w:r w:rsidR="0FC90A12" w:rsidRPr="08A9C112">
        <w:rPr>
          <w:rFonts w:ascii="Arial Nova" w:hAnsi="Arial Nova"/>
          <w:sz w:val="20"/>
          <w:lang w:val="en-GB"/>
        </w:rPr>
        <w:t xml:space="preserve"> f</w:t>
      </w:r>
      <w:r w:rsidR="5A754640" w:rsidRPr="08A9C112">
        <w:rPr>
          <w:rFonts w:ascii="Arial Nova" w:hAnsi="Arial Nova"/>
          <w:sz w:val="20"/>
          <w:lang w:val="en-GB"/>
        </w:rPr>
        <w:t>or</w:t>
      </w:r>
      <w:r w:rsidR="0FC90A12" w:rsidRPr="08A9C112">
        <w:rPr>
          <w:rFonts w:ascii="Arial Nova" w:hAnsi="Arial Nova"/>
          <w:sz w:val="20"/>
          <w:lang w:val="en-GB"/>
        </w:rPr>
        <w:t xml:space="preserve"> an </w:t>
      </w:r>
      <w:r w:rsidR="5FBDB19C" w:rsidRPr="08A9C112">
        <w:rPr>
          <w:rFonts w:ascii="Arial Nova" w:hAnsi="Arial Nova"/>
          <w:sz w:val="20"/>
          <w:lang w:val="en-GB"/>
        </w:rPr>
        <w:t>additional</w:t>
      </w:r>
      <w:r w:rsidR="0FC90A12" w:rsidRPr="08A9C112">
        <w:rPr>
          <w:rFonts w:ascii="Arial Nova" w:hAnsi="Arial Nova"/>
          <w:sz w:val="20"/>
          <w:lang w:val="en-GB"/>
        </w:rPr>
        <w:t xml:space="preserve"> risk of t</w:t>
      </w:r>
      <w:r w:rsidR="13F15183" w:rsidRPr="08A9C112">
        <w:rPr>
          <w:rFonts w:ascii="Arial Nova" w:hAnsi="Arial Nova"/>
          <w:sz w:val="20"/>
          <w:lang w:val="en-GB"/>
        </w:rPr>
        <w:t>he</w:t>
      </w:r>
      <w:r w:rsidR="0FC90A12" w:rsidRPr="08A9C112">
        <w:rPr>
          <w:rFonts w:ascii="Arial Nova" w:hAnsi="Arial Nova"/>
          <w:sz w:val="20"/>
          <w:lang w:val="en-GB"/>
        </w:rPr>
        <w:t xml:space="preserve"> </w:t>
      </w:r>
      <w:r w:rsidR="584B3FB0" w:rsidRPr="08A9C112">
        <w:rPr>
          <w:rFonts w:ascii="Arial Nova" w:hAnsi="Arial Nova"/>
          <w:sz w:val="20"/>
          <w:lang w:val="en-GB"/>
        </w:rPr>
        <w:t>potential</w:t>
      </w:r>
      <w:r w:rsidR="0FC90A12" w:rsidRPr="08A9C112">
        <w:rPr>
          <w:rFonts w:ascii="Arial Nova" w:hAnsi="Arial Nova"/>
          <w:sz w:val="20"/>
          <w:lang w:val="en-GB"/>
        </w:rPr>
        <w:t xml:space="preserve"> client</w:t>
      </w:r>
      <w:r>
        <w:rPr>
          <w:rFonts w:ascii="Arial Nova" w:hAnsi="Arial Nova"/>
          <w:sz w:val="20"/>
          <w:lang w:val="en-GB"/>
        </w:rPr>
        <w:t>).</w:t>
      </w:r>
    </w:p>
    <w:p w14:paraId="01383BEE" w14:textId="77777777" w:rsidR="00992E06" w:rsidRDefault="00992E06" w:rsidP="00992E06">
      <w:pPr>
        <w:pStyle w:val="Standard"/>
        <w:rPr>
          <w:rFonts w:ascii="Arial Nova" w:hAnsi="Arial Nova"/>
          <w:sz w:val="20"/>
          <w:lang w:val="en-GB"/>
        </w:rPr>
      </w:pPr>
    </w:p>
    <w:p w14:paraId="655FD494" w14:textId="03543CA3" w:rsidR="00992E06" w:rsidRDefault="00992E06" w:rsidP="00992E06">
      <w:pPr>
        <w:pStyle w:val="Standard"/>
        <w:rPr>
          <w:rFonts w:ascii="Arial Nova" w:hAnsi="Arial Nova"/>
          <w:sz w:val="20"/>
          <w:lang w:val="en-GB"/>
        </w:rPr>
      </w:pPr>
      <w:r>
        <w:rPr>
          <w:rFonts w:ascii="Arial Nova" w:hAnsi="Arial Nova"/>
          <w:sz w:val="20"/>
          <w:lang w:val="en-GB"/>
        </w:rPr>
        <w:t xml:space="preserve">The State aid granted to Engie in France, in the form of a direct grant amounting to </w:t>
      </w:r>
      <w:r w:rsidR="5B8F61DF" w:rsidRPr="5BF9D2B6">
        <w:rPr>
          <w:rFonts w:ascii="Arial Nova" w:hAnsi="Arial Nova"/>
          <w:sz w:val="20"/>
          <w:lang w:val="en-GB"/>
        </w:rPr>
        <w:t>49,3</w:t>
      </w:r>
      <w:r>
        <w:rPr>
          <w:rFonts w:ascii="Arial Nova" w:hAnsi="Arial Nova"/>
          <w:sz w:val="20"/>
          <w:lang w:val="en-GB"/>
        </w:rPr>
        <w:t xml:space="preserve"> M€ nominal, has a post-tax Net Present Value of </w:t>
      </w:r>
      <w:r w:rsidR="052B7DCA" w:rsidRPr="08A9C112">
        <w:rPr>
          <w:rFonts w:ascii="Arial Nova" w:hAnsi="Arial Nova"/>
          <w:sz w:val="20"/>
          <w:lang w:val="en-GB"/>
        </w:rPr>
        <w:t>23,6</w:t>
      </w:r>
      <w:r>
        <w:rPr>
          <w:rFonts w:ascii="Arial Nova" w:hAnsi="Arial Nova"/>
          <w:sz w:val="20"/>
          <w:lang w:val="en-GB"/>
        </w:rPr>
        <w:t xml:space="preserve"> M€. Thus, it is exactly equal to the funding gap; the State aid is proportionate.</w:t>
      </w:r>
    </w:p>
    <w:p w14:paraId="286B17AC" w14:textId="77777777" w:rsidR="00992E06" w:rsidRDefault="00992E06" w:rsidP="00992E06">
      <w:pPr>
        <w:pStyle w:val="ITAbsatzohneNr"/>
        <w:spacing w:after="120"/>
        <w:jc w:val="both"/>
        <w:rPr>
          <w:i/>
          <w:lang w:val="en-GB"/>
        </w:rPr>
      </w:pPr>
    </w:p>
    <w:p w14:paraId="2F77E1A0" w14:textId="77777777" w:rsidR="00992E06" w:rsidRDefault="00992E06" w:rsidP="00992E06">
      <w:pPr>
        <w:pStyle w:val="ITberschrift111"/>
        <w:numPr>
          <w:ilvl w:val="2"/>
          <w:numId w:val="89"/>
        </w:numPr>
        <w:rPr>
          <w:lang w:val="en-GB"/>
        </w:rPr>
      </w:pPr>
      <w:bookmarkStart w:id="424" w:name="_Toc43121514"/>
      <w:bookmarkStart w:id="425" w:name="_Toc27129592"/>
      <w:bookmarkStart w:id="426" w:name="_Toc44068450"/>
      <w:r>
        <w:rPr>
          <w:lang w:val="en-GB"/>
        </w:rPr>
        <w:t>State aid intensity</w:t>
      </w:r>
      <w:bookmarkEnd w:id="424"/>
      <w:bookmarkEnd w:id="425"/>
      <w:bookmarkEnd w:id="426"/>
    </w:p>
    <w:p w14:paraId="25177D2F" w14:textId="052A3FBE" w:rsidR="00992E06" w:rsidRDefault="00992E06" w:rsidP="00992E06">
      <w:pPr>
        <w:pStyle w:val="Standard"/>
        <w:rPr>
          <w:rFonts w:ascii="Arial Nova" w:hAnsi="Arial Nova"/>
          <w:sz w:val="20"/>
          <w:lang w:val="en-GB"/>
        </w:rPr>
      </w:pPr>
      <w:r>
        <w:rPr>
          <w:rFonts w:ascii="Arial Nova" w:hAnsi="Arial Nova"/>
          <w:sz w:val="20"/>
          <w:lang w:val="en-GB"/>
        </w:rPr>
        <w:t xml:space="preserve">The eligible costs to carry out the proposed activities are calculated only to the level necessary for achieving the project objectives. They consist in feasibility studies, personnel costs and equipment / building costs the details of which are provided in section 1.8. For equipment and buildings, the Capex have been considered as eligible (see section </w:t>
      </w:r>
      <w:r>
        <w:rPr>
          <w:rFonts w:ascii="Arial Nova" w:hAnsi="Arial Nova"/>
          <w:sz w:val="20"/>
          <w:lang w:val="en-GB"/>
        </w:rPr>
        <w:fldChar w:fldCharType="begin"/>
      </w:r>
      <w:r>
        <w:rPr>
          <w:rFonts w:ascii="Arial Nova" w:hAnsi="Arial Nova"/>
          <w:sz w:val="20"/>
          <w:lang w:val="en-GB"/>
        </w:rPr>
        <w:instrText xml:space="preserve"> REF _Ref42780950 \r \h </w:instrText>
      </w:r>
      <w:r w:rsidR="006D3392">
        <w:rPr>
          <w:rFonts w:ascii="Arial Nova" w:hAnsi="Arial Nova"/>
          <w:sz w:val="20"/>
          <w:lang w:val="en-GB"/>
        </w:rPr>
        <w:instrText xml:space="preserve"> \* MERGEFORMAT </w:instrText>
      </w:r>
      <w:r>
        <w:rPr>
          <w:rFonts w:ascii="Arial Nova" w:hAnsi="Arial Nova"/>
          <w:sz w:val="20"/>
          <w:lang w:val="en-GB"/>
        </w:rPr>
      </w:r>
      <w:r>
        <w:rPr>
          <w:rFonts w:ascii="Arial Nova" w:hAnsi="Arial Nova"/>
          <w:sz w:val="20"/>
          <w:lang w:val="en-GB"/>
        </w:rPr>
        <w:fldChar w:fldCharType="separate"/>
      </w:r>
      <w:proofErr w:type="spellStart"/>
      <w:proofErr w:type="gramStart"/>
      <w:r w:rsidR="00107810" w:rsidRPr="006D3392">
        <w:rPr>
          <w:rFonts w:ascii="Arial Nova" w:hAnsi="Arial Nova"/>
          <w:b/>
          <w:sz w:val="20"/>
          <w:highlight w:val="yellow"/>
        </w:rPr>
        <w:t>Erreur</w:t>
      </w:r>
      <w:proofErr w:type="spellEnd"/>
      <w:r w:rsidR="00107810" w:rsidRPr="006D3392">
        <w:rPr>
          <w:rFonts w:ascii="Arial Nova" w:hAnsi="Arial Nova"/>
          <w:b/>
          <w:sz w:val="20"/>
          <w:highlight w:val="yellow"/>
        </w:rPr>
        <w:t> !</w:t>
      </w:r>
      <w:proofErr w:type="gramEnd"/>
      <w:r w:rsidR="00107810" w:rsidRPr="006D3392">
        <w:rPr>
          <w:rFonts w:ascii="Arial Nova" w:hAnsi="Arial Nova"/>
          <w:b/>
          <w:sz w:val="20"/>
          <w:highlight w:val="yellow"/>
        </w:rPr>
        <w:t xml:space="preserve"> </w:t>
      </w:r>
      <w:proofErr w:type="gramStart"/>
      <w:r w:rsidR="00107810" w:rsidRPr="006D3392">
        <w:rPr>
          <w:rFonts w:ascii="Arial Nova" w:hAnsi="Arial Nova"/>
          <w:b/>
          <w:sz w:val="20"/>
          <w:highlight w:val="yellow"/>
        </w:rPr>
        <w:t xml:space="preserve">Source du </w:t>
      </w:r>
      <w:proofErr w:type="spellStart"/>
      <w:r w:rsidR="00107810" w:rsidRPr="006D3392">
        <w:rPr>
          <w:rFonts w:ascii="Arial Nova" w:hAnsi="Arial Nova"/>
          <w:b/>
          <w:sz w:val="20"/>
          <w:highlight w:val="yellow"/>
        </w:rPr>
        <w:t>renvoi</w:t>
      </w:r>
      <w:proofErr w:type="spellEnd"/>
      <w:r w:rsidR="00107810" w:rsidRPr="006D3392">
        <w:rPr>
          <w:rFonts w:ascii="Arial Nova" w:hAnsi="Arial Nova"/>
          <w:b/>
          <w:sz w:val="20"/>
          <w:highlight w:val="yellow"/>
        </w:rPr>
        <w:t xml:space="preserve"> </w:t>
      </w:r>
      <w:proofErr w:type="spellStart"/>
      <w:r w:rsidR="00107810" w:rsidRPr="006D3392">
        <w:rPr>
          <w:rFonts w:ascii="Arial Nova" w:hAnsi="Arial Nova"/>
          <w:b/>
          <w:sz w:val="20"/>
          <w:highlight w:val="yellow"/>
        </w:rPr>
        <w:t>introuvable</w:t>
      </w:r>
      <w:proofErr w:type="spellEnd"/>
      <w:r w:rsidR="00107810" w:rsidRPr="00E33A23">
        <w:rPr>
          <w:rFonts w:ascii="Arial Nova" w:hAnsi="Arial Nova"/>
          <w:b/>
          <w:sz w:val="20"/>
        </w:rPr>
        <w:t>.</w:t>
      </w:r>
      <w:proofErr w:type="gramEnd"/>
      <w:r>
        <w:rPr>
          <w:rFonts w:ascii="Arial Nova" w:hAnsi="Arial Nova"/>
          <w:sz w:val="20"/>
          <w:lang w:val="en-GB"/>
        </w:rPr>
        <w:fldChar w:fldCharType="end"/>
      </w:r>
      <w:r>
        <w:rPr>
          <w:rFonts w:ascii="Arial Nova" w:hAnsi="Arial Nova"/>
          <w:sz w:val="20"/>
          <w:lang w:val="en-GB"/>
        </w:rPr>
        <w:t xml:space="preserve"> above).</w:t>
      </w:r>
    </w:p>
    <w:p w14:paraId="112A478C" w14:textId="77777777" w:rsidR="00992E06" w:rsidRDefault="00992E06" w:rsidP="00992E06">
      <w:pPr>
        <w:pStyle w:val="Standard"/>
        <w:rPr>
          <w:rFonts w:ascii="Arial Nova" w:hAnsi="Arial Nova"/>
          <w:sz w:val="20"/>
          <w:lang w:val="en-GB"/>
        </w:rPr>
      </w:pPr>
    </w:p>
    <w:p w14:paraId="1E0786AD" w14:textId="669B7428" w:rsidR="00992E06" w:rsidRDefault="00992E06" w:rsidP="00992E06">
      <w:pPr>
        <w:pStyle w:val="Standard"/>
        <w:rPr>
          <w:rFonts w:ascii="Arial Nova" w:hAnsi="Arial Nova"/>
          <w:sz w:val="20"/>
          <w:lang w:val="en-GB"/>
        </w:rPr>
      </w:pPr>
      <w:r>
        <w:rPr>
          <w:rFonts w:ascii="Arial Nova" w:hAnsi="Arial Nova"/>
          <w:sz w:val="20"/>
          <w:lang w:val="en-GB"/>
        </w:rPr>
        <w:t>The total amount eligible costs amount to 5</w:t>
      </w:r>
      <w:r w:rsidR="0C61DAC2" w:rsidRPr="08A9C112">
        <w:rPr>
          <w:rFonts w:ascii="Arial Nova" w:hAnsi="Arial Nova"/>
          <w:sz w:val="20"/>
          <w:lang w:val="en-GB"/>
        </w:rPr>
        <w:t>5,8</w:t>
      </w:r>
      <w:r>
        <w:rPr>
          <w:rFonts w:ascii="Arial Nova" w:hAnsi="Arial Nova"/>
          <w:sz w:val="20"/>
          <w:lang w:val="en-GB"/>
        </w:rPr>
        <w:t> M€.</w:t>
      </w:r>
    </w:p>
    <w:p w14:paraId="21C652E5" w14:textId="77777777" w:rsidR="00992E06" w:rsidRDefault="00992E06" w:rsidP="00992E06">
      <w:pPr>
        <w:pStyle w:val="Standard"/>
        <w:rPr>
          <w:rFonts w:ascii="Arial Nova" w:hAnsi="Arial Nova"/>
          <w:sz w:val="20"/>
          <w:lang w:val="en-GB"/>
        </w:rPr>
      </w:pPr>
    </w:p>
    <w:p w14:paraId="5066EFEF" w14:textId="0BEFD2AF" w:rsidR="00992E06" w:rsidRDefault="00992E06" w:rsidP="00992E06">
      <w:pPr>
        <w:pStyle w:val="Standard"/>
        <w:rPr>
          <w:rFonts w:ascii="Arial Nova" w:hAnsi="Arial Nova"/>
          <w:sz w:val="20"/>
          <w:lang w:val="en-GB"/>
        </w:rPr>
      </w:pPr>
      <w:r>
        <w:rPr>
          <w:rFonts w:ascii="Arial Nova" w:hAnsi="Arial Nova"/>
          <w:sz w:val="20"/>
          <w:lang w:val="en-GB"/>
        </w:rPr>
        <w:t>Thus, the required grant (</w:t>
      </w:r>
      <w:r w:rsidR="0E38AEF7" w:rsidRPr="08A9C112">
        <w:rPr>
          <w:rFonts w:ascii="Arial Nova" w:hAnsi="Arial Nova"/>
          <w:sz w:val="20"/>
          <w:lang w:val="en-GB"/>
        </w:rPr>
        <w:t>4</w:t>
      </w:r>
      <w:r w:rsidR="2E3F5AE8" w:rsidRPr="2652E2BC">
        <w:rPr>
          <w:rFonts w:ascii="Arial Nova" w:hAnsi="Arial Nova"/>
          <w:sz w:val="20"/>
          <w:lang w:val="en-GB"/>
        </w:rPr>
        <w:t>9,3</w:t>
      </w:r>
      <w:r w:rsidR="240A8D86" w:rsidRPr="2652E2BC">
        <w:rPr>
          <w:rFonts w:ascii="Arial Nova" w:hAnsi="Arial Nova"/>
          <w:sz w:val="20"/>
          <w:lang w:val="en-GB"/>
        </w:rPr>
        <w:t>M</w:t>
      </w:r>
      <w:r>
        <w:rPr>
          <w:rFonts w:ascii="Arial Nova" w:hAnsi="Arial Nova"/>
          <w:sz w:val="20"/>
          <w:lang w:val="en-GB"/>
        </w:rPr>
        <w:t xml:space="preserve">€) is limited to </w:t>
      </w:r>
      <w:r w:rsidR="4A0B294B" w:rsidRPr="56C74ABA">
        <w:rPr>
          <w:rFonts w:ascii="Arial Nova" w:hAnsi="Arial Nova"/>
          <w:sz w:val="20"/>
          <w:lang w:val="en-GB"/>
        </w:rPr>
        <w:t>84</w:t>
      </w:r>
      <w:r w:rsidR="4A0B294B" w:rsidRPr="5BF9D2B6">
        <w:rPr>
          <w:rFonts w:ascii="Arial Nova" w:hAnsi="Arial Nova"/>
          <w:sz w:val="20"/>
          <w:lang w:val="en-GB"/>
        </w:rPr>
        <w:t>,3</w:t>
      </w:r>
      <w:r>
        <w:rPr>
          <w:rFonts w:ascii="Arial Nova" w:hAnsi="Arial Nova"/>
          <w:sz w:val="20"/>
          <w:lang w:val="en-GB"/>
        </w:rPr>
        <w:t>% of the eligible costs, which is far below the threshold of 100 % set by point 31 of the IPCEI Communication.</w:t>
      </w:r>
    </w:p>
    <w:p w14:paraId="180F8E60" w14:textId="77777777" w:rsidR="00992E06" w:rsidRDefault="00992E06" w:rsidP="00992E06">
      <w:pPr>
        <w:pStyle w:val="ITAbsatzohneNr"/>
        <w:rPr>
          <w:lang w:val="en-GB"/>
        </w:rPr>
      </w:pPr>
    </w:p>
    <w:p w14:paraId="27D5B797" w14:textId="77777777" w:rsidR="00992E06" w:rsidRDefault="00992E06" w:rsidP="00992E06">
      <w:pPr>
        <w:pStyle w:val="ITberschrift111"/>
        <w:numPr>
          <w:ilvl w:val="2"/>
          <w:numId w:val="89"/>
        </w:numPr>
        <w:rPr>
          <w:lang w:val="en-GB"/>
        </w:rPr>
      </w:pPr>
      <w:bookmarkStart w:id="427" w:name="_Toc43121515"/>
      <w:bookmarkStart w:id="428" w:name="_Toc27129593"/>
      <w:bookmarkStart w:id="429" w:name="_Toc44068451"/>
      <w:r>
        <w:rPr>
          <w:lang w:val="en-GB"/>
        </w:rPr>
        <w:t>State aid cumulation</w:t>
      </w:r>
      <w:bookmarkEnd w:id="427"/>
      <w:bookmarkEnd w:id="428"/>
      <w:bookmarkEnd w:id="429"/>
    </w:p>
    <w:p w14:paraId="4CF0F6F8" w14:textId="77777777" w:rsidR="00992E06" w:rsidRDefault="00992E06" w:rsidP="00992E06">
      <w:pPr>
        <w:pStyle w:val="Standard"/>
        <w:rPr>
          <w:rFonts w:ascii="Arial Nova" w:hAnsi="Arial Nova"/>
          <w:sz w:val="20"/>
          <w:lang w:val="en-GB"/>
        </w:rPr>
      </w:pPr>
      <w:r>
        <w:rPr>
          <w:rFonts w:ascii="Arial Nova" w:hAnsi="Arial Nova"/>
          <w:sz w:val="20"/>
          <w:lang w:val="en-GB"/>
        </w:rPr>
        <w:t>In the light of the beneficiary's declarations and to the knowledge of the French authorities, Engie does not receive any State aid other than that indicated in point 2.2 of this notification to finance its share of work under the IPCEI on Hydrogen.</w:t>
      </w:r>
    </w:p>
    <w:p w14:paraId="533F5D23" w14:textId="77777777" w:rsidR="00992E06" w:rsidRDefault="00992E06" w:rsidP="00992E06">
      <w:pPr>
        <w:pStyle w:val="ITAbsatzohneNr"/>
        <w:rPr>
          <w:lang w:val="en-GB"/>
        </w:rPr>
      </w:pPr>
    </w:p>
    <w:p w14:paraId="40E4E7C6" w14:textId="77777777" w:rsidR="00992E06" w:rsidRDefault="00992E06" w:rsidP="00992E06">
      <w:pPr>
        <w:pStyle w:val="ITberschrift111"/>
        <w:numPr>
          <w:ilvl w:val="2"/>
          <w:numId w:val="89"/>
        </w:numPr>
        <w:rPr>
          <w:lang w:val="en-GB"/>
        </w:rPr>
      </w:pPr>
      <w:bookmarkStart w:id="430" w:name="_Toc43121516"/>
      <w:bookmarkStart w:id="431" w:name="_Toc27129594"/>
      <w:bookmarkStart w:id="432" w:name="_Toc44068452"/>
      <w:r>
        <w:rPr>
          <w:lang w:val="en-GB"/>
        </w:rPr>
        <w:t>Open selection proceeding</w:t>
      </w:r>
      <w:bookmarkEnd w:id="430"/>
      <w:bookmarkEnd w:id="431"/>
      <w:bookmarkEnd w:id="432"/>
    </w:p>
    <w:p w14:paraId="289C6B87" w14:textId="77777777" w:rsidR="00992E06" w:rsidRDefault="00992E06" w:rsidP="00992E06">
      <w:pPr>
        <w:pStyle w:val="Standard"/>
        <w:rPr>
          <w:iCs/>
          <w:lang w:val="en-GB"/>
        </w:rPr>
      </w:pPr>
      <w:r>
        <w:rPr>
          <w:rFonts w:ascii="Arial Nova" w:hAnsi="Arial Nova"/>
          <w:sz w:val="20"/>
          <w:lang w:val="en-GB"/>
        </w:rPr>
        <w:t>The first step of the selection of Engie as a partner for the IPCEI on Hydrogen and as a beneficiary of public support in France is the application to the open call for expression on interest launched on 27</w:t>
      </w:r>
      <w:r>
        <w:rPr>
          <w:rFonts w:ascii="Arial Nova" w:hAnsi="Arial Nova"/>
          <w:sz w:val="20"/>
          <w:vertAlign w:val="superscript"/>
          <w:lang w:val="en-GB"/>
        </w:rPr>
        <w:t>th</w:t>
      </w:r>
      <w:r>
        <w:rPr>
          <w:rFonts w:ascii="Arial Nova" w:hAnsi="Arial Nova"/>
          <w:sz w:val="20"/>
          <w:lang w:val="en-GB"/>
        </w:rPr>
        <w:t xml:space="preserve"> January 2020; which is the purpose of this document. This call is based on objective criteria which are neither discretionary nor discriminatory. Many companies applied. This contributes to reinforcing the proportionate nature of the State aid</w:t>
      </w:r>
      <w:r>
        <w:rPr>
          <w:iCs/>
          <w:lang w:val="en-GB"/>
        </w:rPr>
        <w:t>.</w:t>
      </w:r>
    </w:p>
    <w:p w14:paraId="41AAE605" w14:textId="77777777" w:rsidR="00EE195F" w:rsidRDefault="00EE195F" w:rsidP="00EE195F">
      <w:pPr>
        <w:rPr>
          <w:lang w:val="en-GB"/>
        </w:rPr>
      </w:pPr>
    </w:p>
    <w:p w14:paraId="0F1A108E" w14:textId="57A90DB8" w:rsidR="00EE195F" w:rsidRPr="00947DED" w:rsidRDefault="00EE195F" w:rsidP="00EE195F">
      <w:pPr>
        <w:jc w:val="both"/>
        <w:rPr>
          <w:highlight w:val="yellow"/>
          <w:lang w:val="en-GB"/>
        </w:rPr>
      </w:pPr>
      <w:commentRangeStart w:id="433"/>
      <w:commentRangeStart w:id="434"/>
    </w:p>
    <w:commentRangeEnd w:id="433"/>
    <w:p w14:paraId="33E30EA9" w14:textId="7A302852" w:rsidR="00B87D91" w:rsidRPr="00947DED" w:rsidRDefault="00947DED" w:rsidP="00B87D91">
      <w:pPr>
        <w:pStyle w:val="CCorpsdetexte"/>
        <w:rPr>
          <w:u w:val="single"/>
          <w:lang w:val="en-US"/>
        </w:rPr>
      </w:pPr>
      <w:r>
        <w:rPr>
          <w:rStyle w:val="Marquedecommentaire"/>
        </w:rPr>
        <w:commentReference w:id="433"/>
      </w:r>
      <w:commentRangeEnd w:id="434"/>
      <w:r w:rsidR="00EE195F">
        <w:rPr>
          <w:rStyle w:val="Marquedecommentaire"/>
        </w:rPr>
        <w:commentReference w:id="434"/>
      </w:r>
    </w:p>
    <w:p w14:paraId="0D05D5AD" w14:textId="77777777" w:rsidR="00B87D91" w:rsidRPr="00B87D91" w:rsidRDefault="00B87D91" w:rsidP="00B87D91">
      <w:pPr>
        <w:pStyle w:val="ITAbsatzohneNr"/>
        <w:rPr>
          <w:lang w:val="en-GB"/>
        </w:rPr>
      </w:pPr>
    </w:p>
    <w:p w14:paraId="346FEC1E" w14:textId="77777777" w:rsidR="00553345" w:rsidRPr="00AE4237" w:rsidRDefault="00553345" w:rsidP="00553345">
      <w:pPr>
        <w:pStyle w:val="ITAbsatzohneNr"/>
        <w:spacing w:after="120"/>
        <w:jc w:val="both"/>
        <w:rPr>
          <w:i/>
          <w:lang w:val="en-GB"/>
        </w:rPr>
      </w:pPr>
    </w:p>
    <w:p w14:paraId="44C21A95" w14:textId="3BC08561" w:rsidR="00553345" w:rsidRDefault="00553345" w:rsidP="00553345">
      <w:pPr>
        <w:pStyle w:val="ITberschrift1"/>
        <w:rPr>
          <w:lang w:val="en-GB"/>
        </w:rPr>
      </w:pPr>
      <w:bookmarkStart w:id="436" w:name="_Toc27129595"/>
      <w:bookmarkStart w:id="437" w:name="_Toc44068453"/>
      <w:r w:rsidRPr="00AE4237">
        <w:rPr>
          <w:lang w:val="en-GB"/>
        </w:rPr>
        <w:lastRenderedPageBreak/>
        <w:t>L</w:t>
      </w:r>
      <w:r w:rsidRPr="00D4455A">
        <w:rPr>
          <w:lang w:val="en-GB"/>
        </w:rPr>
        <w:t xml:space="preserve">imitation of distortion of </w:t>
      </w:r>
      <w:r w:rsidRPr="00EE0F83">
        <w:rPr>
          <w:lang w:val="en-GB"/>
        </w:rPr>
        <w:t>competition and trade</w:t>
      </w:r>
      <w:bookmarkEnd w:id="436"/>
      <w:bookmarkEnd w:id="437"/>
    </w:p>
    <w:p w14:paraId="63C9A2FE" w14:textId="50760798" w:rsidR="00F26DA9" w:rsidRPr="009910DE" w:rsidRDefault="00F26DA9" w:rsidP="00F26DA9">
      <w:pPr>
        <w:pStyle w:val="ITAbsatzohneNr"/>
        <w:rPr>
          <w:u w:val="single"/>
          <w:lang w:val="en-GB"/>
        </w:rPr>
      </w:pPr>
      <w:r w:rsidRPr="009910DE">
        <w:rPr>
          <w:u w:val="single"/>
          <w:lang w:val="en-GB"/>
        </w:rPr>
        <w:t>Work in progress</w:t>
      </w:r>
    </w:p>
    <w:p w14:paraId="6EE5B7A8" w14:textId="3BF4F247" w:rsidR="00553345" w:rsidRPr="00B87D91" w:rsidRDefault="009910DE" w:rsidP="00B87D91">
      <w:pPr>
        <w:pStyle w:val="ITberschrift1"/>
        <w:numPr>
          <w:ilvl w:val="0"/>
          <w:numId w:val="0"/>
        </w:numPr>
        <w:rPr>
          <w:i/>
          <w:lang w:val="en-GB"/>
        </w:rPr>
      </w:pPr>
      <w:bookmarkStart w:id="438" w:name="_Toc44068454"/>
      <w:commentRangeStart w:id="439"/>
      <w:commentRangeStart w:id="440"/>
      <w:r>
        <w:rPr>
          <w:i/>
          <w:lang w:val="en-GB"/>
        </w:rPr>
        <w:lastRenderedPageBreak/>
        <w:t>Annexe</w:t>
      </w:r>
      <w:commentRangeEnd w:id="439"/>
      <w:r w:rsidR="00C9071F">
        <w:rPr>
          <w:rStyle w:val="Marquedecommentaire"/>
        </w:rPr>
        <w:commentReference w:id="439"/>
      </w:r>
      <w:commentRangeEnd w:id="440"/>
      <w:r>
        <w:rPr>
          <w:rStyle w:val="Marquedecommentaire"/>
        </w:rPr>
        <w:commentReference w:id="440"/>
      </w:r>
      <w:r>
        <w:rPr>
          <w:i/>
          <w:lang w:val="en-GB"/>
        </w:rPr>
        <w:t xml:space="preserve"> 1:</w:t>
      </w:r>
      <w:bookmarkEnd w:id="438"/>
    </w:p>
    <w:p w14:paraId="7DC39725" w14:textId="77777777" w:rsidR="00553345" w:rsidRPr="00235C67" w:rsidRDefault="00553345" w:rsidP="00553345">
      <w:pPr>
        <w:pStyle w:val="ITAbsatzohneNr"/>
        <w:spacing w:after="120"/>
        <w:jc w:val="both"/>
        <w:rPr>
          <w:i/>
          <w:lang w:val="en-GB"/>
        </w:rPr>
      </w:pPr>
    </w:p>
    <w:p w14:paraId="538A7507" w14:textId="11BFCB1F" w:rsidR="00EA378C" w:rsidRDefault="00EA378C" w:rsidP="00140103">
      <w:pPr>
        <w:pStyle w:val="ITAbsatzohneNr"/>
        <w:jc w:val="both"/>
        <w:rPr>
          <w:color w:val="009193"/>
          <w:lang w:val="en-GB"/>
        </w:rPr>
      </w:pPr>
    </w:p>
    <w:p w14:paraId="05E01DBC" w14:textId="01E174FD" w:rsidR="00C73283" w:rsidRDefault="00C73283" w:rsidP="00140103">
      <w:pPr>
        <w:pStyle w:val="ITAbsatzohneNr"/>
        <w:jc w:val="both"/>
        <w:rPr>
          <w:color w:val="009193"/>
          <w:lang w:val="en-GB"/>
        </w:rPr>
      </w:pPr>
    </w:p>
    <w:p w14:paraId="7AB96A83" w14:textId="77777777" w:rsidR="00C73283" w:rsidRPr="00B87D91" w:rsidRDefault="00C73283" w:rsidP="00C73283">
      <w:pPr>
        <w:pStyle w:val="Sansinterligne"/>
        <w:jc w:val="center"/>
        <w:rPr>
          <w:lang w:val="en-US"/>
        </w:rPr>
      </w:pPr>
      <w:r>
        <w:rPr>
          <w:noProof/>
          <w:lang w:eastAsia="fr-FR"/>
        </w:rPr>
        <w:drawing>
          <wp:anchor distT="0" distB="0" distL="114300" distR="114300" simplePos="0" relativeHeight="251658243" behindDoc="1" locked="0" layoutInCell="1" allowOverlap="1" wp14:anchorId="37011F4E" wp14:editId="411AB74C">
            <wp:simplePos x="0" y="0"/>
            <wp:positionH relativeFrom="column">
              <wp:posOffset>40005</wp:posOffset>
            </wp:positionH>
            <wp:positionV relativeFrom="paragraph">
              <wp:posOffset>-87423</wp:posOffset>
            </wp:positionV>
            <wp:extent cx="1521158" cy="946150"/>
            <wp:effectExtent l="0" t="0" r="3175" b="6350"/>
            <wp:wrapNone/>
            <wp:docPr id="744059934" name="Image 74405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CMF color.jpg"/>
                    <pic:cNvPicPr/>
                  </pic:nvPicPr>
                  <pic:blipFill>
                    <a:blip r:embed="rId54">
                      <a:extLst>
                        <a:ext uri="{28A0092B-C50C-407E-A947-70E740481C1C}">
                          <a14:useLocalDpi xmlns:a14="http://schemas.microsoft.com/office/drawing/2010/main" val="0"/>
                        </a:ext>
                      </a:extLst>
                    </a:blip>
                    <a:stretch>
                      <a:fillRect/>
                    </a:stretch>
                  </pic:blipFill>
                  <pic:spPr>
                    <a:xfrm>
                      <a:off x="0" y="0"/>
                      <a:ext cx="1521158" cy="94615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58244" behindDoc="1" locked="0" layoutInCell="1" allowOverlap="1" wp14:anchorId="38F6AEC9" wp14:editId="6A9C1621">
            <wp:simplePos x="0" y="0"/>
            <wp:positionH relativeFrom="column">
              <wp:posOffset>4398645</wp:posOffset>
            </wp:positionH>
            <wp:positionV relativeFrom="paragraph">
              <wp:posOffset>-182880</wp:posOffset>
            </wp:positionV>
            <wp:extent cx="683456" cy="1050290"/>
            <wp:effectExtent l="0" t="0" r="2540" b="0"/>
            <wp:wrapNone/>
            <wp:docPr id="744059935" name="Image 74405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OC METS MESRI CMJN.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3456" cy="1050290"/>
                    </a:xfrm>
                    <a:prstGeom prst="rect">
                      <a:avLst/>
                    </a:prstGeom>
                  </pic:spPr>
                </pic:pic>
              </a:graphicData>
            </a:graphic>
          </wp:anchor>
        </w:drawing>
      </w:r>
      <w:r>
        <w:rPr>
          <w:noProof/>
          <w:lang w:eastAsia="fr-FR"/>
        </w:rPr>
        <w:drawing>
          <wp:anchor distT="0" distB="0" distL="114300" distR="114300" simplePos="0" relativeHeight="251658245" behindDoc="1" locked="0" layoutInCell="1" allowOverlap="1" wp14:anchorId="0109EA47" wp14:editId="746D43B0">
            <wp:simplePos x="0" y="0"/>
            <wp:positionH relativeFrom="column">
              <wp:posOffset>5081905</wp:posOffset>
            </wp:positionH>
            <wp:positionV relativeFrom="paragraph">
              <wp:posOffset>-182880</wp:posOffset>
            </wp:positionV>
            <wp:extent cx="938530" cy="1041400"/>
            <wp:effectExtent l="0" t="0" r="0" b="635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ADEM.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38530" cy="1041400"/>
                    </a:xfrm>
                    <a:prstGeom prst="rect">
                      <a:avLst/>
                    </a:prstGeom>
                  </pic:spPr>
                </pic:pic>
              </a:graphicData>
            </a:graphic>
          </wp:anchor>
        </w:drawing>
      </w:r>
    </w:p>
    <w:p w14:paraId="36381F86" w14:textId="77777777" w:rsidR="00C73283" w:rsidRPr="00B87D91" w:rsidRDefault="00C73283" w:rsidP="00C73283">
      <w:pPr>
        <w:pStyle w:val="Sansinterligne"/>
        <w:jc w:val="both"/>
        <w:rPr>
          <w:lang w:val="en-US"/>
        </w:rPr>
      </w:pPr>
    </w:p>
    <w:p w14:paraId="221E1BF1" w14:textId="77777777" w:rsidR="00C73283" w:rsidRPr="00B87D91" w:rsidRDefault="00C73283" w:rsidP="00C73283">
      <w:pPr>
        <w:pStyle w:val="Sansinterligne"/>
        <w:jc w:val="both"/>
        <w:rPr>
          <w:lang w:val="en-US"/>
        </w:rPr>
      </w:pPr>
    </w:p>
    <w:p w14:paraId="7822B23B" w14:textId="77777777" w:rsidR="00C73283" w:rsidRPr="00B87D91" w:rsidRDefault="00C73283" w:rsidP="00C73283">
      <w:pPr>
        <w:pStyle w:val="Sansinterligne"/>
        <w:jc w:val="both"/>
        <w:rPr>
          <w:lang w:val="en-US"/>
        </w:rPr>
      </w:pPr>
    </w:p>
    <w:p w14:paraId="661C7EC9" w14:textId="77777777" w:rsidR="00C73283" w:rsidRDefault="00C73283" w:rsidP="00C73283">
      <w:pPr>
        <w:pStyle w:val="Sansinterligne"/>
        <w:jc w:val="center"/>
        <w:rPr>
          <w:rFonts w:ascii="Arial" w:hAnsi="Arial" w:cs="Arial"/>
          <w:b/>
          <w:bCs/>
          <w:color w:val="365F91" w:themeColor="accent1" w:themeShade="BF"/>
          <w:sz w:val="26"/>
          <w:szCs w:val="26"/>
          <w:lang w:val="en-US"/>
        </w:rPr>
      </w:pPr>
    </w:p>
    <w:p w14:paraId="6E38E0E0" w14:textId="77777777" w:rsidR="00C73283" w:rsidRDefault="00C73283" w:rsidP="00C73283">
      <w:pPr>
        <w:pStyle w:val="Sansinterligne"/>
        <w:jc w:val="center"/>
        <w:rPr>
          <w:rFonts w:ascii="Arial" w:hAnsi="Arial" w:cs="Arial"/>
          <w:b/>
          <w:bCs/>
          <w:color w:val="365F91" w:themeColor="accent1" w:themeShade="BF"/>
          <w:sz w:val="26"/>
          <w:szCs w:val="26"/>
          <w:lang w:val="en-US"/>
        </w:rPr>
      </w:pPr>
    </w:p>
    <w:p w14:paraId="1717D4E2" w14:textId="77777777" w:rsidR="00C73283" w:rsidRDefault="00C73283" w:rsidP="00C73283">
      <w:pPr>
        <w:pStyle w:val="Sansinterligne"/>
        <w:jc w:val="center"/>
        <w:rPr>
          <w:rFonts w:ascii="Arial" w:hAnsi="Arial" w:cs="Arial"/>
          <w:b/>
          <w:bCs/>
          <w:color w:val="365F91" w:themeColor="accent1" w:themeShade="BF"/>
          <w:sz w:val="26"/>
          <w:szCs w:val="26"/>
          <w:lang w:val="en-US"/>
        </w:rPr>
      </w:pPr>
    </w:p>
    <w:p w14:paraId="084E9DF9" w14:textId="77777777" w:rsidR="00C73283" w:rsidRDefault="00C73283" w:rsidP="00C73283">
      <w:pPr>
        <w:pStyle w:val="Sansinterligne"/>
        <w:jc w:val="center"/>
        <w:rPr>
          <w:rFonts w:ascii="Arial" w:hAnsi="Arial" w:cs="Arial"/>
          <w:b/>
          <w:bCs/>
          <w:color w:val="365F91" w:themeColor="accent1" w:themeShade="BF"/>
          <w:sz w:val="26"/>
          <w:szCs w:val="26"/>
          <w:lang w:val="en-US"/>
        </w:rPr>
      </w:pPr>
    </w:p>
    <w:p w14:paraId="4B0F11F4" w14:textId="77777777" w:rsidR="00C73283" w:rsidRPr="00C01209" w:rsidRDefault="00C73283" w:rsidP="00C73283">
      <w:pPr>
        <w:pStyle w:val="Sansinterligne"/>
        <w:jc w:val="center"/>
        <w:rPr>
          <w:rFonts w:ascii="Arial" w:hAnsi="Arial" w:cs="Arial"/>
          <w:b/>
          <w:bCs/>
          <w:color w:val="365F91" w:themeColor="accent1" w:themeShade="BF"/>
          <w:sz w:val="26"/>
          <w:szCs w:val="26"/>
          <w:lang w:val="en-US"/>
        </w:rPr>
      </w:pPr>
      <w:r w:rsidRPr="00C01209">
        <w:rPr>
          <w:rFonts w:ascii="Arial" w:hAnsi="Arial" w:cs="Arial"/>
          <w:b/>
          <w:bCs/>
          <w:color w:val="365F91" w:themeColor="accent1" w:themeShade="BF"/>
          <w:sz w:val="26"/>
          <w:szCs w:val="26"/>
          <w:lang w:val="en-US"/>
        </w:rPr>
        <w:t>A COALITION TO ACCELERATE THE ENERGY TRANSITION</w:t>
      </w:r>
    </w:p>
    <w:p w14:paraId="1C3095D5" w14:textId="77777777" w:rsidR="00C73283" w:rsidRPr="00A43465" w:rsidRDefault="00C73283" w:rsidP="00C73283">
      <w:pPr>
        <w:pStyle w:val="Sansinterligne"/>
        <w:jc w:val="center"/>
        <w:rPr>
          <w:rFonts w:ascii="Arial" w:hAnsi="Arial" w:cs="Arial"/>
          <w:b/>
          <w:bCs/>
          <w:color w:val="365F91" w:themeColor="accent1" w:themeShade="BF"/>
          <w:sz w:val="26"/>
          <w:szCs w:val="26"/>
        </w:rPr>
      </w:pPr>
      <w:r w:rsidRPr="00A43465">
        <w:rPr>
          <w:rFonts w:ascii="Arial" w:hAnsi="Arial" w:cs="Arial"/>
          <w:b/>
          <w:bCs/>
          <w:color w:val="365F91" w:themeColor="accent1" w:themeShade="BF"/>
          <w:sz w:val="26"/>
          <w:szCs w:val="26"/>
        </w:rPr>
        <w:t>OF THE MARITIME SECTOR</w:t>
      </w:r>
    </w:p>
    <w:p w14:paraId="0EF0DE34" w14:textId="77777777" w:rsidR="00C73283" w:rsidRPr="00A43465" w:rsidRDefault="00C73283" w:rsidP="00C73283">
      <w:pPr>
        <w:pStyle w:val="Sansinterligne"/>
        <w:jc w:val="center"/>
        <w:rPr>
          <w:rFonts w:ascii="Arial" w:hAnsi="Arial" w:cs="Arial"/>
          <w:b/>
          <w:bCs/>
          <w:color w:val="365F91" w:themeColor="accent1" w:themeShade="BF"/>
          <w:sz w:val="26"/>
          <w:szCs w:val="26"/>
        </w:rPr>
      </w:pPr>
    </w:p>
    <w:p w14:paraId="498931DA" w14:textId="77777777" w:rsidR="00C73283" w:rsidRPr="00A43465" w:rsidRDefault="00C73283" w:rsidP="00C73283">
      <w:pPr>
        <w:pStyle w:val="Sansinterligne"/>
        <w:jc w:val="center"/>
        <w:rPr>
          <w:rFonts w:ascii="Arial" w:hAnsi="Arial" w:cs="Arial"/>
          <w:b/>
          <w:bCs/>
          <w:i/>
          <w:iCs/>
          <w:color w:val="365F91" w:themeColor="accent1" w:themeShade="BF"/>
          <w:sz w:val="26"/>
          <w:szCs w:val="26"/>
        </w:rPr>
      </w:pPr>
      <w:r w:rsidRPr="00A43465">
        <w:rPr>
          <w:rFonts w:ascii="Arial" w:hAnsi="Arial" w:cs="Arial"/>
          <w:b/>
          <w:bCs/>
          <w:i/>
          <w:iCs/>
          <w:color w:val="365F91" w:themeColor="accent1" w:themeShade="BF"/>
          <w:sz w:val="26"/>
          <w:szCs w:val="26"/>
        </w:rPr>
        <w:t xml:space="preserve">Coalition pour la transition </w:t>
      </w:r>
      <w:proofErr w:type="spellStart"/>
      <w:r w:rsidRPr="00A43465">
        <w:rPr>
          <w:rFonts w:ascii="Arial" w:hAnsi="Arial" w:cs="Arial"/>
          <w:b/>
          <w:bCs/>
          <w:i/>
          <w:iCs/>
          <w:color w:val="365F91" w:themeColor="accent1" w:themeShade="BF"/>
          <w:sz w:val="26"/>
          <w:szCs w:val="26"/>
        </w:rPr>
        <w:t>éco-énergétique</w:t>
      </w:r>
      <w:proofErr w:type="spellEnd"/>
      <w:r w:rsidRPr="00A43465">
        <w:rPr>
          <w:rFonts w:ascii="Arial" w:hAnsi="Arial" w:cs="Arial"/>
          <w:b/>
          <w:bCs/>
          <w:i/>
          <w:iCs/>
          <w:color w:val="365F91" w:themeColor="accent1" w:themeShade="BF"/>
          <w:sz w:val="26"/>
          <w:szCs w:val="26"/>
        </w:rPr>
        <w:t xml:space="preserve"> du maritime</w:t>
      </w:r>
    </w:p>
    <w:p w14:paraId="2F4A648B" w14:textId="77777777" w:rsidR="00C73283" w:rsidRPr="00A43465" w:rsidRDefault="00C73283" w:rsidP="00C73283">
      <w:pPr>
        <w:pStyle w:val="Sansinterligne"/>
        <w:jc w:val="center"/>
        <w:rPr>
          <w:rFonts w:ascii="Arial" w:hAnsi="Arial" w:cs="Arial"/>
          <w:color w:val="365F91" w:themeColor="accent1" w:themeShade="BF"/>
        </w:rPr>
      </w:pPr>
    </w:p>
    <w:p w14:paraId="53FFF4FF" w14:textId="77777777" w:rsidR="00C73283" w:rsidRPr="00A43465" w:rsidRDefault="00C73283" w:rsidP="00C73283">
      <w:pPr>
        <w:pStyle w:val="Sansinterligne"/>
        <w:spacing w:line="276" w:lineRule="auto"/>
        <w:jc w:val="both"/>
        <w:rPr>
          <w:rFonts w:ascii="Arial" w:hAnsi="Arial" w:cs="Arial"/>
        </w:rPr>
      </w:pPr>
    </w:p>
    <w:p w14:paraId="1D66C5F0" w14:textId="77777777" w:rsidR="00C73283" w:rsidRPr="00A43465" w:rsidRDefault="00C73283" w:rsidP="00C73283">
      <w:pPr>
        <w:pStyle w:val="Sansinterligne"/>
        <w:spacing w:line="276" w:lineRule="auto"/>
        <w:jc w:val="both"/>
        <w:rPr>
          <w:rFonts w:ascii="Arial" w:hAnsi="Arial" w:cs="Arial"/>
          <w:b/>
          <w:bCs/>
        </w:rPr>
      </w:pPr>
    </w:p>
    <w:p w14:paraId="0AC43FDD" w14:textId="77777777" w:rsidR="00C73283" w:rsidRPr="001A68DE" w:rsidRDefault="00C73283" w:rsidP="00C73283">
      <w:pPr>
        <w:pStyle w:val="Sansinterligne"/>
        <w:spacing w:line="276" w:lineRule="auto"/>
        <w:jc w:val="both"/>
        <w:rPr>
          <w:rFonts w:ascii="Arial" w:hAnsi="Arial" w:cs="Arial"/>
          <w:b/>
          <w:bCs/>
          <w:color w:val="365F91" w:themeColor="accent1" w:themeShade="BF"/>
          <w:lang w:val="en-US"/>
        </w:rPr>
      </w:pPr>
      <w:r w:rsidRPr="001A68DE">
        <w:rPr>
          <w:rFonts w:ascii="Arial" w:hAnsi="Arial" w:cs="Arial"/>
          <w:b/>
          <w:bCs/>
          <w:color w:val="365F91" w:themeColor="accent1" w:themeShade="BF"/>
          <w:lang w:val="en-US"/>
        </w:rPr>
        <w:t>CONTEXT</w:t>
      </w:r>
    </w:p>
    <w:p w14:paraId="25D2B330" w14:textId="77777777" w:rsidR="00C73283" w:rsidRDefault="00C73283" w:rsidP="00C73283">
      <w:pPr>
        <w:pStyle w:val="Sansinterligne"/>
        <w:spacing w:line="276" w:lineRule="auto"/>
        <w:jc w:val="both"/>
        <w:rPr>
          <w:rFonts w:ascii="Arial" w:hAnsi="Arial" w:cs="Arial"/>
          <w:lang w:val="en-US"/>
        </w:rPr>
      </w:pPr>
    </w:p>
    <w:p w14:paraId="1F31113B" w14:textId="77777777" w:rsidR="00C73283" w:rsidRPr="006E22FE" w:rsidRDefault="00C73283" w:rsidP="00C73283">
      <w:pPr>
        <w:pStyle w:val="Sansinterligne"/>
        <w:spacing w:line="276" w:lineRule="auto"/>
        <w:jc w:val="both"/>
        <w:rPr>
          <w:rFonts w:ascii="Arial" w:hAnsi="Arial" w:cs="Arial"/>
          <w:b/>
          <w:bCs/>
          <w:lang w:val="en-US"/>
        </w:rPr>
      </w:pPr>
      <w:r w:rsidRPr="006E22FE">
        <w:rPr>
          <w:rFonts w:ascii="Arial" w:hAnsi="Arial" w:cs="Arial"/>
          <w:b/>
          <w:bCs/>
          <w:lang w:val="en-US"/>
        </w:rPr>
        <w:t>Situation</w:t>
      </w:r>
    </w:p>
    <w:p w14:paraId="386EC147" w14:textId="214FA0A3" w:rsidR="00C73283" w:rsidRDefault="00A572EF" w:rsidP="00C73283">
      <w:pPr>
        <w:pStyle w:val="Sansinterligne"/>
        <w:spacing w:line="276" w:lineRule="auto"/>
        <w:jc w:val="both"/>
        <w:rPr>
          <w:rFonts w:ascii="Arial" w:hAnsi="Arial" w:cs="Arial"/>
          <w:lang w:val="en-US"/>
        </w:rPr>
      </w:pPr>
      <w:r>
        <w:rPr>
          <w:rFonts w:ascii="Arial" w:hAnsi="Arial" w:cs="Arial"/>
          <w:lang w:val="en-US"/>
        </w:rPr>
        <w:t>Actually,</w:t>
      </w:r>
      <w:r w:rsidR="00C73283">
        <w:rPr>
          <w:rFonts w:ascii="Arial" w:hAnsi="Arial" w:cs="Arial"/>
          <w:lang w:val="en-US"/>
        </w:rPr>
        <w:t xml:space="preserve"> there is no existing solution to achieve </w:t>
      </w:r>
      <w:proofErr w:type="spellStart"/>
      <w:r w:rsidR="00C73283">
        <w:rPr>
          <w:rFonts w:ascii="Arial" w:hAnsi="Arial" w:cs="Arial"/>
          <w:lang w:val="en-US"/>
        </w:rPr>
        <w:t>decarboni</w:t>
      </w:r>
      <w:r w:rsidR="009910DE">
        <w:rPr>
          <w:rFonts w:ascii="Arial" w:hAnsi="Arial" w:cs="Arial"/>
          <w:lang w:val="en-US"/>
        </w:rPr>
        <w:t>s</w:t>
      </w:r>
      <w:r w:rsidR="00C73283">
        <w:rPr>
          <w:rFonts w:ascii="Arial" w:hAnsi="Arial" w:cs="Arial"/>
          <w:lang w:val="en-US"/>
        </w:rPr>
        <w:t>ation</w:t>
      </w:r>
      <w:proofErr w:type="spellEnd"/>
      <w:r w:rsidR="00C73283">
        <w:rPr>
          <w:rFonts w:ascii="Arial" w:hAnsi="Arial" w:cs="Arial"/>
          <w:lang w:val="en-US"/>
        </w:rPr>
        <w:t xml:space="preserve"> goals by 2050. The national and European ambition to reach carbon neutrality and the OMI’s ambition of 50% GHG emissions need technological and economic ruptures, especially for the new economic models and the new </w:t>
      </w:r>
      <w:proofErr w:type="spellStart"/>
      <w:r w:rsidR="00C73283">
        <w:rPr>
          <w:rFonts w:ascii="Arial" w:hAnsi="Arial" w:cs="Arial"/>
          <w:lang w:val="en-US"/>
        </w:rPr>
        <w:t>organisations</w:t>
      </w:r>
      <w:proofErr w:type="spellEnd"/>
      <w:r w:rsidR="00C73283">
        <w:rPr>
          <w:rFonts w:ascii="Arial" w:hAnsi="Arial" w:cs="Arial"/>
          <w:lang w:val="en-US"/>
        </w:rPr>
        <w:t xml:space="preserve"> of the logistic-mobility value chain.</w:t>
      </w:r>
    </w:p>
    <w:p w14:paraId="0BF98727" w14:textId="2E277AC3" w:rsidR="00C73283" w:rsidRDefault="00C73283" w:rsidP="00C73283">
      <w:pPr>
        <w:pStyle w:val="Sansinterligne"/>
        <w:spacing w:line="276" w:lineRule="auto"/>
        <w:jc w:val="both"/>
        <w:rPr>
          <w:rFonts w:ascii="Arial" w:hAnsi="Arial" w:cs="Arial"/>
          <w:lang w:val="en-US"/>
        </w:rPr>
      </w:pPr>
      <w:r>
        <w:rPr>
          <w:rFonts w:ascii="Arial" w:hAnsi="Arial" w:cs="Arial"/>
          <w:lang w:val="en-US"/>
        </w:rPr>
        <w:t xml:space="preserve">Companies must invest now in new technologies compliant with the rules and social constraints from customers and citizens who demand massive reduction of carbon footprint and energy sobriety measures for products, services and </w:t>
      </w:r>
      <w:r w:rsidR="00A572EF">
        <w:rPr>
          <w:rFonts w:ascii="Arial" w:hAnsi="Arial" w:cs="Arial"/>
          <w:lang w:val="en-US"/>
        </w:rPr>
        <w:t>leisure</w:t>
      </w:r>
      <w:r>
        <w:rPr>
          <w:rFonts w:ascii="Arial" w:hAnsi="Arial" w:cs="Arial"/>
          <w:lang w:val="en-US"/>
        </w:rPr>
        <w:t>.</w:t>
      </w:r>
    </w:p>
    <w:p w14:paraId="7EC2AC25" w14:textId="6B80DEA4" w:rsidR="00C73283" w:rsidRDefault="00A572EF" w:rsidP="00C73283">
      <w:pPr>
        <w:pStyle w:val="Sansinterligne"/>
        <w:spacing w:line="276" w:lineRule="auto"/>
        <w:jc w:val="both"/>
        <w:rPr>
          <w:rFonts w:ascii="Arial" w:hAnsi="Arial" w:cs="Arial"/>
          <w:lang w:val="en-US"/>
        </w:rPr>
      </w:pPr>
      <w:r>
        <w:rPr>
          <w:rFonts w:ascii="Arial" w:hAnsi="Arial" w:cs="Arial"/>
          <w:lang w:val="en-US"/>
        </w:rPr>
        <w:t>So,</w:t>
      </w:r>
      <w:r w:rsidR="00C73283">
        <w:rPr>
          <w:rFonts w:ascii="Arial" w:hAnsi="Arial" w:cs="Arial"/>
          <w:lang w:val="en-US"/>
        </w:rPr>
        <w:t xml:space="preserve"> we have to connect the different strategies and roadmaps from the different parts of this logistic-mobility value chain because we share the same goals and we face the same challenges.</w:t>
      </w:r>
    </w:p>
    <w:p w14:paraId="0D530480" w14:textId="77777777" w:rsidR="00C73283" w:rsidRDefault="00C73283" w:rsidP="00C73283">
      <w:pPr>
        <w:pStyle w:val="Sansinterligne"/>
        <w:spacing w:line="276" w:lineRule="auto"/>
        <w:jc w:val="both"/>
        <w:rPr>
          <w:rFonts w:ascii="Arial" w:hAnsi="Arial" w:cs="Arial"/>
          <w:lang w:val="en-US"/>
        </w:rPr>
      </w:pPr>
    </w:p>
    <w:p w14:paraId="44E05C1F" w14:textId="77777777" w:rsidR="00C73283" w:rsidRPr="006E22FE" w:rsidRDefault="00C73283" w:rsidP="00C73283">
      <w:pPr>
        <w:pStyle w:val="Sansinterligne"/>
        <w:spacing w:line="276" w:lineRule="auto"/>
        <w:jc w:val="both"/>
        <w:rPr>
          <w:rFonts w:ascii="Arial" w:hAnsi="Arial" w:cs="Arial"/>
          <w:b/>
          <w:bCs/>
          <w:lang w:val="en-US"/>
        </w:rPr>
      </w:pPr>
      <w:r w:rsidRPr="006E22FE">
        <w:rPr>
          <w:rFonts w:ascii="Arial" w:hAnsi="Arial" w:cs="Arial"/>
          <w:b/>
          <w:bCs/>
          <w:lang w:val="en-US"/>
        </w:rPr>
        <w:t>A global systemic approach</w:t>
      </w:r>
    </w:p>
    <w:p w14:paraId="6E3ADEE3" w14:textId="77777777" w:rsidR="00C73283" w:rsidRDefault="00C73283" w:rsidP="00C73283">
      <w:pPr>
        <w:pStyle w:val="Sansinterligne"/>
        <w:spacing w:line="276" w:lineRule="auto"/>
        <w:jc w:val="both"/>
        <w:rPr>
          <w:rFonts w:ascii="Arial" w:hAnsi="Arial" w:cs="Arial"/>
          <w:lang w:val="en-US"/>
        </w:rPr>
      </w:pPr>
      <w:r>
        <w:rPr>
          <w:rFonts w:ascii="Arial" w:hAnsi="Arial" w:cs="Arial"/>
          <w:lang w:val="en-US"/>
        </w:rPr>
        <w:t>The Coalition considers that we need a cross industry approach between air-land-sea activities and the energy transition is linked with digital transformation. IoT, big data, digital twin, etc. will help stakeholders to monitor system, create energy models and collaborate threw new methods and tools.</w:t>
      </w:r>
    </w:p>
    <w:p w14:paraId="63858B32" w14:textId="77777777" w:rsidR="00C73283" w:rsidRDefault="00C73283" w:rsidP="00C73283">
      <w:pPr>
        <w:pStyle w:val="Sansinterligne"/>
        <w:spacing w:line="276" w:lineRule="auto"/>
        <w:jc w:val="both"/>
        <w:rPr>
          <w:rFonts w:ascii="Arial" w:hAnsi="Arial" w:cs="Arial"/>
          <w:lang w:val="en-US"/>
        </w:rPr>
      </w:pPr>
    </w:p>
    <w:p w14:paraId="1539EA30" w14:textId="23B60537" w:rsidR="00C73283" w:rsidRDefault="00A572EF" w:rsidP="00C73283">
      <w:pPr>
        <w:pStyle w:val="Sansinterligne"/>
        <w:spacing w:line="276" w:lineRule="auto"/>
        <w:jc w:val="both"/>
        <w:rPr>
          <w:rFonts w:ascii="Arial" w:hAnsi="Arial" w:cs="Arial"/>
          <w:lang w:val="en-US"/>
        </w:rPr>
      </w:pPr>
      <w:r>
        <w:rPr>
          <w:rFonts w:ascii="Arial" w:hAnsi="Arial" w:cs="Arial"/>
          <w:lang w:val="en-US"/>
        </w:rPr>
        <w:t>So,</w:t>
      </w:r>
      <w:r w:rsidR="00C73283">
        <w:rPr>
          <w:rFonts w:ascii="Arial" w:hAnsi="Arial" w:cs="Arial"/>
          <w:lang w:val="en-US"/>
        </w:rPr>
        <w:t xml:space="preserve"> the Coalition wants to achieve the </w:t>
      </w:r>
      <w:r w:rsidR="00C73283" w:rsidRPr="005D1481">
        <w:rPr>
          <w:rFonts w:ascii="Arial" w:hAnsi="Arial" w:cs="Arial"/>
          <w:b/>
          <w:bCs/>
          <w:lang w:val="en-US"/>
        </w:rPr>
        <w:t xml:space="preserve">“0 </w:t>
      </w:r>
      <w:r w:rsidR="00C73283">
        <w:rPr>
          <w:rFonts w:ascii="Arial" w:hAnsi="Arial" w:cs="Arial"/>
          <w:b/>
          <w:bCs/>
          <w:lang w:val="en-US"/>
        </w:rPr>
        <w:t>I</w:t>
      </w:r>
      <w:r w:rsidR="00C73283" w:rsidRPr="005D1481">
        <w:rPr>
          <w:rFonts w:ascii="Arial" w:hAnsi="Arial" w:cs="Arial"/>
          <w:b/>
          <w:bCs/>
          <w:lang w:val="en-US"/>
        </w:rPr>
        <w:t>mpact Ambition”</w:t>
      </w:r>
      <w:r w:rsidR="00C73283">
        <w:rPr>
          <w:rFonts w:ascii="Arial" w:hAnsi="Arial" w:cs="Arial"/>
          <w:lang w:val="en-US"/>
        </w:rPr>
        <w:t xml:space="preserve">. International, European and national coalitions work actually on 0 emission vessels. Our goal is to work also on reducing the global carbon footprint, to reduce the negative externalities especially noise and waste associated to maritime </w:t>
      </w:r>
      <w:r>
        <w:rPr>
          <w:rFonts w:ascii="Arial" w:hAnsi="Arial" w:cs="Arial"/>
          <w:lang w:val="en-US"/>
        </w:rPr>
        <w:t>activities</w:t>
      </w:r>
      <w:r w:rsidR="00C73283">
        <w:rPr>
          <w:rFonts w:ascii="Arial" w:hAnsi="Arial" w:cs="Arial"/>
          <w:lang w:val="en-US"/>
        </w:rPr>
        <w:t>. For this we need a global Vision on the whole of logistic-mobility value chain including shipping and port hubs and we will create a digital workplace for animating the common work and accelerating the projects.</w:t>
      </w:r>
    </w:p>
    <w:p w14:paraId="69D9F1ED" w14:textId="77777777" w:rsidR="00C73283" w:rsidRDefault="00C73283" w:rsidP="00C73283">
      <w:pPr>
        <w:pStyle w:val="Sansinterligne"/>
        <w:spacing w:line="276" w:lineRule="auto"/>
        <w:jc w:val="both"/>
        <w:rPr>
          <w:rFonts w:ascii="Arial" w:hAnsi="Arial" w:cs="Arial"/>
          <w:lang w:val="en-US"/>
        </w:rPr>
      </w:pPr>
    </w:p>
    <w:p w14:paraId="6922FDAB" w14:textId="77777777" w:rsidR="00C73283" w:rsidRDefault="00C73283" w:rsidP="00C73283">
      <w:pPr>
        <w:pStyle w:val="Sansinterligne"/>
        <w:spacing w:line="276" w:lineRule="auto"/>
        <w:jc w:val="both"/>
        <w:rPr>
          <w:rFonts w:ascii="Arial" w:hAnsi="Arial" w:cs="Arial"/>
          <w:lang w:val="en-US"/>
        </w:rPr>
      </w:pPr>
    </w:p>
    <w:p w14:paraId="7E6A6A86" w14:textId="77777777" w:rsidR="00C73283" w:rsidRPr="001A68DE" w:rsidRDefault="00C73283" w:rsidP="00C73283">
      <w:pPr>
        <w:pStyle w:val="Sansinterligne"/>
        <w:spacing w:line="276" w:lineRule="auto"/>
        <w:jc w:val="both"/>
        <w:rPr>
          <w:rFonts w:ascii="Arial" w:hAnsi="Arial" w:cs="Arial"/>
          <w:b/>
          <w:bCs/>
          <w:color w:val="365F91" w:themeColor="accent1" w:themeShade="BF"/>
          <w:lang w:val="en-US"/>
        </w:rPr>
      </w:pPr>
      <w:r w:rsidRPr="001A68DE">
        <w:rPr>
          <w:rFonts w:ascii="Arial" w:hAnsi="Arial" w:cs="Arial"/>
          <w:b/>
          <w:bCs/>
          <w:color w:val="365F91" w:themeColor="accent1" w:themeShade="BF"/>
          <w:lang w:val="en-US"/>
        </w:rPr>
        <w:lastRenderedPageBreak/>
        <w:t>THE COALITION</w:t>
      </w:r>
    </w:p>
    <w:p w14:paraId="53859BFA" w14:textId="77777777" w:rsidR="00C73283" w:rsidRDefault="00C73283" w:rsidP="00C73283">
      <w:pPr>
        <w:pStyle w:val="Sansinterligne"/>
        <w:spacing w:line="276" w:lineRule="auto"/>
        <w:jc w:val="both"/>
        <w:rPr>
          <w:rFonts w:ascii="Arial" w:hAnsi="Arial" w:cs="Arial"/>
          <w:lang w:val="en-US"/>
        </w:rPr>
      </w:pPr>
    </w:p>
    <w:p w14:paraId="47BDA50E" w14:textId="77777777" w:rsidR="00C73283" w:rsidRPr="00494824" w:rsidRDefault="00C73283" w:rsidP="00C73283">
      <w:pPr>
        <w:pStyle w:val="Sansinterligne"/>
        <w:spacing w:line="276" w:lineRule="auto"/>
        <w:jc w:val="both"/>
        <w:rPr>
          <w:rFonts w:ascii="Arial" w:hAnsi="Arial" w:cs="Arial"/>
          <w:b/>
          <w:bCs/>
          <w:lang w:val="en-US"/>
        </w:rPr>
      </w:pPr>
      <w:r w:rsidRPr="00494824">
        <w:rPr>
          <w:rFonts w:ascii="Arial" w:hAnsi="Arial" w:cs="Arial"/>
          <w:b/>
          <w:bCs/>
          <w:lang w:val="en-US"/>
        </w:rPr>
        <w:t>Co-founders and partners</w:t>
      </w:r>
    </w:p>
    <w:p w14:paraId="5171DEC1" w14:textId="77777777" w:rsidR="00C73283" w:rsidRDefault="00C73283" w:rsidP="00C73283">
      <w:pPr>
        <w:pStyle w:val="Sansinterligne"/>
        <w:spacing w:line="276" w:lineRule="auto"/>
        <w:jc w:val="both"/>
        <w:rPr>
          <w:rFonts w:ascii="Arial" w:hAnsi="Arial" w:cs="Arial"/>
          <w:lang w:val="en-US"/>
        </w:rPr>
      </w:pPr>
      <w:r>
        <w:rPr>
          <w:rFonts w:ascii="Arial" w:hAnsi="Arial" w:cs="Arial"/>
          <w:lang w:val="en-US"/>
        </w:rPr>
        <w:t xml:space="preserve">The Coalition has been created by the French Maritime Cluster and the French Environment and Energy Management Agency. It was launched during the </w:t>
      </w:r>
      <w:proofErr w:type="spellStart"/>
      <w:r>
        <w:rPr>
          <w:rFonts w:ascii="Arial" w:hAnsi="Arial" w:cs="Arial"/>
          <w:lang w:val="en-US"/>
        </w:rPr>
        <w:t>Assises</w:t>
      </w:r>
      <w:proofErr w:type="spellEnd"/>
      <w:r>
        <w:rPr>
          <w:rFonts w:ascii="Arial" w:hAnsi="Arial" w:cs="Arial"/>
          <w:lang w:val="en-US"/>
        </w:rPr>
        <w:t xml:space="preserve"> de </w:t>
      </w:r>
      <w:proofErr w:type="spellStart"/>
      <w:r>
        <w:rPr>
          <w:rFonts w:ascii="Arial" w:hAnsi="Arial" w:cs="Arial"/>
          <w:lang w:val="en-US"/>
        </w:rPr>
        <w:t>l’Economie</w:t>
      </w:r>
      <w:proofErr w:type="spellEnd"/>
      <w:r>
        <w:rPr>
          <w:rFonts w:ascii="Arial" w:hAnsi="Arial" w:cs="Arial"/>
          <w:lang w:val="en-US"/>
        </w:rPr>
        <w:t xml:space="preserve"> de la Mer in December 2019 with the French President who asked the Coalition to present its first deliverables at the IUCN Congress in order to enhance and to increase the maritime commitment to the energy transition.</w:t>
      </w:r>
    </w:p>
    <w:p w14:paraId="187B75B2" w14:textId="77777777" w:rsidR="00C73283" w:rsidRDefault="00C73283" w:rsidP="00C73283">
      <w:pPr>
        <w:pStyle w:val="Sansinterligne"/>
        <w:spacing w:line="276" w:lineRule="auto"/>
        <w:jc w:val="both"/>
        <w:rPr>
          <w:rFonts w:ascii="Arial" w:hAnsi="Arial" w:cs="Arial"/>
          <w:lang w:val="en-US"/>
        </w:rPr>
      </w:pPr>
    </w:p>
    <w:p w14:paraId="535EF080" w14:textId="04EEF1A5" w:rsidR="00C73283" w:rsidRPr="00A43465" w:rsidRDefault="00A572EF" w:rsidP="00C73283">
      <w:pPr>
        <w:pStyle w:val="Sansinterligne"/>
        <w:spacing w:line="276" w:lineRule="auto"/>
        <w:jc w:val="both"/>
        <w:rPr>
          <w:rFonts w:ascii="Arial" w:hAnsi="Arial" w:cs="Arial"/>
          <w:lang w:val="en-US"/>
        </w:rPr>
      </w:pPr>
      <w:r w:rsidRPr="00A43465">
        <w:rPr>
          <w:rFonts w:ascii="Arial" w:hAnsi="Arial" w:cs="Arial"/>
          <w:b/>
          <w:bCs/>
          <w:i/>
          <w:iCs/>
          <w:lang w:val="en-US"/>
        </w:rPr>
        <w:t>Companies:</w:t>
      </w:r>
      <w:r w:rsidR="00C73283" w:rsidRPr="00A43465">
        <w:rPr>
          <w:rFonts w:ascii="Arial" w:hAnsi="Arial" w:cs="Arial"/>
          <w:lang w:val="en-US"/>
        </w:rPr>
        <w:t xml:space="preserve"> Bureau Veritas | CMA CGM | </w:t>
      </w:r>
      <w:proofErr w:type="spellStart"/>
      <w:r w:rsidR="00C73283" w:rsidRPr="00A43465">
        <w:rPr>
          <w:rFonts w:ascii="Arial" w:hAnsi="Arial" w:cs="Arial"/>
          <w:lang w:val="en-US"/>
        </w:rPr>
        <w:t>Dassault</w:t>
      </w:r>
      <w:proofErr w:type="spellEnd"/>
      <w:r w:rsidR="00C73283" w:rsidRPr="00A43465">
        <w:rPr>
          <w:rFonts w:ascii="Arial" w:hAnsi="Arial" w:cs="Arial"/>
          <w:lang w:val="en-US"/>
        </w:rPr>
        <w:t xml:space="preserve"> </w:t>
      </w:r>
      <w:proofErr w:type="spellStart"/>
      <w:r w:rsidR="00C73283" w:rsidRPr="00A43465">
        <w:rPr>
          <w:rFonts w:ascii="Arial" w:hAnsi="Arial" w:cs="Arial"/>
          <w:lang w:val="en-US"/>
        </w:rPr>
        <w:t>Systèmes</w:t>
      </w:r>
      <w:proofErr w:type="spellEnd"/>
      <w:r w:rsidR="00C73283" w:rsidRPr="00A43465">
        <w:rPr>
          <w:rFonts w:ascii="Arial" w:hAnsi="Arial" w:cs="Arial"/>
          <w:lang w:val="en-US"/>
        </w:rPr>
        <w:t xml:space="preserve"> | EDF | </w:t>
      </w:r>
      <w:proofErr w:type="spellStart"/>
      <w:r w:rsidR="00C73283" w:rsidRPr="00A43465">
        <w:rPr>
          <w:rFonts w:ascii="Arial" w:hAnsi="Arial" w:cs="Arial"/>
          <w:lang w:val="en-US"/>
        </w:rPr>
        <w:t>Enedis</w:t>
      </w:r>
      <w:proofErr w:type="spellEnd"/>
      <w:r w:rsidR="00C73283" w:rsidRPr="00A43465">
        <w:rPr>
          <w:rFonts w:ascii="Arial" w:hAnsi="Arial" w:cs="Arial"/>
          <w:lang w:val="en-US"/>
        </w:rPr>
        <w:t xml:space="preserve"> | </w:t>
      </w:r>
      <w:r>
        <w:rPr>
          <w:rFonts w:ascii="Arial" w:hAnsi="Arial" w:cs="Arial"/>
          <w:lang w:val="en-US"/>
        </w:rPr>
        <w:t>ENGIE</w:t>
      </w:r>
      <w:r w:rsidR="00C73283" w:rsidRPr="00A43465">
        <w:rPr>
          <w:rFonts w:ascii="Arial" w:hAnsi="Arial" w:cs="Arial"/>
          <w:lang w:val="en-US"/>
        </w:rPr>
        <w:t xml:space="preserve"> | Naval Group | RTE | Soper | Total</w:t>
      </w:r>
    </w:p>
    <w:p w14:paraId="7C3D393C" w14:textId="5DB8F04D" w:rsidR="00C73283" w:rsidRPr="001A68DE" w:rsidRDefault="00C73283" w:rsidP="00C73283">
      <w:pPr>
        <w:pStyle w:val="Sansinterligne"/>
        <w:spacing w:line="276" w:lineRule="auto"/>
        <w:jc w:val="both"/>
        <w:rPr>
          <w:rFonts w:ascii="Arial" w:hAnsi="Arial" w:cs="Arial"/>
        </w:rPr>
      </w:pPr>
      <w:proofErr w:type="spellStart"/>
      <w:r w:rsidRPr="001A68DE">
        <w:rPr>
          <w:rFonts w:ascii="Arial" w:hAnsi="Arial" w:cs="Arial"/>
          <w:b/>
          <w:bCs/>
          <w:i/>
          <w:iCs/>
        </w:rPr>
        <w:t>Federations</w:t>
      </w:r>
      <w:proofErr w:type="spellEnd"/>
      <w:r w:rsidRPr="001A68DE">
        <w:rPr>
          <w:rFonts w:ascii="Arial" w:hAnsi="Arial" w:cs="Arial"/>
          <w:b/>
          <w:bCs/>
          <w:i/>
          <w:iCs/>
        </w:rPr>
        <w:t>:</w:t>
      </w:r>
      <w:r w:rsidRPr="001A68DE">
        <w:rPr>
          <w:rFonts w:ascii="Arial" w:hAnsi="Arial" w:cs="Arial"/>
        </w:rPr>
        <w:t xml:space="preserve"> Association française pour l’Hydrogène et la Pile à combustible | Armateurs de France | Club Croisière de Marseille | Fédération française des Pilotes maritimes | France Filière Pêche | Groupement des Industries de Construction et Activités navales | Association française du Gaz – Plateforme GNL | Union française de l’Electricité | Union nationale des Industries de la Manutention portuaire | Union des Ports de France</w:t>
      </w:r>
    </w:p>
    <w:p w14:paraId="53C9B1B9" w14:textId="42A552A5" w:rsidR="00C73283" w:rsidRPr="00A43465" w:rsidRDefault="00C73283" w:rsidP="00C73283">
      <w:pPr>
        <w:pStyle w:val="Sansinterligne"/>
        <w:spacing w:line="276" w:lineRule="auto"/>
        <w:jc w:val="both"/>
        <w:rPr>
          <w:rFonts w:ascii="Arial" w:hAnsi="Arial" w:cs="Arial"/>
          <w:lang w:val="en-US"/>
        </w:rPr>
      </w:pPr>
      <w:r w:rsidRPr="00A43465">
        <w:rPr>
          <w:rFonts w:ascii="Arial" w:hAnsi="Arial" w:cs="Arial"/>
          <w:b/>
          <w:bCs/>
          <w:i/>
          <w:iCs/>
          <w:lang w:val="en-US"/>
        </w:rPr>
        <w:t xml:space="preserve">Research </w:t>
      </w:r>
      <w:r w:rsidR="00A572EF" w:rsidRPr="00A43465">
        <w:rPr>
          <w:rFonts w:ascii="Arial" w:hAnsi="Arial" w:cs="Arial"/>
          <w:b/>
          <w:bCs/>
          <w:i/>
          <w:iCs/>
          <w:lang w:val="en-US"/>
        </w:rPr>
        <w:t>Centers:</w:t>
      </w:r>
      <w:r w:rsidRPr="00A43465">
        <w:rPr>
          <w:rFonts w:ascii="Arial" w:hAnsi="Arial" w:cs="Arial"/>
          <w:lang w:val="en-US"/>
        </w:rPr>
        <w:t xml:space="preserve"> CEA | CNES | IFREMER | </w:t>
      </w:r>
      <w:proofErr w:type="spellStart"/>
      <w:r w:rsidRPr="00A43465">
        <w:rPr>
          <w:rFonts w:ascii="Arial" w:hAnsi="Arial" w:cs="Arial"/>
          <w:lang w:val="en-US"/>
        </w:rPr>
        <w:t>Météo</w:t>
      </w:r>
      <w:proofErr w:type="spellEnd"/>
      <w:r w:rsidRPr="00A43465">
        <w:rPr>
          <w:rFonts w:ascii="Arial" w:hAnsi="Arial" w:cs="Arial"/>
          <w:lang w:val="en-US"/>
        </w:rPr>
        <w:t xml:space="preserve"> France | SHOM</w:t>
      </w:r>
    </w:p>
    <w:p w14:paraId="7BB3FB04" w14:textId="77777777" w:rsidR="00C73283" w:rsidRPr="001A68DE" w:rsidRDefault="00C73283" w:rsidP="00C73283">
      <w:pPr>
        <w:pStyle w:val="Sansinterligne"/>
        <w:spacing w:line="276" w:lineRule="auto"/>
        <w:jc w:val="both"/>
        <w:rPr>
          <w:rFonts w:ascii="Arial" w:hAnsi="Arial" w:cs="Arial"/>
        </w:rPr>
      </w:pPr>
      <w:r w:rsidRPr="001A68DE">
        <w:rPr>
          <w:rFonts w:ascii="Arial" w:hAnsi="Arial" w:cs="Arial"/>
          <w:b/>
          <w:bCs/>
          <w:i/>
          <w:iCs/>
        </w:rPr>
        <w:t xml:space="preserve">Innovative Clusters : </w:t>
      </w:r>
      <w:r w:rsidRPr="001A68DE">
        <w:rPr>
          <w:rFonts w:ascii="Arial" w:hAnsi="Arial" w:cs="Arial"/>
        </w:rPr>
        <w:t>Pôle Mer Bretagne Atlantique &amp; Pôle Mer Méditerranée</w:t>
      </w:r>
    </w:p>
    <w:p w14:paraId="42B1CF79" w14:textId="1D283A3E" w:rsidR="00C73283" w:rsidRPr="00A43465" w:rsidRDefault="00C73283" w:rsidP="00C73283">
      <w:pPr>
        <w:pStyle w:val="Sansinterligne"/>
        <w:spacing w:line="276" w:lineRule="auto"/>
        <w:jc w:val="both"/>
        <w:rPr>
          <w:rFonts w:ascii="Arial" w:hAnsi="Arial" w:cs="Arial"/>
          <w:lang w:val="en-US"/>
        </w:rPr>
      </w:pPr>
      <w:r w:rsidRPr="00A43465">
        <w:rPr>
          <w:rFonts w:ascii="Arial" w:hAnsi="Arial" w:cs="Arial"/>
          <w:b/>
          <w:bCs/>
          <w:i/>
          <w:iCs/>
          <w:lang w:val="en-US"/>
        </w:rPr>
        <w:t xml:space="preserve">Operating </w:t>
      </w:r>
      <w:r w:rsidR="00A572EF" w:rsidRPr="00A43465">
        <w:rPr>
          <w:rFonts w:ascii="Arial" w:hAnsi="Arial" w:cs="Arial"/>
          <w:b/>
          <w:bCs/>
          <w:i/>
          <w:iCs/>
          <w:lang w:val="en-US"/>
        </w:rPr>
        <w:t>Partner:</w:t>
      </w:r>
      <w:r w:rsidRPr="00A43465">
        <w:rPr>
          <w:rFonts w:ascii="Arial" w:hAnsi="Arial" w:cs="Arial"/>
          <w:lang w:val="en-US"/>
        </w:rPr>
        <w:t xml:space="preserve"> ECOSYS Group</w:t>
      </w:r>
    </w:p>
    <w:p w14:paraId="3A713B16" w14:textId="77777777" w:rsidR="00C73283" w:rsidRPr="00A43465" w:rsidRDefault="00C73283" w:rsidP="00C73283">
      <w:pPr>
        <w:pStyle w:val="Sansinterligne"/>
        <w:spacing w:line="276" w:lineRule="auto"/>
        <w:jc w:val="both"/>
        <w:rPr>
          <w:rFonts w:ascii="Arial" w:hAnsi="Arial" w:cs="Arial"/>
          <w:lang w:val="en-US"/>
        </w:rPr>
      </w:pPr>
    </w:p>
    <w:p w14:paraId="24F48493" w14:textId="77777777" w:rsidR="00C73283" w:rsidRDefault="00C73283" w:rsidP="00C73283">
      <w:pPr>
        <w:pStyle w:val="Sansinterligne"/>
        <w:spacing w:line="276" w:lineRule="auto"/>
        <w:jc w:val="both"/>
        <w:rPr>
          <w:rFonts w:ascii="Arial" w:hAnsi="Arial" w:cs="Arial"/>
          <w:lang w:val="en-US"/>
        </w:rPr>
      </w:pPr>
    </w:p>
    <w:p w14:paraId="538EBD1D" w14:textId="77777777" w:rsidR="00C73283" w:rsidRPr="001A68DE" w:rsidRDefault="00C73283" w:rsidP="00C73283">
      <w:pPr>
        <w:pStyle w:val="Sansinterligne"/>
        <w:spacing w:line="276" w:lineRule="auto"/>
        <w:jc w:val="both"/>
        <w:rPr>
          <w:rFonts w:ascii="Arial" w:hAnsi="Arial" w:cs="Arial"/>
          <w:b/>
          <w:bCs/>
          <w:color w:val="365F91" w:themeColor="accent1" w:themeShade="BF"/>
          <w:lang w:val="en-US"/>
        </w:rPr>
      </w:pPr>
      <w:r w:rsidRPr="001A68DE">
        <w:rPr>
          <w:rFonts w:ascii="Arial" w:hAnsi="Arial" w:cs="Arial"/>
          <w:b/>
          <w:bCs/>
          <w:color w:val="365F91" w:themeColor="accent1" w:themeShade="BF"/>
          <w:lang w:val="en-US"/>
        </w:rPr>
        <w:t>WORKSTREAMS</w:t>
      </w:r>
      <w:r>
        <w:rPr>
          <w:rFonts w:ascii="Arial" w:hAnsi="Arial" w:cs="Arial"/>
          <w:b/>
          <w:bCs/>
          <w:color w:val="365F91" w:themeColor="accent1" w:themeShade="BF"/>
          <w:lang w:val="en-US"/>
        </w:rPr>
        <w:t xml:space="preserve"> &amp; DELIVERABLES</w:t>
      </w:r>
    </w:p>
    <w:p w14:paraId="25F9E6D7" w14:textId="77777777" w:rsidR="00C73283" w:rsidRDefault="00C73283" w:rsidP="00C73283">
      <w:pPr>
        <w:pStyle w:val="Sansinterligne"/>
        <w:spacing w:line="276" w:lineRule="auto"/>
        <w:jc w:val="both"/>
        <w:rPr>
          <w:rFonts w:ascii="Arial" w:hAnsi="Arial" w:cs="Arial"/>
          <w:lang w:val="en-US"/>
        </w:rPr>
      </w:pPr>
    </w:p>
    <w:p w14:paraId="7F198FC2" w14:textId="77777777" w:rsidR="00C73283" w:rsidRPr="00C555E3" w:rsidRDefault="00C73283" w:rsidP="00C73283">
      <w:pPr>
        <w:pStyle w:val="Sansinterligne"/>
        <w:numPr>
          <w:ilvl w:val="0"/>
          <w:numId w:val="54"/>
        </w:numPr>
        <w:spacing w:line="276" w:lineRule="auto"/>
        <w:jc w:val="both"/>
        <w:rPr>
          <w:rFonts w:ascii="Arial" w:hAnsi="Arial" w:cs="Arial"/>
          <w:b/>
          <w:bCs/>
          <w:lang w:val="en-US"/>
        </w:rPr>
      </w:pPr>
      <w:r w:rsidRPr="00C555E3">
        <w:rPr>
          <w:rFonts w:ascii="Arial" w:hAnsi="Arial" w:cs="Arial"/>
          <w:b/>
          <w:bCs/>
          <w:lang w:val="en-US"/>
        </w:rPr>
        <w:t>Defining the energy models</w:t>
      </w:r>
    </w:p>
    <w:p w14:paraId="12ACF486" w14:textId="1DE05B03" w:rsidR="00C73283" w:rsidRDefault="00C73283" w:rsidP="00C73283">
      <w:pPr>
        <w:pStyle w:val="Sansinterligne"/>
        <w:spacing w:line="276" w:lineRule="auto"/>
        <w:jc w:val="both"/>
        <w:rPr>
          <w:rFonts w:ascii="Arial" w:hAnsi="Arial" w:cs="Arial"/>
          <w:lang w:val="en-US"/>
        </w:rPr>
      </w:pPr>
      <w:r w:rsidRPr="00C555E3">
        <w:rPr>
          <w:rFonts w:ascii="Arial" w:hAnsi="Arial" w:cs="Arial"/>
          <w:i/>
          <w:iCs/>
          <w:lang w:val="en-US"/>
        </w:rPr>
        <w:t xml:space="preserve">Objective: </w:t>
      </w:r>
      <w:r>
        <w:rPr>
          <w:rFonts w:ascii="Arial" w:hAnsi="Arial" w:cs="Arial"/>
          <w:lang w:val="en-US"/>
        </w:rPr>
        <w:t xml:space="preserve">identifying the solutions – technological and non-technological – and defining the energy pathways by 2050. For this the coalition will work on concrete use cases for examples: containership, ferry, cruise, bulk, fishing vessel and </w:t>
      </w:r>
      <w:r w:rsidR="00A572EF">
        <w:rPr>
          <w:rFonts w:ascii="Arial" w:hAnsi="Arial" w:cs="Arial"/>
          <w:lang w:val="en-US"/>
        </w:rPr>
        <w:t>equipment</w:t>
      </w:r>
      <w:r>
        <w:rPr>
          <w:rFonts w:ascii="Arial" w:hAnsi="Arial" w:cs="Arial"/>
          <w:lang w:val="en-US"/>
        </w:rPr>
        <w:t xml:space="preserve">, port handling </w:t>
      </w:r>
      <w:r w:rsidR="00A572EF">
        <w:rPr>
          <w:rFonts w:ascii="Arial" w:hAnsi="Arial" w:cs="Arial"/>
          <w:lang w:val="en-US"/>
        </w:rPr>
        <w:t>equipment</w:t>
      </w:r>
      <w:r>
        <w:rPr>
          <w:rFonts w:ascii="Arial" w:hAnsi="Arial" w:cs="Arial"/>
          <w:lang w:val="en-US"/>
        </w:rPr>
        <w:t xml:space="preserve"> and port industries, infrastructures and services.</w:t>
      </w:r>
    </w:p>
    <w:p w14:paraId="102D73A7" w14:textId="77777777" w:rsidR="00C73283" w:rsidRDefault="00C73283" w:rsidP="00C73283">
      <w:pPr>
        <w:pStyle w:val="Sansinterligne"/>
        <w:spacing w:line="276" w:lineRule="auto"/>
        <w:jc w:val="both"/>
        <w:rPr>
          <w:rFonts w:ascii="Arial" w:hAnsi="Arial" w:cs="Arial"/>
          <w:lang w:val="en-US"/>
        </w:rPr>
      </w:pPr>
      <w:r>
        <w:rPr>
          <w:rFonts w:ascii="Arial" w:hAnsi="Arial" w:cs="Arial"/>
          <w:lang w:val="en-US"/>
        </w:rPr>
        <w:t>Three interdependent elements make up these energy models:</w:t>
      </w:r>
    </w:p>
    <w:p w14:paraId="3ABA7F45" w14:textId="77777777" w:rsidR="00C73283" w:rsidRDefault="00C73283" w:rsidP="00C73283">
      <w:pPr>
        <w:pStyle w:val="Sansinterligne"/>
        <w:numPr>
          <w:ilvl w:val="0"/>
          <w:numId w:val="55"/>
        </w:numPr>
        <w:spacing w:line="276" w:lineRule="auto"/>
        <w:jc w:val="both"/>
        <w:rPr>
          <w:rFonts w:ascii="Arial" w:hAnsi="Arial" w:cs="Arial"/>
          <w:lang w:val="en-US"/>
        </w:rPr>
      </w:pPr>
      <w:r>
        <w:rPr>
          <w:rFonts w:ascii="Arial" w:hAnsi="Arial" w:cs="Arial"/>
          <w:lang w:val="en-US"/>
        </w:rPr>
        <w:t>Energy mix and their technology</w:t>
      </w:r>
    </w:p>
    <w:p w14:paraId="1FB15D59" w14:textId="77777777" w:rsidR="00C73283" w:rsidRDefault="00C73283" w:rsidP="00C73283">
      <w:pPr>
        <w:pStyle w:val="Sansinterligne"/>
        <w:numPr>
          <w:ilvl w:val="0"/>
          <w:numId w:val="55"/>
        </w:numPr>
        <w:spacing w:line="276" w:lineRule="auto"/>
        <w:jc w:val="both"/>
        <w:rPr>
          <w:rFonts w:ascii="Arial" w:hAnsi="Arial" w:cs="Arial"/>
          <w:lang w:val="en-US"/>
        </w:rPr>
      </w:pPr>
      <w:r w:rsidRPr="00C555E3">
        <w:rPr>
          <w:rFonts w:ascii="Arial" w:hAnsi="Arial" w:cs="Arial"/>
          <w:lang w:val="en-US"/>
        </w:rPr>
        <w:t>Energy efficiency</w:t>
      </w:r>
    </w:p>
    <w:p w14:paraId="7256ECA8" w14:textId="77777777" w:rsidR="00C73283" w:rsidRPr="00C555E3" w:rsidRDefault="00C73283" w:rsidP="00C73283">
      <w:pPr>
        <w:pStyle w:val="Sansinterligne"/>
        <w:numPr>
          <w:ilvl w:val="0"/>
          <w:numId w:val="55"/>
        </w:numPr>
        <w:spacing w:line="276" w:lineRule="auto"/>
        <w:jc w:val="both"/>
        <w:rPr>
          <w:rFonts w:ascii="Arial" w:hAnsi="Arial" w:cs="Arial"/>
          <w:lang w:val="en-US"/>
        </w:rPr>
      </w:pPr>
      <w:r w:rsidRPr="00C555E3">
        <w:rPr>
          <w:rFonts w:ascii="Arial" w:hAnsi="Arial" w:cs="Arial"/>
          <w:lang w:val="en-US"/>
        </w:rPr>
        <w:t xml:space="preserve">Ecological efficiency </w:t>
      </w:r>
    </w:p>
    <w:p w14:paraId="0BC1D442" w14:textId="77777777" w:rsidR="00C73283" w:rsidRPr="00C555E3" w:rsidRDefault="00C73283" w:rsidP="00C73283">
      <w:pPr>
        <w:pStyle w:val="Sansinterligne"/>
        <w:spacing w:line="276" w:lineRule="auto"/>
        <w:jc w:val="both"/>
        <w:rPr>
          <w:rFonts w:ascii="Arial" w:hAnsi="Arial" w:cs="Arial"/>
          <w:i/>
          <w:iCs/>
          <w:lang w:val="en-US"/>
        </w:rPr>
      </w:pPr>
      <w:r w:rsidRPr="00C555E3">
        <w:rPr>
          <w:rFonts w:ascii="Arial" w:hAnsi="Arial" w:cs="Arial"/>
          <w:i/>
          <w:iCs/>
          <w:lang w:val="en-US"/>
        </w:rPr>
        <w:t>Deliverables</w:t>
      </w:r>
    </w:p>
    <w:p w14:paraId="25F898C2" w14:textId="77777777" w:rsidR="00C73283" w:rsidRDefault="00C73283" w:rsidP="00C73283">
      <w:pPr>
        <w:pStyle w:val="Sansinterligne"/>
        <w:numPr>
          <w:ilvl w:val="0"/>
          <w:numId w:val="56"/>
        </w:numPr>
        <w:spacing w:line="276" w:lineRule="auto"/>
        <w:jc w:val="both"/>
        <w:rPr>
          <w:rFonts w:ascii="Arial" w:hAnsi="Arial" w:cs="Arial"/>
          <w:lang w:val="en-US"/>
        </w:rPr>
      </w:pPr>
      <w:r>
        <w:rPr>
          <w:rFonts w:ascii="Arial" w:hAnsi="Arial" w:cs="Arial"/>
          <w:lang w:val="en-US"/>
        </w:rPr>
        <w:t>Shared CO2 and sobriety trajectories with methods and tools for validating the compliant technologies</w:t>
      </w:r>
    </w:p>
    <w:p w14:paraId="4D090778" w14:textId="77777777" w:rsidR="00C73283" w:rsidRDefault="00C73283" w:rsidP="00C73283">
      <w:pPr>
        <w:pStyle w:val="Sansinterligne"/>
        <w:numPr>
          <w:ilvl w:val="0"/>
          <w:numId w:val="56"/>
        </w:numPr>
        <w:spacing w:line="276" w:lineRule="auto"/>
        <w:jc w:val="both"/>
        <w:rPr>
          <w:rFonts w:ascii="Arial" w:hAnsi="Arial" w:cs="Arial"/>
          <w:lang w:val="en-US"/>
        </w:rPr>
      </w:pPr>
      <w:r>
        <w:rPr>
          <w:rFonts w:ascii="Arial" w:hAnsi="Arial" w:cs="Arial"/>
          <w:lang w:val="en-US"/>
        </w:rPr>
        <w:t>Global overview with a data base and mappings (actors, projects, technologies)</w:t>
      </w:r>
    </w:p>
    <w:p w14:paraId="6E705AE3" w14:textId="77777777" w:rsidR="00C73283" w:rsidRDefault="00C73283" w:rsidP="00C73283">
      <w:pPr>
        <w:pStyle w:val="Sansinterligne"/>
        <w:numPr>
          <w:ilvl w:val="0"/>
          <w:numId w:val="56"/>
        </w:numPr>
        <w:spacing w:line="276" w:lineRule="auto"/>
        <w:jc w:val="both"/>
        <w:rPr>
          <w:rFonts w:ascii="Arial" w:hAnsi="Arial" w:cs="Arial"/>
          <w:lang w:val="en-US"/>
        </w:rPr>
      </w:pPr>
      <w:r>
        <w:rPr>
          <w:rFonts w:ascii="Arial" w:hAnsi="Arial" w:cs="Arial"/>
          <w:lang w:val="en-US"/>
        </w:rPr>
        <w:t>Digital platform to facilitate collaboration and data sharing + developing the digital twin with energy models</w:t>
      </w:r>
    </w:p>
    <w:p w14:paraId="675B9D90" w14:textId="63A9A1E4" w:rsidR="00C73283" w:rsidRDefault="00C73283" w:rsidP="00C73283">
      <w:pPr>
        <w:pStyle w:val="Sansinterligne"/>
        <w:numPr>
          <w:ilvl w:val="0"/>
          <w:numId w:val="56"/>
        </w:numPr>
        <w:spacing w:line="276" w:lineRule="auto"/>
        <w:jc w:val="both"/>
        <w:rPr>
          <w:rFonts w:ascii="Arial" w:hAnsi="Arial" w:cs="Arial"/>
          <w:lang w:val="en-US"/>
        </w:rPr>
      </w:pPr>
      <w:r>
        <w:rPr>
          <w:rFonts w:ascii="Arial" w:hAnsi="Arial" w:cs="Arial"/>
          <w:lang w:val="en-US"/>
        </w:rPr>
        <w:t xml:space="preserve">Roadmaps for </w:t>
      </w:r>
      <w:r w:rsidR="00A572EF">
        <w:rPr>
          <w:rFonts w:ascii="Arial" w:hAnsi="Arial" w:cs="Arial"/>
          <w:lang w:val="en-US"/>
        </w:rPr>
        <w:t>techno</w:t>
      </w:r>
      <w:r>
        <w:rPr>
          <w:rFonts w:ascii="Arial" w:hAnsi="Arial" w:cs="Arial"/>
          <w:lang w:val="en-US"/>
        </w:rPr>
        <w:t xml:space="preserve"> by energy, including H2</w:t>
      </w:r>
    </w:p>
    <w:p w14:paraId="40B89B1E" w14:textId="77777777" w:rsidR="00C73283" w:rsidRDefault="00C73283" w:rsidP="00C73283">
      <w:pPr>
        <w:pStyle w:val="Sansinterligne"/>
        <w:spacing w:line="276" w:lineRule="auto"/>
        <w:jc w:val="both"/>
        <w:rPr>
          <w:rFonts w:ascii="Arial" w:hAnsi="Arial" w:cs="Arial"/>
          <w:lang w:val="en-US"/>
        </w:rPr>
      </w:pPr>
    </w:p>
    <w:p w14:paraId="0523A6C4" w14:textId="77777777" w:rsidR="00C73283" w:rsidRPr="00C555E3" w:rsidRDefault="00C73283" w:rsidP="00C73283">
      <w:pPr>
        <w:pStyle w:val="Sansinterligne"/>
        <w:numPr>
          <w:ilvl w:val="0"/>
          <w:numId w:val="54"/>
        </w:numPr>
        <w:spacing w:line="276" w:lineRule="auto"/>
        <w:jc w:val="both"/>
        <w:rPr>
          <w:rFonts w:ascii="Arial" w:hAnsi="Arial" w:cs="Arial"/>
          <w:b/>
          <w:bCs/>
          <w:lang w:val="en-US"/>
        </w:rPr>
      </w:pPr>
      <w:r w:rsidRPr="00C555E3">
        <w:rPr>
          <w:rFonts w:ascii="Arial" w:hAnsi="Arial" w:cs="Arial"/>
          <w:b/>
          <w:bCs/>
          <w:lang w:val="en-US"/>
        </w:rPr>
        <w:t>Animating the innovation ecosystem for energy transition</w:t>
      </w:r>
    </w:p>
    <w:p w14:paraId="43C17103" w14:textId="77777777" w:rsidR="00C73283" w:rsidRDefault="00C73283" w:rsidP="00C73283">
      <w:pPr>
        <w:pStyle w:val="Sansinterligne"/>
        <w:spacing w:line="276" w:lineRule="auto"/>
        <w:jc w:val="both"/>
        <w:rPr>
          <w:rFonts w:ascii="Arial" w:hAnsi="Arial" w:cs="Arial"/>
          <w:lang w:val="en-US"/>
        </w:rPr>
      </w:pPr>
      <w:r w:rsidRPr="00630989">
        <w:rPr>
          <w:rFonts w:ascii="Arial" w:hAnsi="Arial" w:cs="Arial"/>
          <w:i/>
          <w:iCs/>
          <w:lang w:val="en-US"/>
        </w:rPr>
        <w:t>Objective</w:t>
      </w:r>
      <w:r>
        <w:rPr>
          <w:rFonts w:ascii="Arial" w:hAnsi="Arial" w:cs="Arial"/>
          <w:lang w:val="en-US"/>
        </w:rPr>
        <w:t>: consolidating a global innovation ecosystem to accelerate synergies between companies needs and solutions providers to create industrial projects and R&amp;D programs in accordance with priorities defined in the workstream 1.</w:t>
      </w:r>
    </w:p>
    <w:p w14:paraId="6F1968B0" w14:textId="77777777" w:rsidR="00C73283" w:rsidRDefault="00C73283" w:rsidP="00C73283">
      <w:pPr>
        <w:pStyle w:val="Sansinterligne"/>
        <w:spacing w:line="276" w:lineRule="auto"/>
        <w:jc w:val="both"/>
        <w:rPr>
          <w:rFonts w:ascii="Arial" w:hAnsi="Arial" w:cs="Arial"/>
          <w:lang w:val="en-US"/>
        </w:rPr>
      </w:pPr>
      <w:r w:rsidRPr="00630989">
        <w:rPr>
          <w:rFonts w:ascii="Arial" w:hAnsi="Arial" w:cs="Arial"/>
          <w:i/>
          <w:iCs/>
          <w:lang w:val="en-US"/>
        </w:rPr>
        <w:t>Deliverables</w:t>
      </w:r>
      <w:r>
        <w:rPr>
          <w:rFonts w:ascii="Arial" w:hAnsi="Arial" w:cs="Arial"/>
          <w:lang w:val="en-US"/>
        </w:rPr>
        <w:t>:</w:t>
      </w:r>
    </w:p>
    <w:p w14:paraId="3CD217A8" w14:textId="77777777" w:rsidR="00C73283" w:rsidRDefault="00C73283" w:rsidP="00C73283">
      <w:pPr>
        <w:pStyle w:val="Sansinterligne"/>
        <w:numPr>
          <w:ilvl w:val="0"/>
          <w:numId w:val="57"/>
        </w:numPr>
        <w:spacing w:line="276" w:lineRule="auto"/>
        <w:jc w:val="both"/>
        <w:rPr>
          <w:rFonts w:ascii="Arial" w:hAnsi="Arial" w:cs="Arial"/>
          <w:lang w:val="en-US"/>
        </w:rPr>
      </w:pPr>
      <w:r>
        <w:rPr>
          <w:rFonts w:ascii="Arial" w:hAnsi="Arial" w:cs="Arial"/>
          <w:lang w:val="en-US"/>
        </w:rPr>
        <w:t>Creation of a “maritime energy transition” reference for connecting innovative incubators/accelerators in a cross-industry vision</w:t>
      </w:r>
    </w:p>
    <w:p w14:paraId="62E25B46" w14:textId="77777777" w:rsidR="00C73283" w:rsidRDefault="00C73283" w:rsidP="00C73283">
      <w:pPr>
        <w:pStyle w:val="Sansinterligne"/>
        <w:numPr>
          <w:ilvl w:val="0"/>
          <w:numId w:val="57"/>
        </w:numPr>
        <w:spacing w:line="276" w:lineRule="auto"/>
        <w:jc w:val="both"/>
        <w:rPr>
          <w:rFonts w:ascii="Arial" w:hAnsi="Arial" w:cs="Arial"/>
          <w:lang w:val="en-US"/>
        </w:rPr>
      </w:pPr>
      <w:r>
        <w:rPr>
          <w:rFonts w:ascii="Arial" w:hAnsi="Arial" w:cs="Arial"/>
          <w:lang w:val="en-US"/>
        </w:rPr>
        <w:t xml:space="preserve">Creation of a </w:t>
      </w:r>
      <w:proofErr w:type="spellStart"/>
      <w:r>
        <w:rPr>
          <w:rFonts w:ascii="Arial" w:hAnsi="Arial" w:cs="Arial"/>
          <w:lang w:val="en-US"/>
        </w:rPr>
        <w:t>SeaLab</w:t>
      </w:r>
      <w:proofErr w:type="spellEnd"/>
      <w:r>
        <w:rPr>
          <w:rFonts w:ascii="Arial" w:hAnsi="Arial" w:cs="Arial"/>
          <w:lang w:val="en-US"/>
        </w:rPr>
        <w:t xml:space="preserve"> with a dedicated team and digital platform to boost the projects and animate the roadmaps</w:t>
      </w:r>
    </w:p>
    <w:p w14:paraId="20D48511" w14:textId="77777777" w:rsidR="00C73283" w:rsidRDefault="00C73283" w:rsidP="00C73283">
      <w:pPr>
        <w:pStyle w:val="Sansinterligne"/>
        <w:spacing w:line="276" w:lineRule="auto"/>
        <w:jc w:val="both"/>
        <w:rPr>
          <w:rFonts w:ascii="Arial" w:hAnsi="Arial" w:cs="Arial"/>
          <w:lang w:val="en-US"/>
        </w:rPr>
      </w:pPr>
    </w:p>
    <w:p w14:paraId="1401A197" w14:textId="77777777" w:rsidR="00C73283" w:rsidRPr="00630989" w:rsidRDefault="00C73283" w:rsidP="00C73283">
      <w:pPr>
        <w:pStyle w:val="Sansinterligne"/>
        <w:numPr>
          <w:ilvl w:val="0"/>
          <w:numId w:val="54"/>
        </w:numPr>
        <w:spacing w:line="276" w:lineRule="auto"/>
        <w:jc w:val="both"/>
        <w:rPr>
          <w:rFonts w:ascii="Arial" w:hAnsi="Arial" w:cs="Arial"/>
          <w:b/>
          <w:bCs/>
          <w:lang w:val="en-US"/>
        </w:rPr>
      </w:pPr>
      <w:r w:rsidRPr="00630989">
        <w:rPr>
          <w:rFonts w:ascii="Arial" w:hAnsi="Arial" w:cs="Arial"/>
          <w:b/>
          <w:bCs/>
          <w:lang w:val="en-US"/>
        </w:rPr>
        <w:t>Financing the energy transition</w:t>
      </w:r>
    </w:p>
    <w:p w14:paraId="1DA0CB1D" w14:textId="77777777" w:rsidR="00C73283" w:rsidRDefault="00C73283" w:rsidP="00C73283">
      <w:pPr>
        <w:pStyle w:val="Sansinterligne"/>
        <w:spacing w:line="276" w:lineRule="auto"/>
        <w:jc w:val="both"/>
        <w:rPr>
          <w:rFonts w:ascii="Arial" w:hAnsi="Arial" w:cs="Arial"/>
          <w:lang w:val="en-US"/>
        </w:rPr>
      </w:pPr>
      <w:r>
        <w:rPr>
          <w:rFonts w:ascii="Arial" w:hAnsi="Arial" w:cs="Arial"/>
          <w:lang w:val="en-US"/>
        </w:rPr>
        <w:t>Objective: working on the economic model of the energy transition solutions identified in the workstream1 and helping companies to be attractive for investors and to secure investments.</w:t>
      </w:r>
    </w:p>
    <w:p w14:paraId="3C9CE649" w14:textId="77777777" w:rsidR="00C73283" w:rsidRDefault="00C73283" w:rsidP="00C73283">
      <w:pPr>
        <w:pStyle w:val="Sansinterligne"/>
        <w:spacing w:line="276" w:lineRule="auto"/>
        <w:jc w:val="both"/>
        <w:rPr>
          <w:rFonts w:ascii="Arial" w:hAnsi="Arial" w:cs="Arial"/>
          <w:lang w:val="en-US"/>
        </w:rPr>
      </w:pPr>
      <w:r>
        <w:rPr>
          <w:rFonts w:ascii="Arial" w:hAnsi="Arial" w:cs="Arial"/>
          <w:lang w:val="en-US"/>
        </w:rPr>
        <w:t>Deliverables:</w:t>
      </w:r>
    </w:p>
    <w:p w14:paraId="6A3B54AF" w14:textId="77777777" w:rsidR="00C73283" w:rsidRDefault="00C73283" w:rsidP="00C73283">
      <w:pPr>
        <w:pStyle w:val="Sansinterligne"/>
        <w:numPr>
          <w:ilvl w:val="0"/>
          <w:numId w:val="58"/>
        </w:numPr>
        <w:spacing w:line="276" w:lineRule="auto"/>
        <w:jc w:val="both"/>
        <w:rPr>
          <w:rFonts w:ascii="Arial" w:hAnsi="Arial" w:cs="Arial"/>
          <w:lang w:val="en-US"/>
        </w:rPr>
      </w:pPr>
      <w:r>
        <w:rPr>
          <w:rFonts w:ascii="Arial" w:hAnsi="Arial" w:cs="Arial"/>
          <w:lang w:val="en-US"/>
        </w:rPr>
        <w:t>Mapping and analysis of the existing financing counters with a digital tool</w:t>
      </w:r>
    </w:p>
    <w:p w14:paraId="012CB96F" w14:textId="77777777" w:rsidR="00C73283" w:rsidRDefault="00C73283" w:rsidP="00C73283">
      <w:pPr>
        <w:pStyle w:val="Sansinterligne"/>
        <w:numPr>
          <w:ilvl w:val="0"/>
          <w:numId w:val="58"/>
        </w:numPr>
        <w:spacing w:line="276" w:lineRule="auto"/>
        <w:jc w:val="both"/>
        <w:rPr>
          <w:rFonts w:ascii="Arial" w:hAnsi="Arial" w:cs="Arial"/>
          <w:lang w:val="en-US"/>
        </w:rPr>
      </w:pPr>
      <w:r>
        <w:rPr>
          <w:rFonts w:ascii="Arial" w:hAnsi="Arial" w:cs="Arial"/>
          <w:lang w:val="en-US"/>
        </w:rPr>
        <w:t>Creation of adapted financing measures</w:t>
      </w:r>
    </w:p>
    <w:p w14:paraId="2BD29478" w14:textId="77777777" w:rsidR="00C73283" w:rsidRDefault="00C73283" w:rsidP="00C73283">
      <w:pPr>
        <w:pStyle w:val="Sansinterligne"/>
        <w:spacing w:line="276" w:lineRule="auto"/>
        <w:jc w:val="both"/>
        <w:rPr>
          <w:rFonts w:ascii="Arial" w:hAnsi="Arial" w:cs="Arial"/>
          <w:lang w:val="en-US"/>
        </w:rPr>
      </w:pPr>
    </w:p>
    <w:p w14:paraId="48967B76" w14:textId="77777777" w:rsidR="00C73283" w:rsidRPr="00630989" w:rsidRDefault="00C73283" w:rsidP="00C73283">
      <w:pPr>
        <w:pStyle w:val="Sansinterligne"/>
        <w:numPr>
          <w:ilvl w:val="0"/>
          <w:numId w:val="54"/>
        </w:numPr>
        <w:spacing w:line="276" w:lineRule="auto"/>
        <w:jc w:val="both"/>
        <w:rPr>
          <w:rFonts w:ascii="Arial" w:hAnsi="Arial" w:cs="Arial"/>
          <w:b/>
          <w:bCs/>
          <w:lang w:val="en-US"/>
        </w:rPr>
      </w:pPr>
      <w:r w:rsidRPr="00630989">
        <w:rPr>
          <w:rFonts w:ascii="Arial" w:hAnsi="Arial" w:cs="Arial"/>
          <w:b/>
          <w:bCs/>
          <w:lang w:val="en-US"/>
        </w:rPr>
        <w:t>Deploying the solutions for energy transition</w:t>
      </w:r>
    </w:p>
    <w:p w14:paraId="500B483A" w14:textId="77777777" w:rsidR="00C73283" w:rsidRDefault="00C73283" w:rsidP="00C73283">
      <w:pPr>
        <w:pStyle w:val="Sansinterligne"/>
        <w:spacing w:line="276" w:lineRule="auto"/>
        <w:jc w:val="both"/>
        <w:rPr>
          <w:rFonts w:ascii="Arial" w:hAnsi="Arial" w:cs="Arial"/>
          <w:lang w:val="en-US"/>
        </w:rPr>
      </w:pPr>
      <w:r w:rsidRPr="00496BD3">
        <w:rPr>
          <w:rFonts w:ascii="Arial" w:hAnsi="Arial" w:cs="Arial"/>
          <w:i/>
          <w:iCs/>
          <w:lang w:val="en-US"/>
        </w:rPr>
        <w:t>Objective</w:t>
      </w:r>
      <w:r>
        <w:rPr>
          <w:rFonts w:ascii="Arial" w:hAnsi="Arial" w:cs="Arial"/>
          <w:lang w:val="en-US"/>
        </w:rPr>
        <w:t>: anticipating the rules and the services which must be adapted to the impacts of energy transition. The companies and consortium need to work in a secure and be encouraged thanks to incentives defined at world and European levels.</w:t>
      </w:r>
    </w:p>
    <w:p w14:paraId="5BDEBFDF" w14:textId="77777777" w:rsidR="00C73283" w:rsidRDefault="00C73283" w:rsidP="00C73283">
      <w:pPr>
        <w:pStyle w:val="Sansinterligne"/>
        <w:spacing w:line="276" w:lineRule="auto"/>
        <w:jc w:val="both"/>
        <w:rPr>
          <w:rFonts w:ascii="Arial" w:hAnsi="Arial" w:cs="Arial"/>
          <w:lang w:val="en-US"/>
        </w:rPr>
      </w:pPr>
      <w:r w:rsidRPr="00496BD3">
        <w:rPr>
          <w:rFonts w:ascii="Arial" w:hAnsi="Arial" w:cs="Arial"/>
          <w:i/>
          <w:iCs/>
          <w:lang w:val="en-US"/>
        </w:rPr>
        <w:t>Deliverables</w:t>
      </w:r>
      <w:r>
        <w:rPr>
          <w:rFonts w:ascii="Arial" w:hAnsi="Arial" w:cs="Arial"/>
          <w:lang w:val="en-US"/>
        </w:rPr>
        <w:t>:</w:t>
      </w:r>
    </w:p>
    <w:p w14:paraId="0B73AFF2" w14:textId="77777777" w:rsidR="00C73283" w:rsidRDefault="00C73283" w:rsidP="00C73283">
      <w:pPr>
        <w:pStyle w:val="Sansinterligne"/>
        <w:numPr>
          <w:ilvl w:val="0"/>
          <w:numId w:val="59"/>
        </w:numPr>
        <w:spacing w:line="276" w:lineRule="auto"/>
        <w:jc w:val="both"/>
        <w:rPr>
          <w:rFonts w:ascii="Arial" w:hAnsi="Arial" w:cs="Arial"/>
          <w:lang w:val="en-US"/>
        </w:rPr>
      </w:pPr>
      <w:r>
        <w:rPr>
          <w:rFonts w:ascii="Arial" w:hAnsi="Arial" w:cs="Arial"/>
          <w:lang w:val="en-US"/>
        </w:rPr>
        <w:t>A lobbying strategy for the solutions identified</w:t>
      </w:r>
    </w:p>
    <w:p w14:paraId="703199E6" w14:textId="77777777" w:rsidR="00C73283" w:rsidRDefault="00C73283" w:rsidP="00C73283">
      <w:pPr>
        <w:pStyle w:val="Sansinterligne"/>
        <w:numPr>
          <w:ilvl w:val="0"/>
          <w:numId w:val="59"/>
        </w:numPr>
        <w:spacing w:line="276" w:lineRule="auto"/>
        <w:jc w:val="both"/>
        <w:rPr>
          <w:rFonts w:ascii="Arial" w:hAnsi="Arial" w:cs="Arial"/>
          <w:lang w:val="en-US"/>
        </w:rPr>
      </w:pPr>
      <w:r>
        <w:rPr>
          <w:rFonts w:ascii="Arial" w:hAnsi="Arial" w:cs="Arial"/>
          <w:lang w:val="en-US"/>
        </w:rPr>
        <w:t>Adapting the insurance policies to the energy transition solutions</w:t>
      </w:r>
    </w:p>
    <w:p w14:paraId="39E9F53B" w14:textId="77777777" w:rsidR="00C73283" w:rsidRDefault="00C73283" w:rsidP="00C73283">
      <w:pPr>
        <w:pStyle w:val="Sansinterligne"/>
        <w:numPr>
          <w:ilvl w:val="0"/>
          <w:numId w:val="59"/>
        </w:numPr>
        <w:spacing w:line="276" w:lineRule="auto"/>
        <w:jc w:val="both"/>
        <w:rPr>
          <w:rFonts w:ascii="Arial" w:hAnsi="Arial" w:cs="Arial"/>
          <w:lang w:val="en-US"/>
        </w:rPr>
      </w:pPr>
      <w:r>
        <w:rPr>
          <w:rFonts w:ascii="Arial" w:hAnsi="Arial" w:cs="Arial"/>
          <w:lang w:val="en-US"/>
        </w:rPr>
        <w:t>Defining a global plan for skills and training</w:t>
      </w:r>
    </w:p>
    <w:p w14:paraId="5F71A8D4" w14:textId="77777777" w:rsidR="00C73283" w:rsidRDefault="00C73283" w:rsidP="00C73283">
      <w:pPr>
        <w:pStyle w:val="Sansinterligne"/>
        <w:spacing w:line="276" w:lineRule="auto"/>
        <w:jc w:val="both"/>
        <w:rPr>
          <w:rFonts w:ascii="Arial" w:hAnsi="Arial" w:cs="Arial"/>
          <w:lang w:val="en-US"/>
        </w:rPr>
      </w:pPr>
    </w:p>
    <w:p w14:paraId="2666C966" w14:textId="77777777" w:rsidR="00C73283" w:rsidRDefault="00C73283" w:rsidP="00C73283">
      <w:pPr>
        <w:pStyle w:val="Sansinterligne"/>
        <w:spacing w:line="276" w:lineRule="auto"/>
        <w:jc w:val="both"/>
        <w:rPr>
          <w:rFonts w:ascii="Arial" w:hAnsi="Arial" w:cs="Arial"/>
          <w:lang w:val="en-US"/>
        </w:rPr>
      </w:pPr>
    </w:p>
    <w:p w14:paraId="5049159C" w14:textId="77777777" w:rsidR="00C73283" w:rsidRPr="001A68DE" w:rsidRDefault="00C73283" w:rsidP="00C73283">
      <w:pPr>
        <w:pStyle w:val="Sansinterligne"/>
        <w:spacing w:line="276" w:lineRule="auto"/>
        <w:jc w:val="both"/>
        <w:rPr>
          <w:rFonts w:ascii="Arial" w:hAnsi="Arial" w:cs="Arial"/>
          <w:b/>
          <w:bCs/>
          <w:i/>
          <w:iCs/>
          <w:color w:val="365F91" w:themeColor="accent1" w:themeShade="BF"/>
          <w:lang w:val="en-US"/>
        </w:rPr>
      </w:pPr>
      <w:r w:rsidRPr="001A68DE">
        <w:rPr>
          <w:rFonts w:ascii="Arial" w:hAnsi="Arial" w:cs="Arial"/>
          <w:b/>
          <w:bCs/>
          <w:i/>
          <w:iCs/>
          <w:color w:val="365F91" w:themeColor="accent1" w:themeShade="BF"/>
          <w:lang w:val="en-US"/>
        </w:rPr>
        <w:t>HYDROGEN</w:t>
      </w:r>
    </w:p>
    <w:p w14:paraId="1ECEED6C" w14:textId="77777777" w:rsidR="00C73283" w:rsidRDefault="00C73283" w:rsidP="00C73283">
      <w:pPr>
        <w:pStyle w:val="Sansinterligne"/>
        <w:spacing w:line="276" w:lineRule="auto"/>
        <w:jc w:val="both"/>
        <w:rPr>
          <w:rFonts w:ascii="Arial" w:hAnsi="Arial" w:cs="Arial"/>
          <w:lang w:val="en-US"/>
        </w:rPr>
      </w:pPr>
    </w:p>
    <w:p w14:paraId="0377035B" w14:textId="77777777" w:rsidR="00C73283" w:rsidRDefault="00C73283" w:rsidP="00C73283">
      <w:pPr>
        <w:pStyle w:val="Sansinterligne"/>
        <w:spacing w:line="276" w:lineRule="auto"/>
        <w:jc w:val="both"/>
        <w:rPr>
          <w:rFonts w:ascii="Arial" w:hAnsi="Arial" w:cs="Arial"/>
          <w:lang w:val="en-US"/>
        </w:rPr>
      </w:pPr>
      <w:r>
        <w:rPr>
          <w:rFonts w:ascii="Arial" w:hAnsi="Arial" w:cs="Arial"/>
          <w:lang w:val="en-US"/>
        </w:rPr>
        <w:t xml:space="preserve">The Cluster and the Coalition consider Hydrogen – and carbon-free hydrogen – as a key technology to reach the goal of </w:t>
      </w:r>
      <w:proofErr w:type="spellStart"/>
      <w:r>
        <w:rPr>
          <w:rFonts w:ascii="Arial" w:hAnsi="Arial" w:cs="Arial"/>
          <w:lang w:val="en-US"/>
        </w:rPr>
        <w:t>decarbonisation</w:t>
      </w:r>
      <w:proofErr w:type="spellEnd"/>
      <w:r>
        <w:rPr>
          <w:rFonts w:ascii="Arial" w:hAnsi="Arial" w:cs="Arial"/>
          <w:lang w:val="en-US"/>
        </w:rPr>
        <w:t>.</w:t>
      </w:r>
    </w:p>
    <w:p w14:paraId="07C8799A" w14:textId="1603D391" w:rsidR="00C73283" w:rsidRDefault="00C73283" w:rsidP="00C73283">
      <w:pPr>
        <w:pStyle w:val="Sansinterligne"/>
        <w:spacing w:line="276" w:lineRule="auto"/>
        <w:jc w:val="both"/>
        <w:rPr>
          <w:rFonts w:ascii="Arial" w:hAnsi="Arial" w:cs="Arial"/>
          <w:lang w:val="en-US"/>
        </w:rPr>
      </w:pPr>
      <w:r>
        <w:rPr>
          <w:rFonts w:ascii="Arial" w:hAnsi="Arial" w:cs="Arial"/>
          <w:lang w:val="en-US"/>
        </w:rPr>
        <w:t xml:space="preserve">In the first workstream “Energy Models” the Coalition will work on hydrogen based solutions for the different use cases selected by partners: containership, bulk, ferry, cruise, fishing vessel, port handling </w:t>
      </w:r>
      <w:r w:rsidR="00A572EF">
        <w:rPr>
          <w:rFonts w:ascii="Arial" w:hAnsi="Arial" w:cs="Arial"/>
          <w:lang w:val="en-US"/>
        </w:rPr>
        <w:t>equipment</w:t>
      </w:r>
      <w:r>
        <w:rPr>
          <w:rFonts w:ascii="Arial" w:hAnsi="Arial" w:cs="Arial"/>
          <w:lang w:val="en-US"/>
        </w:rPr>
        <w:t>, shore connection, in a cross-industry vision because we share objectives and technologies with other sectors and in a co-activity dimension because in port hubs there are a lot of activities looking at hydrogen based solutions.</w:t>
      </w:r>
    </w:p>
    <w:p w14:paraId="30EDBD9F" w14:textId="77777777" w:rsidR="00C73283" w:rsidRDefault="00C73283" w:rsidP="00C73283">
      <w:pPr>
        <w:pStyle w:val="Sansinterligne"/>
        <w:spacing w:line="276" w:lineRule="auto"/>
        <w:jc w:val="both"/>
        <w:rPr>
          <w:rFonts w:ascii="Arial" w:hAnsi="Arial" w:cs="Arial"/>
          <w:lang w:val="en-US"/>
        </w:rPr>
      </w:pPr>
      <w:r>
        <w:rPr>
          <w:rFonts w:ascii="Arial" w:hAnsi="Arial" w:cs="Arial"/>
          <w:lang w:val="en-US"/>
        </w:rPr>
        <w:t>The Coalition will define a roadmap based on these use cases to develop new technologies to implement hydrogen in maritime activities.</w:t>
      </w:r>
    </w:p>
    <w:p w14:paraId="2B904AD7" w14:textId="77777777" w:rsidR="00C73283" w:rsidRDefault="00C73283" w:rsidP="00C73283">
      <w:pPr>
        <w:pStyle w:val="Sansinterligne"/>
        <w:spacing w:line="276" w:lineRule="auto"/>
        <w:jc w:val="both"/>
        <w:rPr>
          <w:rFonts w:ascii="Arial" w:hAnsi="Arial" w:cs="Arial"/>
          <w:lang w:val="en-US"/>
        </w:rPr>
      </w:pPr>
    </w:p>
    <w:p w14:paraId="5993D7EC" w14:textId="77777777" w:rsidR="00C73283" w:rsidRPr="000B244E" w:rsidRDefault="00C73283" w:rsidP="00C73283">
      <w:pPr>
        <w:pStyle w:val="Sansinterligne"/>
        <w:spacing w:line="276" w:lineRule="auto"/>
        <w:jc w:val="both"/>
        <w:rPr>
          <w:rFonts w:ascii="Arial" w:hAnsi="Arial" w:cs="Arial"/>
          <w:b/>
          <w:bCs/>
          <w:lang w:val="en-US"/>
        </w:rPr>
      </w:pPr>
      <w:r w:rsidRPr="000B244E">
        <w:rPr>
          <w:rFonts w:ascii="Arial" w:hAnsi="Arial" w:cs="Arial"/>
          <w:b/>
          <w:bCs/>
          <w:lang w:val="en-US"/>
        </w:rPr>
        <w:t>Approach</w:t>
      </w:r>
      <w:r>
        <w:rPr>
          <w:rFonts w:ascii="Arial" w:hAnsi="Arial" w:cs="Arial"/>
          <w:b/>
          <w:bCs/>
          <w:lang w:val="en-US"/>
        </w:rPr>
        <w:t xml:space="preserve"> for Hydrogen</w:t>
      </w:r>
    </w:p>
    <w:p w14:paraId="17CF4CF5" w14:textId="4F7F474D" w:rsidR="00C73283" w:rsidRDefault="00C73283" w:rsidP="00C73283">
      <w:pPr>
        <w:pStyle w:val="Sansinterligne"/>
        <w:numPr>
          <w:ilvl w:val="0"/>
          <w:numId w:val="60"/>
        </w:numPr>
        <w:spacing w:line="276" w:lineRule="auto"/>
        <w:jc w:val="both"/>
        <w:rPr>
          <w:rFonts w:ascii="Arial" w:hAnsi="Arial" w:cs="Arial"/>
          <w:lang w:val="en-US"/>
        </w:rPr>
      </w:pPr>
      <w:r>
        <w:rPr>
          <w:rFonts w:ascii="Arial" w:hAnsi="Arial" w:cs="Arial"/>
          <w:lang w:val="en-US"/>
        </w:rPr>
        <w:t xml:space="preserve">First of </w:t>
      </w:r>
      <w:r w:rsidR="00A572EF">
        <w:rPr>
          <w:rFonts w:ascii="Arial" w:hAnsi="Arial" w:cs="Arial"/>
          <w:lang w:val="en-US"/>
        </w:rPr>
        <w:t>all,</w:t>
      </w:r>
      <w:r>
        <w:rPr>
          <w:rFonts w:ascii="Arial" w:hAnsi="Arial" w:cs="Arial"/>
          <w:lang w:val="en-US"/>
        </w:rPr>
        <w:t xml:space="preserve"> we have to identify specificities of each use case because they have different constraints (place, activities, geography, etc.)</w:t>
      </w:r>
    </w:p>
    <w:p w14:paraId="06C80CC7" w14:textId="4919BEA7" w:rsidR="00C73283" w:rsidRDefault="00C73283" w:rsidP="00C73283">
      <w:pPr>
        <w:pStyle w:val="Sansinterligne"/>
        <w:numPr>
          <w:ilvl w:val="0"/>
          <w:numId w:val="60"/>
        </w:numPr>
        <w:spacing w:line="276" w:lineRule="auto"/>
        <w:jc w:val="both"/>
        <w:rPr>
          <w:rFonts w:ascii="Arial" w:hAnsi="Arial" w:cs="Arial"/>
          <w:lang w:val="en-US"/>
        </w:rPr>
      </w:pPr>
      <w:r>
        <w:rPr>
          <w:rFonts w:ascii="Arial" w:hAnsi="Arial" w:cs="Arial"/>
          <w:lang w:val="en-US"/>
        </w:rPr>
        <w:t xml:space="preserve">Second we have to analyze </w:t>
      </w:r>
      <w:proofErr w:type="gramStart"/>
      <w:r>
        <w:rPr>
          <w:rFonts w:ascii="Arial" w:hAnsi="Arial" w:cs="Arial"/>
          <w:lang w:val="en-US"/>
        </w:rPr>
        <w:t>between 2020-2050</w:t>
      </w:r>
      <w:proofErr w:type="gramEnd"/>
      <w:r>
        <w:rPr>
          <w:rFonts w:ascii="Arial" w:hAnsi="Arial" w:cs="Arial"/>
          <w:lang w:val="en-US"/>
        </w:rPr>
        <w:t xml:space="preserve"> what does exist, what is possible, what would be possible and thus establishing a </w:t>
      </w:r>
      <w:r w:rsidR="00A572EF">
        <w:rPr>
          <w:rFonts w:ascii="Arial" w:hAnsi="Arial" w:cs="Arial"/>
          <w:lang w:val="en-US"/>
        </w:rPr>
        <w:t>retro planning</w:t>
      </w:r>
      <w:r>
        <w:rPr>
          <w:rFonts w:ascii="Arial" w:hAnsi="Arial" w:cs="Arial"/>
          <w:lang w:val="en-US"/>
        </w:rPr>
        <w:t xml:space="preserve"> of hydrogen solutions in order to accelerate development of needed solutions and </w:t>
      </w:r>
      <w:r w:rsidR="00A572EF">
        <w:rPr>
          <w:rFonts w:ascii="Arial" w:hAnsi="Arial" w:cs="Arial"/>
          <w:lang w:val="en-US"/>
        </w:rPr>
        <w:t>deployment</w:t>
      </w:r>
      <w:r>
        <w:rPr>
          <w:rFonts w:ascii="Arial" w:hAnsi="Arial" w:cs="Arial"/>
          <w:lang w:val="en-US"/>
        </w:rPr>
        <w:t xml:space="preserve"> of actual and future technologies to test and share experience.</w:t>
      </w:r>
    </w:p>
    <w:p w14:paraId="439EE37E" w14:textId="77777777" w:rsidR="00C73283" w:rsidRDefault="00C73283" w:rsidP="00C73283">
      <w:pPr>
        <w:pStyle w:val="Sansinterligne"/>
        <w:spacing w:line="276" w:lineRule="auto"/>
        <w:jc w:val="both"/>
        <w:rPr>
          <w:rFonts w:ascii="Arial" w:hAnsi="Arial" w:cs="Arial"/>
          <w:lang w:val="en-US"/>
        </w:rPr>
      </w:pPr>
    </w:p>
    <w:p w14:paraId="418A3144" w14:textId="77777777" w:rsidR="00C73283" w:rsidRPr="00336AD2" w:rsidRDefault="00C73283" w:rsidP="00C73283">
      <w:pPr>
        <w:pStyle w:val="Sansinterligne"/>
        <w:spacing w:line="276" w:lineRule="auto"/>
        <w:jc w:val="both"/>
        <w:rPr>
          <w:rFonts w:ascii="Arial" w:hAnsi="Arial" w:cs="Arial"/>
          <w:b/>
          <w:bCs/>
          <w:lang w:val="en-US"/>
        </w:rPr>
      </w:pPr>
      <w:r w:rsidRPr="00336AD2">
        <w:rPr>
          <w:rFonts w:ascii="Arial" w:hAnsi="Arial" w:cs="Arial"/>
          <w:b/>
          <w:bCs/>
          <w:lang w:val="en-US"/>
        </w:rPr>
        <w:t xml:space="preserve">Main projects identified and </w:t>
      </w:r>
      <w:r>
        <w:rPr>
          <w:rFonts w:ascii="Arial" w:hAnsi="Arial" w:cs="Arial"/>
          <w:b/>
          <w:bCs/>
          <w:lang w:val="en-US"/>
        </w:rPr>
        <w:t xml:space="preserve">main </w:t>
      </w:r>
      <w:r w:rsidRPr="00336AD2">
        <w:rPr>
          <w:rFonts w:ascii="Arial" w:hAnsi="Arial" w:cs="Arial"/>
          <w:b/>
          <w:bCs/>
          <w:lang w:val="en-US"/>
        </w:rPr>
        <w:t>needs</w:t>
      </w:r>
      <w:r>
        <w:rPr>
          <w:rFonts w:ascii="Arial" w:hAnsi="Arial" w:cs="Arial"/>
          <w:b/>
          <w:bCs/>
          <w:lang w:val="en-US"/>
        </w:rPr>
        <w:t xml:space="preserve"> (+++)</w:t>
      </w:r>
      <w:r w:rsidRPr="00336AD2">
        <w:rPr>
          <w:rFonts w:ascii="Arial" w:hAnsi="Arial" w:cs="Arial"/>
          <w:b/>
          <w:bCs/>
          <w:lang w:val="en-US"/>
        </w:rPr>
        <w:t>:</w:t>
      </w:r>
    </w:p>
    <w:p w14:paraId="6D90C508" w14:textId="77777777" w:rsidR="00C73283" w:rsidRDefault="00C73283" w:rsidP="00C73283">
      <w:pPr>
        <w:pStyle w:val="Sansinterligne"/>
        <w:numPr>
          <w:ilvl w:val="0"/>
          <w:numId w:val="60"/>
        </w:numPr>
        <w:spacing w:line="276" w:lineRule="auto"/>
        <w:jc w:val="both"/>
        <w:rPr>
          <w:rFonts w:ascii="Arial" w:hAnsi="Arial" w:cs="Arial"/>
          <w:lang w:val="en-US"/>
        </w:rPr>
      </w:pPr>
      <w:r>
        <w:rPr>
          <w:rFonts w:ascii="Arial" w:hAnsi="Arial" w:cs="Arial"/>
          <w:lang w:val="en-US"/>
        </w:rPr>
        <w:t>Onshore</w:t>
      </w:r>
    </w:p>
    <w:p w14:paraId="65E3C11C" w14:textId="3DFB2DC8" w:rsidR="00C73283" w:rsidRDefault="00C73283" w:rsidP="00C73283">
      <w:pPr>
        <w:pStyle w:val="Sansinterligne"/>
        <w:numPr>
          <w:ilvl w:val="1"/>
          <w:numId w:val="60"/>
        </w:numPr>
        <w:spacing w:line="276" w:lineRule="auto"/>
        <w:jc w:val="both"/>
        <w:rPr>
          <w:rFonts w:ascii="Arial" w:hAnsi="Arial" w:cs="Arial"/>
          <w:lang w:val="en-US"/>
        </w:rPr>
      </w:pPr>
      <w:r>
        <w:rPr>
          <w:rFonts w:ascii="Arial" w:hAnsi="Arial" w:cs="Arial"/>
          <w:lang w:val="en-US"/>
        </w:rPr>
        <w:t>Hydrogen production: from renewables (wind, solar); fatal hydrogen</w:t>
      </w:r>
    </w:p>
    <w:p w14:paraId="6D743D17" w14:textId="77777777" w:rsidR="00C73283" w:rsidRDefault="00C73283" w:rsidP="00C73283">
      <w:pPr>
        <w:pStyle w:val="Sansinterligne"/>
        <w:numPr>
          <w:ilvl w:val="1"/>
          <w:numId w:val="60"/>
        </w:numPr>
        <w:spacing w:line="276" w:lineRule="auto"/>
        <w:jc w:val="both"/>
        <w:rPr>
          <w:rFonts w:ascii="Arial" w:hAnsi="Arial" w:cs="Arial"/>
          <w:lang w:val="en-US"/>
        </w:rPr>
      </w:pPr>
      <w:r>
        <w:rPr>
          <w:rFonts w:ascii="Arial" w:hAnsi="Arial" w:cs="Arial"/>
          <w:lang w:val="en-US"/>
        </w:rPr>
        <w:t>Hydrogen storage (liquid, solid, gas)</w:t>
      </w:r>
    </w:p>
    <w:p w14:paraId="1F58871B" w14:textId="77777777" w:rsidR="00C73283" w:rsidRPr="00E26006" w:rsidRDefault="00C73283" w:rsidP="00C73283">
      <w:pPr>
        <w:pStyle w:val="Sansinterligne"/>
        <w:numPr>
          <w:ilvl w:val="1"/>
          <w:numId w:val="60"/>
        </w:numPr>
        <w:spacing w:line="276" w:lineRule="auto"/>
        <w:jc w:val="both"/>
        <w:rPr>
          <w:rFonts w:ascii="Arial" w:hAnsi="Arial" w:cs="Arial"/>
          <w:lang w:val="en-US"/>
        </w:rPr>
      </w:pPr>
      <w:r w:rsidRPr="00E26006">
        <w:rPr>
          <w:rFonts w:ascii="Arial" w:hAnsi="Arial" w:cs="Arial"/>
          <w:lang w:val="en-US"/>
        </w:rPr>
        <w:t>Uses:</w:t>
      </w:r>
      <w:r>
        <w:rPr>
          <w:rFonts w:ascii="Arial" w:hAnsi="Arial" w:cs="Arial"/>
          <w:lang w:val="en-US"/>
        </w:rPr>
        <w:t xml:space="preserve"> shore connection; mobility (trucks, vehicles, rail, barges, and tomorrow airplanes?); aerospace; etc.</w:t>
      </w:r>
    </w:p>
    <w:p w14:paraId="2243D214" w14:textId="77777777" w:rsidR="00C73283" w:rsidRDefault="00C73283" w:rsidP="00C73283">
      <w:pPr>
        <w:pStyle w:val="Sansinterligne"/>
        <w:numPr>
          <w:ilvl w:val="0"/>
          <w:numId w:val="60"/>
        </w:numPr>
        <w:spacing w:line="276" w:lineRule="auto"/>
        <w:jc w:val="both"/>
        <w:rPr>
          <w:rFonts w:ascii="Arial" w:hAnsi="Arial" w:cs="Arial"/>
          <w:lang w:val="en-US"/>
        </w:rPr>
      </w:pPr>
      <w:r>
        <w:rPr>
          <w:rFonts w:ascii="Arial" w:hAnsi="Arial" w:cs="Arial"/>
          <w:lang w:val="en-US"/>
        </w:rPr>
        <w:t>Offshore</w:t>
      </w:r>
    </w:p>
    <w:p w14:paraId="1EDF16BE" w14:textId="77777777" w:rsidR="00C73283" w:rsidRDefault="00C73283" w:rsidP="00C73283">
      <w:pPr>
        <w:pStyle w:val="Sansinterligne"/>
        <w:numPr>
          <w:ilvl w:val="1"/>
          <w:numId w:val="60"/>
        </w:numPr>
        <w:spacing w:line="276" w:lineRule="auto"/>
        <w:jc w:val="both"/>
        <w:rPr>
          <w:rFonts w:ascii="Arial" w:hAnsi="Arial" w:cs="Arial"/>
          <w:lang w:val="en-US"/>
        </w:rPr>
      </w:pPr>
      <w:r>
        <w:rPr>
          <w:rFonts w:ascii="Arial" w:hAnsi="Arial" w:cs="Arial"/>
          <w:lang w:val="en-US"/>
        </w:rPr>
        <w:t>Hydrogen production: from Marine Renewable Energies</w:t>
      </w:r>
    </w:p>
    <w:p w14:paraId="6F7849D1" w14:textId="77777777" w:rsidR="00C73283" w:rsidRDefault="00C73283" w:rsidP="00C73283">
      <w:pPr>
        <w:pStyle w:val="Sansinterligne"/>
        <w:numPr>
          <w:ilvl w:val="1"/>
          <w:numId w:val="60"/>
        </w:numPr>
        <w:spacing w:line="276" w:lineRule="auto"/>
        <w:jc w:val="both"/>
        <w:rPr>
          <w:rFonts w:ascii="Arial" w:hAnsi="Arial" w:cs="Arial"/>
          <w:lang w:val="en-US"/>
        </w:rPr>
      </w:pPr>
      <w:r>
        <w:rPr>
          <w:rFonts w:ascii="Arial" w:hAnsi="Arial" w:cs="Arial"/>
          <w:lang w:val="en-US"/>
        </w:rPr>
        <w:t>Hydrogen storage</w:t>
      </w:r>
    </w:p>
    <w:p w14:paraId="74B4CC1C" w14:textId="77777777" w:rsidR="00C73283" w:rsidRDefault="00C73283" w:rsidP="00C73283">
      <w:pPr>
        <w:pStyle w:val="Sansinterligne"/>
        <w:numPr>
          <w:ilvl w:val="0"/>
          <w:numId w:val="60"/>
        </w:numPr>
        <w:spacing w:line="276" w:lineRule="auto"/>
        <w:jc w:val="both"/>
        <w:rPr>
          <w:rFonts w:ascii="Arial" w:hAnsi="Arial" w:cs="Arial"/>
          <w:lang w:val="en-US"/>
        </w:rPr>
      </w:pPr>
      <w:r>
        <w:rPr>
          <w:rFonts w:ascii="Arial" w:hAnsi="Arial" w:cs="Arial"/>
          <w:lang w:val="en-US"/>
        </w:rPr>
        <w:t>Onboard</w:t>
      </w:r>
    </w:p>
    <w:p w14:paraId="570751AC" w14:textId="7976F8F4" w:rsidR="00C73283" w:rsidRDefault="00C73283" w:rsidP="00C73283">
      <w:pPr>
        <w:pStyle w:val="Sansinterligne"/>
        <w:numPr>
          <w:ilvl w:val="1"/>
          <w:numId w:val="60"/>
        </w:numPr>
        <w:spacing w:line="276" w:lineRule="auto"/>
        <w:jc w:val="both"/>
        <w:rPr>
          <w:rFonts w:ascii="Arial" w:hAnsi="Arial" w:cs="Arial"/>
          <w:lang w:val="en-US"/>
        </w:rPr>
      </w:pPr>
      <w:r>
        <w:rPr>
          <w:rFonts w:ascii="Arial" w:hAnsi="Arial" w:cs="Arial"/>
          <w:lang w:val="en-US"/>
        </w:rPr>
        <w:t>Propulsion: hydrogen gas turbine (+++); air independent propulsion</w:t>
      </w:r>
      <w:r w:rsidR="00A572EF">
        <w:rPr>
          <w:rFonts w:ascii="Arial" w:hAnsi="Arial" w:cs="Arial"/>
          <w:lang w:val="en-US"/>
        </w:rPr>
        <w:t>,</w:t>
      </w:r>
    </w:p>
    <w:p w14:paraId="4ED504EE" w14:textId="35B2C8B5" w:rsidR="00C73283" w:rsidRDefault="00C73283" w:rsidP="00C73283">
      <w:pPr>
        <w:pStyle w:val="Sansinterligne"/>
        <w:numPr>
          <w:ilvl w:val="1"/>
          <w:numId w:val="60"/>
        </w:numPr>
        <w:spacing w:line="276" w:lineRule="auto"/>
        <w:jc w:val="both"/>
        <w:rPr>
          <w:rFonts w:ascii="Arial" w:hAnsi="Arial" w:cs="Arial"/>
          <w:lang w:val="en-US"/>
        </w:rPr>
      </w:pPr>
      <w:r>
        <w:rPr>
          <w:rFonts w:ascii="Arial" w:hAnsi="Arial" w:cs="Arial"/>
          <w:lang w:val="en-US"/>
        </w:rPr>
        <w:lastRenderedPageBreak/>
        <w:t xml:space="preserve">Auxiliary: </w:t>
      </w:r>
      <w:r w:rsidR="00A572EF">
        <w:rPr>
          <w:rFonts w:ascii="Arial" w:hAnsi="Arial" w:cs="Arial"/>
          <w:lang w:val="en-US"/>
        </w:rPr>
        <w:t>equipment</w:t>
      </w:r>
      <w:r>
        <w:rPr>
          <w:rFonts w:ascii="Arial" w:hAnsi="Arial" w:cs="Arial"/>
          <w:lang w:val="en-US"/>
        </w:rPr>
        <w:t xml:space="preserve"> (navigation, HVAC, living quarters, waste management, etc.); goods (especially reefers); 0 emission for coastlines </w:t>
      </w:r>
      <w:r w:rsidR="00A572EF">
        <w:rPr>
          <w:rFonts w:ascii="Arial" w:hAnsi="Arial" w:cs="Arial"/>
          <w:lang w:val="en-US"/>
        </w:rPr>
        <w:t>maneuvers</w:t>
      </w:r>
      <w:r>
        <w:rPr>
          <w:rFonts w:ascii="Arial" w:hAnsi="Arial" w:cs="Arial"/>
          <w:lang w:val="en-US"/>
        </w:rPr>
        <w:t>; etc.</w:t>
      </w:r>
    </w:p>
    <w:p w14:paraId="5D2B094F" w14:textId="77777777" w:rsidR="00C73283" w:rsidRPr="009034AC" w:rsidRDefault="00C73283" w:rsidP="00C73283">
      <w:pPr>
        <w:pStyle w:val="Sansinterligne"/>
        <w:numPr>
          <w:ilvl w:val="1"/>
          <w:numId w:val="60"/>
        </w:numPr>
        <w:spacing w:line="276" w:lineRule="auto"/>
        <w:jc w:val="both"/>
        <w:rPr>
          <w:rFonts w:ascii="Arial" w:hAnsi="Arial" w:cs="Arial"/>
          <w:lang w:val="en-US"/>
        </w:rPr>
      </w:pPr>
      <w:r>
        <w:rPr>
          <w:rFonts w:ascii="Arial" w:hAnsi="Arial" w:cs="Arial"/>
          <w:lang w:val="en-US"/>
        </w:rPr>
        <w:t>Fuel cells: high power fuel cells (+++); synergies with other energies (methanol / or synthetic carbon-free fuels)</w:t>
      </w:r>
    </w:p>
    <w:p w14:paraId="5710F649" w14:textId="77777777" w:rsidR="00C73283" w:rsidRDefault="00C73283" w:rsidP="00C73283">
      <w:pPr>
        <w:pStyle w:val="Sansinterligne"/>
        <w:spacing w:line="276" w:lineRule="auto"/>
        <w:jc w:val="both"/>
        <w:rPr>
          <w:rFonts w:ascii="Arial" w:hAnsi="Arial" w:cs="Arial"/>
          <w:lang w:val="en-US"/>
        </w:rPr>
      </w:pPr>
    </w:p>
    <w:p w14:paraId="40C53F83" w14:textId="77777777" w:rsidR="00C73283" w:rsidRPr="00336AD2" w:rsidRDefault="00C73283" w:rsidP="00C73283">
      <w:pPr>
        <w:pStyle w:val="Sansinterligne"/>
        <w:spacing w:line="276" w:lineRule="auto"/>
        <w:jc w:val="both"/>
        <w:rPr>
          <w:rFonts w:ascii="Arial" w:hAnsi="Arial" w:cs="Arial"/>
          <w:b/>
          <w:bCs/>
          <w:lang w:val="en-US"/>
        </w:rPr>
      </w:pPr>
      <w:r w:rsidRPr="00336AD2">
        <w:rPr>
          <w:rFonts w:ascii="Arial" w:hAnsi="Arial" w:cs="Arial"/>
          <w:b/>
          <w:bCs/>
          <w:lang w:val="en-US"/>
        </w:rPr>
        <w:t>Main obstacles identified:</w:t>
      </w:r>
    </w:p>
    <w:p w14:paraId="6A225B21" w14:textId="77777777" w:rsidR="00C73283" w:rsidRDefault="00C73283" w:rsidP="00C73283">
      <w:pPr>
        <w:pStyle w:val="Sansinterligne"/>
        <w:numPr>
          <w:ilvl w:val="0"/>
          <w:numId w:val="61"/>
        </w:numPr>
        <w:spacing w:line="276" w:lineRule="auto"/>
        <w:jc w:val="both"/>
        <w:rPr>
          <w:rFonts w:ascii="Arial" w:hAnsi="Arial" w:cs="Arial"/>
          <w:lang w:val="en-US"/>
        </w:rPr>
      </w:pPr>
      <w:r>
        <w:rPr>
          <w:rFonts w:ascii="Arial" w:hAnsi="Arial" w:cs="Arial"/>
          <w:lang w:val="en-US"/>
        </w:rPr>
        <w:t>Storage onboard for ships: storage energy density; security</w:t>
      </w:r>
    </w:p>
    <w:p w14:paraId="430EF953" w14:textId="77777777" w:rsidR="00C73283" w:rsidRDefault="00C73283" w:rsidP="00C73283">
      <w:pPr>
        <w:pStyle w:val="Sansinterligne"/>
        <w:numPr>
          <w:ilvl w:val="0"/>
          <w:numId w:val="61"/>
        </w:numPr>
        <w:spacing w:line="276" w:lineRule="auto"/>
        <w:jc w:val="both"/>
        <w:rPr>
          <w:rFonts w:ascii="Arial" w:hAnsi="Arial" w:cs="Arial"/>
          <w:lang w:val="en-US"/>
        </w:rPr>
      </w:pPr>
      <w:r>
        <w:rPr>
          <w:rFonts w:ascii="Arial" w:hAnsi="Arial" w:cs="Arial"/>
          <w:lang w:val="en-US"/>
        </w:rPr>
        <w:t>Economic model with hydrogen carbon-free comparing to oil or LNG</w:t>
      </w:r>
    </w:p>
    <w:p w14:paraId="307FB40E" w14:textId="77777777" w:rsidR="00C73283" w:rsidRDefault="00C73283" w:rsidP="00C73283">
      <w:pPr>
        <w:pStyle w:val="Sansinterligne"/>
        <w:numPr>
          <w:ilvl w:val="0"/>
          <w:numId w:val="61"/>
        </w:numPr>
        <w:spacing w:line="276" w:lineRule="auto"/>
        <w:jc w:val="both"/>
        <w:rPr>
          <w:rFonts w:ascii="Arial" w:hAnsi="Arial" w:cs="Arial"/>
          <w:lang w:val="en-US"/>
        </w:rPr>
      </w:pPr>
      <w:r>
        <w:rPr>
          <w:rFonts w:ascii="Arial" w:hAnsi="Arial" w:cs="Arial"/>
          <w:lang w:val="en-US"/>
        </w:rPr>
        <w:t>Rules and incentives (especially tax law)</w:t>
      </w:r>
    </w:p>
    <w:p w14:paraId="2E2B3AD4" w14:textId="77777777" w:rsidR="00C73283" w:rsidRDefault="00C73283" w:rsidP="00C73283">
      <w:pPr>
        <w:pStyle w:val="Sansinterligne"/>
        <w:numPr>
          <w:ilvl w:val="0"/>
          <w:numId w:val="61"/>
        </w:numPr>
        <w:spacing w:line="276" w:lineRule="auto"/>
        <w:jc w:val="both"/>
        <w:rPr>
          <w:rFonts w:ascii="Arial" w:hAnsi="Arial" w:cs="Arial"/>
          <w:lang w:val="en-US"/>
        </w:rPr>
      </w:pPr>
      <w:r>
        <w:rPr>
          <w:rFonts w:ascii="Arial" w:hAnsi="Arial" w:cs="Arial"/>
          <w:lang w:val="en-US"/>
        </w:rPr>
        <w:t>Securing the investments (especially in the post-covid19 situation)</w:t>
      </w:r>
    </w:p>
    <w:p w14:paraId="4B7CA444" w14:textId="77777777" w:rsidR="00C73283" w:rsidRDefault="00C73283" w:rsidP="00C73283">
      <w:pPr>
        <w:pStyle w:val="Sansinterligne"/>
        <w:numPr>
          <w:ilvl w:val="0"/>
          <w:numId w:val="61"/>
        </w:numPr>
        <w:spacing w:line="276" w:lineRule="auto"/>
        <w:jc w:val="both"/>
        <w:rPr>
          <w:rFonts w:ascii="Arial" w:hAnsi="Arial" w:cs="Arial"/>
          <w:lang w:val="en-US"/>
        </w:rPr>
      </w:pPr>
      <w:r>
        <w:rPr>
          <w:rFonts w:ascii="Arial" w:hAnsi="Arial" w:cs="Arial"/>
          <w:lang w:val="en-US"/>
        </w:rPr>
        <w:t xml:space="preserve">Lack of data / rex sharing between projects and lack of industrial </w:t>
      </w:r>
      <w:proofErr w:type="spellStart"/>
      <w:r>
        <w:rPr>
          <w:rFonts w:ascii="Arial" w:hAnsi="Arial" w:cs="Arial"/>
          <w:lang w:val="en-US"/>
        </w:rPr>
        <w:t>pilotes</w:t>
      </w:r>
      <w:proofErr w:type="spellEnd"/>
    </w:p>
    <w:p w14:paraId="07B6A8F6" w14:textId="77777777" w:rsidR="00C73283" w:rsidRDefault="00C73283" w:rsidP="00C73283">
      <w:pPr>
        <w:pStyle w:val="Sansinterligne"/>
        <w:spacing w:line="276" w:lineRule="auto"/>
        <w:jc w:val="both"/>
        <w:rPr>
          <w:rFonts w:ascii="Arial" w:hAnsi="Arial" w:cs="Arial"/>
          <w:lang w:val="en-US"/>
        </w:rPr>
      </w:pPr>
    </w:p>
    <w:p w14:paraId="057C9A32" w14:textId="77777777" w:rsidR="00C73283" w:rsidRDefault="00C73283" w:rsidP="00C73283">
      <w:pPr>
        <w:pStyle w:val="Sansinterligne"/>
        <w:spacing w:line="276" w:lineRule="auto"/>
        <w:jc w:val="both"/>
        <w:rPr>
          <w:rFonts w:ascii="Arial" w:hAnsi="Arial" w:cs="Arial"/>
          <w:lang w:val="en-US"/>
        </w:rPr>
      </w:pPr>
    </w:p>
    <w:p w14:paraId="183425D1" w14:textId="0C23CB1C" w:rsidR="00C73283" w:rsidRPr="00877E5C" w:rsidRDefault="00C73283" w:rsidP="00C73283">
      <w:pPr>
        <w:pStyle w:val="Sansinterligne"/>
        <w:spacing w:line="276" w:lineRule="auto"/>
        <w:jc w:val="both"/>
        <w:rPr>
          <w:rFonts w:ascii="Arial" w:hAnsi="Arial" w:cs="Arial"/>
          <w:lang w:val="en-US"/>
        </w:rPr>
      </w:pPr>
      <w:r>
        <w:rPr>
          <w:rFonts w:ascii="Arial" w:hAnsi="Arial" w:cs="Arial"/>
          <w:lang w:val="en-US"/>
        </w:rPr>
        <w:t xml:space="preserve">So, </w:t>
      </w:r>
      <w:r w:rsidRPr="00336AD2">
        <w:rPr>
          <w:rFonts w:ascii="Arial" w:hAnsi="Arial" w:cs="Arial"/>
          <w:b/>
          <w:bCs/>
          <w:lang w:val="en-US"/>
        </w:rPr>
        <w:t xml:space="preserve">the maritime sector needs </w:t>
      </w:r>
      <w:proofErr w:type="spellStart"/>
      <w:r w:rsidRPr="00336AD2">
        <w:rPr>
          <w:rFonts w:ascii="Arial" w:hAnsi="Arial" w:cs="Arial"/>
          <w:b/>
          <w:bCs/>
          <w:lang w:val="en-US"/>
        </w:rPr>
        <w:t>fl</w:t>
      </w:r>
      <w:r w:rsidR="00AD1451">
        <w:rPr>
          <w:rFonts w:ascii="Arial" w:hAnsi="Arial" w:cs="Arial"/>
          <w:b/>
          <w:bCs/>
          <w:lang w:val="en-US"/>
        </w:rPr>
        <w:t>ArianeGroup</w:t>
      </w:r>
      <w:r w:rsidRPr="00336AD2">
        <w:rPr>
          <w:rFonts w:ascii="Arial" w:hAnsi="Arial" w:cs="Arial"/>
          <w:b/>
          <w:bCs/>
          <w:lang w:val="en-US"/>
        </w:rPr>
        <w:t>hip</w:t>
      </w:r>
      <w:proofErr w:type="spellEnd"/>
      <w:r w:rsidRPr="00336AD2">
        <w:rPr>
          <w:rFonts w:ascii="Arial" w:hAnsi="Arial" w:cs="Arial"/>
          <w:b/>
          <w:bCs/>
          <w:lang w:val="en-US"/>
        </w:rPr>
        <w:t xml:space="preserve"> projects</w:t>
      </w:r>
      <w:r>
        <w:rPr>
          <w:rFonts w:ascii="Arial" w:hAnsi="Arial" w:cs="Arial"/>
          <w:lang w:val="en-US"/>
        </w:rPr>
        <w:t xml:space="preserve"> to consolidate the Hydrogen industry, to develop the technologies to produce, transport, store and use Hydrogen in the different activities especially for shipping, and also to secure investments and to adapt the rules. Energy transition needs </w:t>
      </w:r>
      <w:r w:rsidR="00A572EF">
        <w:rPr>
          <w:rFonts w:ascii="Arial" w:hAnsi="Arial" w:cs="Arial"/>
          <w:lang w:val="en-US"/>
        </w:rPr>
        <w:t>Hydrogen,</w:t>
      </w:r>
      <w:r>
        <w:rPr>
          <w:rFonts w:ascii="Arial" w:hAnsi="Arial" w:cs="Arial"/>
          <w:lang w:val="en-US"/>
        </w:rPr>
        <w:t xml:space="preserve"> so Hydrogen needs also a transition from public stakeholders and traditional economic models. Thanks to multiple projects, the maritime sector will be able to cooperate with other industries and implement adapted solutions.</w:t>
      </w:r>
    </w:p>
    <w:p w14:paraId="239B7880" w14:textId="77777777" w:rsidR="00C73283" w:rsidRDefault="00C73283" w:rsidP="00C73283">
      <w:pPr>
        <w:pStyle w:val="Sansinterligne"/>
        <w:spacing w:line="276" w:lineRule="auto"/>
        <w:jc w:val="both"/>
        <w:rPr>
          <w:rFonts w:ascii="Arial" w:hAnsi="Arial" w:cs="Arial"/>
          <w:lang w:val="en-US"/>
        </w:rPr>
      </w:pPr>
    </w:p>
    <w:p w14:paraId="1E6A9B79" w14:textId="77777777" w:rsidR="00C73283" w:rsidRDefault="00C73283" w:rsidP="00C73283">
      <w:pPr>
        <w:pStyle w:val="Sansinterligne"/>
        <w:spacing w:line="276" w:lineRule="auto"/>
        <w:jc w:val="both"/>
        <w:rPr>
          <w:rFonts w:ascii="Arial" w:hAnsi="Arial" w:cs="Arial"/>
          <w:lang w:val="en-US"/>
        </w:rPr>
      </w:pPr>
    </w:p>
    <w:p w14:paraId="7ADB23AE" w14:textId="77777777" w:rsidR="00C73283" w:rsidRPr="001A68DE" w:rsidRDefault="00C73283" w:rsidP="00C73283">
      <w:pPr>
        <w:pStyle w:val="Sansinterligne"/>
        <w:spacing w:line="276" w:lineRule="auto"/>
        <w:jc w:val="both"/>
        <w:rPr>
          <w:rFonts w:ascii="Arial" w:hAnsi="Arial" w:cs="Arial"/>
          <w:b/>
          <w:bCs/>
          <w:i/>
          <w:iCs/>
          <w:color w:val="000000" w:themeColor="text1"/>
          <w:lang w:val="en-US"/>
        </w:rPr>
      </w:pPr>
      <w:r w:rsidRPr="001A68DE">
        <w:rPr>
          <w:rFonts w:ascii="Arial" w:hAnsi="Arial" w:cs="Arial"/>
          <w:b/>
          <w:bCs/>
          <w:i/>
          <w:iCs/>
          <w:color w:val="000000" w:themeColor="text1"/>
          <w:lang w:val="en-US"/>
        </w:rPr>
        <w:t>FRENCH MARITIME CLUSTER</w:t>
      </w:r>
    </w:p>
    <w:p w14:paraId="43F4C94A" w14:textId="77777777" w:rsidR="00C73283" w:rsidRPr="001A68DE" w:rsidRDefault="00C73283" w:rsidP="00C73283">
      <w:pPr>
        <w:pStyle w:val="Sansinterligne"/>
        <w:spacing w:line="276" w:lineRule="auto"/>
        <w:jc w:val="both"/>
        <w:rPr>
          <w:rFonts w:ascii="Arial" w:hAnsi="Arial" w:cs="Arial"/>
          <w:i/>
          <w:iCs/>
          <w:lang w:val="en-US"/>
        </w:rPr>
      </w:pPr>
      <w:r w:rsidRPr="001A68DE">
        <w:rPr>
          <w:rFonts w:ascii="Arial" w:hAnsi="Arial" w:cs="Arial"/>
          <w:i/>
          <w:iCs/>
          <w:lang w:val="en-US"/>
        </w:rPr>
        <w:t xml:space="preserve">Headquartered in France, the French Maritime Cluster, is a professional </w:t>
      </w:r>
      <w:proofErr w:type="spellStart"/>
      <w:r w:rsidRPr="001A68DE">
        <w:rPr>
          <w:rFonts w:ascii="Arial" w:hAnsi="Arial" w:cs="Arial"/>
          <w:i/>
          <w:iCs/>
          <w:lang w:val="en-US"/>
        </w:rPr>
        <w:t>organisation</w:t>
      </w:r>
      <w:proofErr w:type="spellEnd"/>
      <w:r w:rsidRPr="001A68DE">
        <w:rPr>
          <w:rFonts w:ascii="Arial" w:hAnsi="Arial" w:cs="Arial"/>
          <w:i/>
          <w:iCs/>
          <w:lang w:val="en-US"/>
        </w:rPr>
        <w:t xml:space="preserve"> created in 2006 to accelerate synergies between actors sharing the same goals and facing the same challenges. The Cluster gathers 450 companies, R&amp;D Centers, Academics and Territories from the whole of maritime activities, from industries and services.</w:t>
      </w:r>
    </w:p>
    <w:p w14:paraId="20DAF81F" w14:textId="2B60891E" w:rsidR="00C73283" w:rsidRPr="001A68DE" w:rsidRDefault="00C73283" w:rsidP="00C73283">
      <w:pPr>
        <w:pStyle w:val="Sansinterligne"/>
        <w:spacing w:line="276" w:lineRule="auto"/>
        <w:jc w:val="both"/>
        <w:rPr>
          <w:rFonts w:ascii="Arial" w:hAnsi="Arial" w:cs="Arial"/>
          <w:i/>
          <w:iCs/>
          <w:lang w:val="en-US"/>
        </w:rPr>
      </w:pPr>
      <w:r w:rsidRPr="001A68DE">
        <w:rPr>
          <w:rFonts w:ascii="Arial" w:hAnsi="Arial" w:cs="Arial"/>
          <w:i/>
          <w:iCs/>
          <w:lang w:val="en-US"/>
        </w:rPr>
        <w:t xml:space="preserve">The Cluster has Offices in Asia and </w:t>
      </w:r>
      <w:r w:rsidR="00A572EF" w:rsidRPr="001A68DE">
        <w:rPr>
          <w:rFonts w:ascii="Arial" w:hAnsi="Arial" w:cs="Arial"/>
          <w:i/>
          <w:iCs/>
          <w:lang w:val="en-US"/>
        </w:rPr>
        <w:t>connections</w:t>
      </w:r>
      <w:r w:rsidRPr="001A68DE">
        <w:rPr>
          <w:rFonts w:ascii="Arial" w:hAnsi="Arial" w:cs="Arial"/>
          <w:i/>
          <w:iCs/>
          <w:lang w:val="en-US"/>
        </w:rPr>
        <w:t xml:space="preserve"> all over the world threw a global network of companies and “</w:t>
      </w:r>
      <w:proofErr w:type="spellStart"/>
      <w:r w:rsidRPr="001A68DE">
        <w:rPr>
          <w:rFonts w:ascii="Arial" w:hAnsi="Arial" w:cs="Arial"/>
          <w:i/>
          <w:iCs/>
          <w:lang w:val="en-US"/>
        </w:rPr>
        <w:t>Conseillers</w:t>
      </w:r>
      <w:proofErr w:type="spellEnd"/>
      <w:r w:rsidRPr="001A68DE">
        <w:rPr>
          <w:rFonts w:ascii="Arial" w:hAnsi="Arial" w:cs="Arial"/>
          <w:i/>
          <w:iCs/>
          <w:lang w:val="en-US"/>
        </w:rPr>
        <w:t xml:space="preserve"> au Commerce </w:t>
      </w:r>
      <w:proofErr w:type="spellStart"/>
      <w:r w:rsidRPr="001A68DE">
        <w:rPr>
          <w:rFonts w:ascii="Arial" w:hAnsi="Arial" w:cs="Arial"/>
          <w:i/>
          <w:iCs/>
          <w:lang w:val="en-US"/>
        </w:rPr>
        <w:t>extérieur</w:t>
      </w:r>
      <w:proofErr w:type="spellEnd"/>
      <w:r w:rsidRPr="001A68DE">
        <w:rPr>
          <w:rFonts w:ascii="Arial" w:hAnsi="Arial" w:cs="Arial"/>
          <w:i/>
          <w:iCs/>
          <w:lang w:val="en-US"/>
        </w:rPr>
        <w:t xml:space="preserve">” and has created Maritime Clusters in each Overseas Territories. The Cluster has also co-created the European Network of Maritime Clusters and </w:t>
      </w:r>
      <w:proofErr w:type="gramStart"/>
      <w:r w:rsidRPr="001A68DE">
        <w:rPr>
          <w:rFonts w:ascii="Arial" w:hAnsi="Arial" w:cs="Arial"/>
          <w:i/>
          <w:iCs/>
          <w:lang w:val="en-US"/>
        </w:rPr>
        <w:t>contribute</w:t>
      </w:r>
      <w:proofErr w:type="gramEnd"/>
      <w:r w:rsidRPr="001A68DE">
        <w:rPr>
          <w:rFonts w:ascii="Arial" w:hAnsi="Arial" w:cs="Arial"/>
          <w:i/>
          <w:iCs/>
          <w:lang w:val="en-US"/>
        </w:rPr>
        <w:t xml:space="preserve"> to its development with an agenda dedicated to blue growth and energy transition.</w:t>
      </w:r>
    </w:p>
    <w:p w14:paraId="0B6D87BE" w14:textId="77777777" w:rsidR="00C73283" w:rsidRPr="001A68DE" w:rsidRDefault="00C73283" w:rsidP="00C73283">
      <w:pPr>
        <w:pStyle w:val="Sansinterligne"/>
        <w:spacing w:line="276" w:lineRule="auto"/>
        <w:jc w:val="both"/>
        <w:rPr>
          <w:rFonts w:ascii="Arial" w:hAnsi="Arial" w:cs="Arial"/>
          <w:i/>
          <w:iCs/>
          <w:lang w:val="en-US"/>
        </w:rPr>
      </w:pPr>
    </w:p>
    <w:sectPr w:rsidR="00C73283" w:rsidRPr="001A68DE" w:rsidSect="002C1BC2">
      <w:headerReference w:type="default" r:id="rId57"/>
      <w:footerReference w:type="default" r:id="rId58"/>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MENARD Gabrielle (ENGIE SA)" w:date="2020-06-24T09:43:00Z" w:initials="MG(S">
    <w:p w14:paraId="33BE2D28" w14:textId="2601D5AF" w:rsidR="00FC5A5C" w:rsidRPr="00346DCA" w:rsidRDefault="00FC5A5C">
      <w:pPr>
        <w:pStyle w:val="Commentaire"/>
        <w:rPr>
          <w:lang w:val="fr-FR"/>
        </w:rPr>
      </w:pPr>
      <w:r>
        <w:rPr>
          <w:rStyle w:val="Marquedecommentaire"/>
        </w:rPr>
        <w:annotationRef/>
      </w:r>
      <w:r w:rsidRPr="00346DCA">
        <w:rPr>
          <w:lang w:val="fr-FR"/>
        </w:rPr>
        <w:t xml:space="preserve">@EE : </w:t>
      </w:r>
      <w:proofErr w:type="spellStart"/>
      <w:r w:rsidRPr="00346DCA">
        <w:rPr>
          <w:lang w:val="fr-FR"/>
        </w:rPr>
        <w:t>quells</w:t>
      </w:r>
      <w:proofErr w:type="spellEnd"/>
      <w:r w:rsidRPr="00346DCA">
        <w:rPr>
          <w:lang w:val="fr-FR"/>
        </w:rPr>
        <w:t xml:space="preserve"> </w:t>
      </w:r>
      <w:proofErr w:type="spellStart"/>
      <w:r w:rsidRPr="00346DCA">
        <w:rPr>
          <w:lang w:val="fr-FR"/>
        </w:rPr>
        <w:t>workstreams</w:t>
      </w:r>
      <w:proofErr w:type="spellEnd"/>
      <w:r w:rsidRPr="00346DCA">
        <w:rPr>
          <w:lang w:val="fr-FR"/>
        </w:rPr>
        <w:t xml:space="preserve"> </w:t>
      </w:r>
      <w:proofErr w:type="spellStart"/>
      <w:r w:rsidRPr="00346DCA">
        <w:rPr>
          <w:lang w:val="fr-FR"/>
        </w:rPr>
        <w:t>devont</w:t>
      </w:r>
      <w:proofErr w:type="spellEnd"/>
      <w:r w:rsidRPr="00346DCA">
        <w:rPr>
          <w:lang w:val="fr-FR"/>
        </w:rPr>
        <w:t xml:space="preserve"> nous indiquer ici ?</w:t>
      </w:r>
    </w:p>
  </w:comment>
  <w:comment w:id="2" w:author="Marc ISABELLE" w:date="2020-06-29T09:09:00Z" w:initials="MIS">
    <w:p w14:paraId="438CEFA1" w14:textId="17957266" w:rsidR="00FC5A5C" w:rsidRPr="00D53B52" w:rsidRDefault="00FC5A5C">
      <w:pPr>
        <w:pStyle w:val="Commentaire"/>
        <w:rPr>
          <w:lang w:val="fr-FR"/>
        </w:rPr>
      </w:pPr>
      <w:r>
        <w:rPr>
          <w:rStyle w:val="Marquedecommentaire"/>
        </w:rPr>
        <w:annotationRef/>
      </w:r>
      <w:r>
        <w:rPr>
          <w:lang w:val="fr-FR"/>
        </w:rPr>
        <w:t>Les WS seront définis plus tard dans l’IPCEI. Vous pouvez indiquer « </w:t>
      </w:r>
      <w:proofErr w:type="spellStart"/>
      <w:r>
        <w:rPr>
          <w:lang w:val="fr-FR"/>
        </w:rPr>
        <w:t>Liquid</w:t>
      </w:r>
      <w:proofErr w:type="spellEnd"/>
      <w:r>
        <w:rPr>
          <w:lang w:val="fr-FR"/>
        </w:rPr>
        <w:t xml:space="preserve"> </w:t>
      </w:r>
      <w:proofErr w:type="spellStart"/>
      <w:r>
        <w:rPr>
          <w:lang w:val="fr-FR"/>
        </w:rPr>
        <w:t>hydrogen</w:t>
      </w:r>
      <w:proofErr w:type="spellEnd"/>
      <w:r>
        <w:rPr>
          <w:lang w:val="fr-FR"/>
        </w:rPr>
        <w:t xml:space="preserve"> </w:t>
      </w:r>
      <w:proofErr w:type="spellStart"/>
      <w:r>
        <w:rPr>
          <w:lang w:val="fr-FR"/>
        </w:rPr>
        <w:t>supply</w:t>
      </w:r>
      <w:proofErr w:type="spellEnd"/>
      <w:r>
        <w:rPr>
          <w:lang w:val="fr-FR"/>
        </w:rPr>
        <w:t xml:space="preserve"> </w:t>
      </w:r>
      <w:proofErr w:type="spellStart"/>
      <w:r>
        <w:rPr>
          <w:lang w:val="fr-FR"/>
        </w:rPr>
        <w:t>chain</w:t>
      </w:r>
      <w:proofErr w:type="spellEnd"/>
      <w:r>
        <w:rPr>
          <w:lang w:val="fr-FR"/>
        </w:rPr>
        <w:t> »</w:t>
      </w:r>
    </w:p>
  </w:comment>
  <w:comment w:id="41" w:author="Marc ISABELLE" w:date="2020-06-29T09:13:00Z" w:initials="MIS">
    <w:p w14:paraId="6066ED3D" w14:textId="2B2D95ED" w:rsidR="00FC5A5C" w:rsidRDefault="00FC5A5C">
      <w:pPr>
        <w:pStyle w:val="Commentaire"/>
      </w:pPr>
      <w:r>
        <w:rPr>
          <w:rStyle w:val="Marquedecommentaire"/>
        </w:rPr>
        <w:annotationRef/>
      </w:r>
      <w:r>
        <w:t>It will not be funded by France if it is in another Member State</w:t>
      </w:r>
    </w:p>
  </w:comment>
  <w:comment w:id="43" w:author="Marc ISABELLE" w:date="2020-06-29T09:15:00Z" w:initials="MIS">
    <w:p w14:paraId="6CB5A393" w14:textId="7ED8C449" w:rsidR="00FC5A5C" w:rsidRDefault="00FC5A5C">
      <w:pPr>
        <w:pStyle w:val="Commentaire"/>
      </w:pPr>
      <w:r>
        <w:rPr>
          <w:rStyle w:val="Marquedecommentaire"/>
        </w:rPr>
        <w:annotationRef/>
      </w:r>
      <w:r>
        <w:t>Same comment as above</w:t>
      </w:r>
    </w:p>
  </w:comment>
  <w:comment w:id="91" w:author="Marc ISABELLE" w:date="2020-06-29T09:17:00Z" w:initials="MIS">
    <w:p w14:paraId="5CEF168F" w14:textId="03FD6311" w:rsidR="00FC5A5C" w:rsidRDefault="00FC5A5C">
      <w:pPr>
        <w:pStyle w:val="Commentaire"/>
      </w:pPr>
      <w:r>
        <w:rPr>
          <w:rStyle w:val="Marquedecommentaire"/>
        </w:rPr>
        <w:annotationRef/>
      </w:r>
      <w:r>
        <w:t xml:space="preserve">A </w:t>
      </w:r>
      <w:proofErr w:type="spellStart"/>
      <w:r>
        <w:t>corriger</w:t>
      </w:r>
      <w:proofErr w:type="spellEnd"/>
    </w:p>
  </w:comment>
  <w:comment w:id="125" w:author="Marc ISABELLE" w:date="2020-06-29T09:18:00Z" w:initials="MIS">
    <w:p w14:paraId="60802015" w14:textId="77777777" w:rsidR="00422607" w:rsidRDefault="00422607">
      <w:pPr>
        <w:pStyle w:val="Commentaire"/>
        <w:rPr>
          <w:lang w:val="fr-FR"/>
        </w:rPr>
      </w:pPr>
      <w:r>
        <w:rPr>
          <w:rStyle w:val="Marquedecommentaire"/>
        </w:rPr>
        <w:annotationRef/>
      </w:r>
      <w:r w:rsidRPr="00422607">
        <w:rPr>
          <w:lang w:val="fr-FR"/>
        </w:rPr>
        <w:t xml:space="preserve">Ceci est le 1.4.3 dans le </w:t>
      </w:r>
      <w:proofErr w:type="spellStart"/>
      <w:r w:rsidRPr="00422607">
        <w:rPr>
          <w:lang w:val="fr-FR"/>
        </w:rPr>
        <w:t>template</w:t>
      </w:r>
      <w:proofErr w:type="spellEnd"/>
      <w:r w:rsidRPr="00422607">
        <w:rPr>
          <w:lang w:val="fr-FR"/>
        </w:rPr>
        <w:t xml:space="preserve"> </w:t>
      </w:r>
      <w:r>
        <w:rPr>
          <w:lang w:val="fr-FR"/>
        </w:rPr>
        <w:t>originel.</w:t>
      </w:r>
    </w:p>
    <w:p w14:paraId="21205B50" w14:textId="6FB60B35" w:rsidR="00422607" w:rsidRPr="00422607" w:rsidRDefault="00422607">
      <w:pPr>
        <w:pStyle w:val="Commentaire"/>
        <w:rPr>
          <w:lang w:val="fr-FR"/>
        </w:rPr>
      </w:pPr>
      <w:r>
        <w:rPr>
          <w:lang w:val="fr-FR"/>
        </w:rPr>
        <w:t xml:space="preserve">Il faudrait regrouper dans le 1.4.2 les </w:t>
      </w:r>
      <w:proofErr w:type="spellStart"/>
      <w:r>
        <w:rPr>
          <w:lang w:val="fr-FR"/>
        </w:rPr>
        <w:t>Technical</w:t>
      </w:r>
      <w:proofErr w:type="spellEnd"/>
      <w:r>
        <w:rPr>
          <w:lang w:val="fr-FR"/>
        </w:rPr>
        <w:t xml:space="preserve"> locks</w:t>
      </w:r>
    </w:p>
  </w:comment>
  <w:comment w:id="232" w:author="MENARD Gabrielle (ENGIE SA)" w:date="2020-06-22T18:51:00Z" w:initials="MS">
    <w:p w14:paraId="544FA58B" w14:textId="77777777" w:rsidR="00FC5A5C" w:rsidRPr="006B5687" w:rsidRDefault="00FC5A5C" w:rsidP="006760D8">
      <w:pPr>
        <w:pStyle w:val="Commentaire"/>
        <w:rPr>
          <w:lang w:val="fr-FR"/>
        </w:rPr>
      </w:pPr>
      <w:proofErr w:type="gramStart"/>
      <w:r w:rsidRPr="006B5687">
        <w:rPr>
          <w:lang w:val="fr-FR"/>
        </w:rPr>
        <w:t>partie</w:t>
      </w:r>
      <w:proofErr w:type="gramEnd"/>
      <w:r w:rsidRPr="006B5687">
        <w:rPr>
          <w:lang w:val="fr-FR"/>
        </w:rPr>
        <w:t xml:space="preserve"> à reprendre pour voir  ce qu'on garde dans la création de la chaîne</w:t>
      </w:r>
      <w:r>
        <w:rPr>
          <w:rStyle w:val="Marquedecommentaire"/>
        </w:rPr>
        <w:annotationRef/>
      </w:r>
    </w:p>
  </w:comment>
  <w:comment w:id="233" w:author="Marc ISABELLE" w:date="2020-06-29T09:22:00Z" w:initials="MIS">
    <w:p w14:paraId="49571A85" w14:textId="2C4AA7BF" w:rsidR="00422607" w:rsidRDefault="00422607">
      <w:pPr>
        <w:pStyle w:val="Commentaire"/>
      </w:pPr>
      <w:r>
        <w:rPr>
          <w:rStyle w:val="Marquedecommentaire"/>
        </w:rPr>
        <w:annotationRef/>
      </w:r>
      <w:r>
        <w:t>This</w:t>
      </w:r>
      <w:r w:rsidR="002501DA">
        <w:t xml:space="preserve"> long</w:t>
      </w:r>
      <w:r>
        <w:t xml:space="preserve"> list is not informative about what technical challenges Engie will meet in the FID phase</w:t>
      </w:r>
    </w:p>
  </w:comment>
  <w:comment w:id="236" w:author="Marc ISABELLE" w:date="2020-06-29T09:23:00Z" w:initials="MIS">
    <w:p w14:paraId="6209AF34" w14:textId="77777777" w:rsidR="002501DA" w:rsidRDefault="002501DA">
      <w:pPr>
        <w:pStyle w:val="Commentaire"/>
      </w:pPr>
      <w:r>
        <w:rPr>
          <w:rStyle w:val="Marquedecommentaire"/>
        </w:rPr>
        <w:annotationRef/>
      </w:r>
      <w:r>
        <w:t>The purpose is to explain how long the costs will be eligible in the FID phase.</w:t>
      </w:r>
    </w:p>
    <w:p w14:paraId="47122307" w14:textId="39633CF2" w:rsidR="002501DA" w:rsidRDefault="002501DA">
      <w:pPr>
        <w:pStyle w:val="Commentaire"/>
      </w:pPr>
      <w:r>
        <w:t>Please define and quantify the industrial KPIs that will be monitored on the 10t/j in order to check whether the supply chain is still improving (FID) or whether it has reached full industrial efficiency (Mass production / costs are not eligible anymore)</w:t>
      </w:r>
    </w:p>
  </w:comment>
  <w:comment w:id="237" w:author="MENARD Gabrielle (ENGIE SA)" w:date="2020-06-26T12:58:00Z" w:initials="MG(S">
    <w:p w14:paraId="3B6E16E8" w14:textId="3607DE19" w:rsidR="00FC5A5C" w:rsidRPr="008A5408" w:rsidRDefault="00FC5A5C">
      <w:pPr>
        <w:pStyle w:val="Commentaire"/>
        <w:rPr>
          <w:lang w:val="fr-FR"/>
        </w:rPr>
      </w:pPr>
      <w:r>
        <w:rPr>
          <w:rStyle w:val="Marquedecommentaire"/>
        </w:rPr>
        <w:annotationRef/>
      </w:r>
      <w:r>
        <w:fldChar w:fldCharType="begin"/>
      </w:r>
      <w:r w:rsidRPr="008A5408">
        <w:rPr>
          <w:lang w:val="fr-FR"/>
        </w:rPr>
        <w:instrText xml:space="preserve"> HYPERLINK "mailto:frederic.legrand@engie.com" </w:instrText>
      </w:r>
      <w:bookmarkStart w:id="238" w:name="_@_9C7673BD52FD493693D3413079741FF0Z"/>
      <w:r>
        <w:rPr>
          <w:rStyle w:val="Mention"/>
        </w:rPr>
        <w:fldChar w:fldCharType="separate"/>
      </w:r>
      <w:bookmarkEnd w:id="238"/>
      <w:r w:rsidRPr="008A5408">
        <w:rPr>
          <w:rStyle w:val="Mention"/>
          <w:noProof/>
          <w:lang w:val="fr-FR"/>
        </w:rPr>
        <w:t>@LEGRAND Frederic (ENGIE SA)</w:t>
      </w:r>
      <w:r>
        <w:fldChar w:fldCharType="end"/>
      </w:r>
      <w:r w:rsidRPr="008A5408">
        <w:rPr>
          <w:lang w:val="fr-FR"/>
        </w:rPr>
        <w:t xml:space="preserve"> on ajoute </w:t>
      </w:r>
      <w:proofErr w:type="gramStart"/>
      <w:r w:rsidRPr="008A5408">
        <w:rPr>
          <w:lang w:val="fr-FR"/>
        </w:rPr>
        <w:t>d’autre</w:t>
      </w:r>
      <w:proofErr w:type="gramEnd"/>
      <w:r w:rsidRPr="008A5408">
        <w:rPr>
          <w:lang w:val="fr-FR"/>
        </w:rPr>
        <w:t xml:space="preserve"> choses ? </w:t>
      </w:r>
    </w:p>
  </w:comment>
  <w:comment w:id="240" w:author="MENARD Gabrielle (ENGIE SA)" w:date="2020-06-19T14:17:00Z" w:initials="MG(S">
    <w:p w14:paraId="4B1E5C0F" w14:textId="37C7F2B4" w:rsidR="00FC5A5C" w:rsidRPr="00731FE3" w:rsidRDefault="00FC5A5C">
      <w:pPr>
        <w:pStyle w:val="Commentaire"/>
        <w:rPr>
          <w:lang w:val="fr-FR"/>
        </w:rPr>
      </w:pPr>
      <w:r>
        <w:rPr>
          <w:rStyle w:val="Marquedecommentaire"/>
        </w:rPr>
        <w:annotationRef/>
      </w:r>
      <w:proofErr w:type="gramStart"/>
      <w:r w:rsidRPr="00731FE3">
        <w:rPr>
          <w:lang w:val="fr-FR"/>
        </w:rPr>
        <w:t>à</w:t>
      </w:r>
      <w:proofErr w:type="gramEnd"/>
      <w:r w:rsidRPr="00731FE3">
        <w:rPr>
          <w:lang w:val="fr-FR"/>
        </w:rPr>
        <w:t xml:space="preserve"> </w:t>
      </w:r>
      <w:proofErr w:type="spellStart"/>
      <w:r w:rsidRPr="00731FE3">
        <w:rPr>
          <w:lang w:val="fr-FR"/>
        </w:rPr>
        <w:t>completer</w:t>
      </w:r>
      <w:proofErr w:type="spellEnd"/>
      <w:r w:rsidRPr="00731FE3">
        <w:rPr>
          <w:lang w:val="fr-FR"/>
        </w:rPr>
        <w:t xml:space="preserve"> par </w:t>
      </w:r>
      <w:r>
        <w:fldChar w:fldCharType="begin"/>
      </w:r>
      <w:r w:rsidRPr="00731FE3">
        <w:rPr>
          <w:lang w:val="fr-FR"/>
        </w:rPr>
        <w:instrText xml:space="preserve"> HYPERLINK "mailto:Olivier.LHOTE@engie.com" </w:instrText>
      </w:r>
      <w:bookmarkStart w:id="241" w:name="_@_31EE8DD75AF14FE380985A27685DE38BZ"/>
      <w:r>
        <w:rPr>
          <w:rStyle w:val="Mention"/>
        </w:rPr>
        <w:fldChar w:fldCharType="separate"/>
      </w:r>
      <w:bookmarkEnd w:id="241"/>
      <w:r w:rsidRPr="00731FE3">
        <w:rPr>
          <w:rStyle w:val="Mention"/>
          <w:noProof/>
          <w:lang w:val="fr-FR"/>
        </w:rPr>
        <w:t>@LHOTE Olivier (ENGIE SA)</w:t>
      </w:r>
      <w:r>
        <w:fldChar w:fldCharType="end"/>
      </w:r>
    </w:p>
  </w:comment>
  <w:comment w:id="245" w:author="D-HANENS Helene (ENGIE SA)" w:date="2020-05-28T00:39:00Z" w:initials="DH(S">
    <w:p w14:paraId="0DD4ED05" w14:textId="440A454C" w:rsidR="00FC5A5C" w:rsidRPr="00D53B52" w:rsidRDefault="00FC5A5C">
      <w:pPr>
        <w:pStyle w:val="Commentaire"/>
        <w:rPr>
          <w:lang w:val="fr-FR"/>
        </w:rPr>
      </w:pPr>
      <w:r>
        <w:rPr>
          <w:rStyle w:val="Marquedecommentaire"/>
        </w:rPr>
        <w:annotationRef/>
      </w:r>
      <w:r>
        <w:rPr>
          <w:rFonts w:ascii="Verdana" w:hAnsi="Verdana"/>
          <w:color w:val="333333"/>
          <w:sz w:val="21"/>
          <w:szCs w:val="21"/>
          <w:shd w:val="clear" w:color="auto" w:fill="FFFFFF"/>
        </w:rPr>
        <w:t xml:space="preserve">Member States must require fuel suppliers to supply a minimum of 14% of the energy consumed in </w:t>
      </w:r>
      <w:r w:rsidRPr="005B78E9">
        <w:rPr>
          <w:rFonts w:ascii="Verdana" w:hAnsi="Verdana"/>
          <w:color w:val="333333"/>
          <w:sz w:val="21"/>
          <w:szCs w:val="21"/>
          <w:u w:val="single"/>
          <w:shd w:val="clear" w:color="auto" w:fill="FFFFFF"/>
        </w:rPr>
        <w:t>road and rail</w:t>
      </w:r>
      <w:r>
        <w:rPr>
          <w:rFonts w:ascii="Verdana" w:hAnsi="Verdana"/>
          <w:color w:val="333333"/>
          <w:sz w:val="21"/>
          <w:szCs w:val="21"/>
          <w:shd w:val="clear" w:color="auto" w:fill="FFFFFF"/>
        </w:rPr>
        <w:t xml:space="preserve"> transport by 2030 as renewable energy. </w:t>
      </w:r>
      <w:r w:rsidRPr="00D53B52">
        <w:rPr>
          <w:rFonts w:ascii="Verdana" w:hAnsi="Verdana"/>
          <w:color w:val="333333"/>
          <w:sz w:val="21"/>
          <w:szCs w:val="21"/>
          <w:shd w:val="clear" w:color="auto" w:fill="FFFFFF"/>
          <w:lang w:val="fr-FR"/>
        </w:rPr>
        <w:t xml:space="preserve">To </w:t>
      </w:r>
      <w:proofErr w:type="spellStart"/>
      <w:r w:rsidRPr="00D53B52">
        <w:rPr>
          <w:rFonts w:ascii="Verdana" w:hAnsi="Verdana"/>
          <w:color w:val="333333"/>
          <w:sz w:val="21"/>
          <w:szCs w:val="21"/>
          <w:shd w:val="clear" w:color="auto" w:fill="FFFFFF"/>
          <w:lang w:val="fr-FR"/>
        </w:rPr>
        <w:t>be</w:t>
      </w:r>
      <w:proofErr w:type="spellEnd"/>
      <w:r w:rsidRPr="00D53B52">
        <w:rPr>
          <w:rFonts w:ascii="Verdana" w:hAnsi="Verdana"/>
          <w:color w:val="333333"/>
          <w:sz w:val="21"/>
          <w:szCs w:val="21"/>
          <w:shd w:val="clear" w:color="auto" w:fill="FFFFFF"/>
          <w:lang w:val="fr-FR"/>
        </w:rPr>
        <w:t xml:space="preserve"> </w:t>
      </w:r>
      <w:proofErr w:type="spellStart"/>
      <w:r w:rsidRPr="00D53B52">
        <w:rPr>
          <w:rFonts w:ascii="Verdana" w:hAnsi="Verdana"/>
          <w:color w:val="333333"/>
          <w:sz w:val="21"/>
          <w:szCs w:val="21"/>
          <w:shd w:val="clear" w:color="auto" w:fill="FFFFFF"/>
          <w:lang w:val="fr-FR"/>
        </w:rPr>
        <w:t>checked</w:t>
      </w:r>
      <w:proofErr w:type="spellEnd"/>
      <w:r w:rsidRPr="00D53B52">
        <w:rPr>
          <w:rFonts w:ascii="Verdana" w:hAnsi="Verdana"/>
          <w:color w:val="333333"/>
          <w:sz w:val="21"/>
          <w:szCs w:val="21"/>
          <w:shd w:val="clear" w:color="auto" w:fill="FFFFFF"/>
          <w:lang w:val="fr-FR"/>
        </w:rPr>
        <w:t xml:space="preserve">: </w:t>
      </w:r>
      <w:proofErr w:type="spellStart"/>
      <w:r w:rsidRPr="00D53B52">
        <w:rPr>
          <w:rFonts w:ascii="Verdana" w:hAnsi="Verdana"/>
          <w:color w:val="333333"/>
          <w:sz w:val="21"/>
          <w:szCs w:val="21"/>
          <w:shd w:val="clear" w:color="auto" w:fill="FFFFFF"/>
          <w:lang w:val="fr-FR"/>
        </w:rPr>
        <w:t>does</w:t>
      </w:r>
      <w:proofErr w:type="spellEnd"/>
      <w:r w:rsidRPr="00D53B52">
        <w:rPr>
          <w:rFonts w:ascii="Verdana" w:hAnsi="Verdana"/>
          <w:color w:val="333333"/>
          <w:sz w:val="21"/>
          <w:szCs w:val="21"/>
          <w:shd w:val="clear" w:color="auto" w:fill="FFFFFF"/>
          <w:lang w:val="fr-FR"/>
        </w:rPr>
        <w:t xml:space="preserve"> RED2 </w:t>
      </w:r>
      <w:proofErr w:type="spellStart"/>
      <w:r w:rsidRPr="00D53B52">
        <w:rPr>
          <w:rFonts w:ascii="Verdana" w:hAnsi="Verdana"/>
          <w:color w:val="333333"/>
          <w:sz w:val="21"/>
          <w:szCs w:val="21"/>
          <w:shd w:val="clear" w:color="auto" w:fill="FFFFFF"/>
          <w:lang w:val="fr-FR"/>
        </w:rPr>
        <w:t>include</w:t>
      </w:r>
      <w:proofErr w:type="spellEnd"/>
      <w:r w:rsidRPr="00D53B52">
        <w:rPr>
          <w:rFonts w:ascii="Verdana" w:hAnsi="Verdana"/>
          <w:color w:val="333333"/>
          <w:sz w:val="21"/>
          <w:szCs w:val="21"/>
          <w:shd w:val="clear" w:color="auto" w:fill="FFFFFF"/>
          <w:lang w:val="fr-FR"/>
        </w:rPr>
        <w:t xml:space="preserve"> </w:t>
      </w:r>
      <w:proofErr w:type="spellStart"/>
      <w:r w:rsidRPr="00D53B52">
        <w:rPr>
          <w:rFonts w:ascii="Verdana" w:hAnsi="Verdana"/>
          <w:color w:val="333333"/>
          <w:sz w:val="21"/>
          <w:szCs w:val="21"/>
          <w:shd w:val="clear" w:color="auto" w:fill="FFFFFF"/>
          <w:lang w:val="fr-FR"/>
        </w:rPr>
        <w:t>also</w:t>
      </w:r>
      <w:proofErr w:type="spellEnd"/>
      <w:r w:rsidRPr="00D53B52">
        <w:rPr>
          <w:rFonts w:ascii="Verdana" w:hAnsi="Verdana"/>
          <w:color w:val="333333"/>
          <w:sz w:val="21"/>
          <w:szCs w:val="21"/>
          <w:shd w:val="clear" w:color="auto" w:fill="FFFFFF"/>
          <w:lang w:val="fr-FR"/>
        </w:rPr>
        <w:t xml:space="preserve"> maritime transport?</w:t>
      </w:r>
    </w:p>
  </w:comment>
  <w:comment w:id="246" w:author="LE GOFF Soizic (ENGIE Energie Services)" w:date="2020-06-26T15:48:00Z" w:initials="LS">
    <w:p w14:paraId="6E9E4F15" w14:textId="1266ECD6" w:rsidR="00FC5A5C" w:rsidRPr="009D498F" w:rsidRDefault="00FC5A5C">
      <w:pPr>
        <w:pStyle w:val="Commentaire"/>
        <w:rPr>
          <w:lang w:val="fr-FR"/>
        </w:rPr>
      </w:pPr>
      <w:r>
        <w:fldChar w:fldCharType="begin"/>
      </w:r>
      <w:r w:rsidRPr="009D498F">
        <w:rPr>
          <w:lang w:val="fr-FR"/>
        </w:rPr>
        <w:instrText xml:space="preserve"> HYPERLINK "mailto:KH1017@engie.com"</w:instrText>
      </w:r>
      <w:bookmarkStart w:id="247" w:name="_@_81E269C79BBE41B182F11250C38AD048Z"/>
      <w:r>
        <w:fldChar w:fldCharType="separate"/>
      </w:r>
      <w:bookmarkEnd w:id="247"/>
      <w:r w:rsidRPr="009D498F">
        <w:rPr>
          <w:rStyle w:val="Mention"/>
          <w:noProof/>
          <w:lang w:val="fr-FR"/>
        </w:rPr>
        <w:t>@D-HANENS Helene (ENGIE SA)</w:t>
      </w:r>
      <w:r>
        <w:fldChar w:fldCharType="end"/>
      </w:r>
      <w:r w:rsidRPr="009D498F">
        <w:rPr>
          <w:lang w:val="fr-FR"/>
        </w:rPr>
        <w:t xml:space="preserve"> je me souviens que Rose a indiqué que l'ETS ne s'applique pas au shipping à ce jour. Cela répond-il à cette question ?</w:t>
      </w:r>
      <w:r>
        <w:rPr>
          <w:rStyle w:val="Marquedecommentaire"/>
        </w:rPr>
        <w:annotationRef/>
      </w:r>
    </w:p>
  </w:comment>
  <w:comment w:id="250" w:author="D-HANENS Helene (ENGIE SA)" w:date="2020-05-28T09:54:00Z" w:initials="DH(S">
    <w:p w14:paraId="29A7F5E2" w14:textId="77777777" w:rsidR="00FC5A5C" w:rsidRPr="008A5408" w:rsidRDefault="00FC5A5C" w:rsidP="00950BDF">
      <w:pPr>
        <w:pStyle w:val="Commentaire"/>
        <w:rPr>
          <w:lang w:val="en-US"/>
        </w:rPr>
      </w:pPr>
      <w:r>
        <w:rPr>
          <w:rStyle w:val="Marquedecommentaire"/>
        </w:rPr>
        <w:annotationRef/>
      </w:r>
      <w:r w:rsidRPr="008A5408">
        <w:rPr>
          <w:lang w:val="en-US"/>
        </w:rPr>
        <w:t xml:space="preserve">Could you develop that part? </w:t>
      </w:r>
    </w:p>
    <w:p w14:paraId="6F8B1B11" w14:textId="2B90BAF7" w:rsidR="00FC5A5C" w:rsidRPr="008A5408" w:rsidRDefault="00FC5A5C">
      <w:pPr>
        <w:pStyle w:val="Commentaire"/>
        <w:rPr>
          <w:lang w:val="en-US"/>
        </w:rPr>
      </w:pPr>
    </w:p>
  </w:comment>
  <w:comment w:id="251" w:author="Marc ISABELLE" w:date="2020-06-29T09:27:00Z" w:initials="MIS">
    <w:p w14:paraId="58A764A6" w14:textId="510532C6" w:rsidR="00027723" w:rsidRDefault="00027723">
      <w:pPr>
        <w:pStyle w:val="Commentaire"/>
      </w:pPr>
      <w:r>
        <w:rPr>
          <w:rStyle w:val="Marquedecommentaire"/>
        </w:rPr>
        <w:annotationRef/>
      </w:r>
      <w:r>
        <w:t>Yes of course, if you think it is not relevant</w:t>
      </w:r>
    </w:p>
  </w:comment>
  <w:comment w:id="253" w:author="D-HANENS Helene (ENGIE SA)" w:date="2020-05-28T00:51:00Z" w:initials="DH(S">
    <w:p w14:paraId="59C60FE1" w14:textId="77777777" w:rsidR="00FC5A5C" w:rsidRDefault="00FC5A5C" w:rsidP="00CF5441">
      <w:pPr>
        <w:pStyle w:val="Commentaire"/>
      </w:pPr>
      <w:r>
        <w:rPr>
          <w:rStyle w:val="Marquedecommentaire"/>
        </w:rPr>
        <w:annotationRef/>
      </w:r>
      <w:r>
        <w:t xml:space="preserve">Add: where are we today on liquid hydrogen for maritime transport? </w:t>
      </w:r>
    </w:p>
    <w:p w14:paraId="1E5C03AE" w14:textId="77777777" w:rsidR="00FC5A5C" w:rsidRDefault="00FC5A5C" w:rsidP="00CF5441">
      <w:pPr>
        <w:pStyle w:val="Commentaire"/>
      </w:pPr>
      <w:r>
        <w:t>Promising but very rare/no demonstration projects at scale worldwide? The only existing pilots are XX; there still lack YY. The project would bring…</w:t>
      </w:r>
    </w:p>
    <w:p w14:paraId="4B05F4FD" w14:textId="4375E14B" w:rsidR="00FC5A5C" w:rsidRDefault="00FC5A5C" w:rsidP="00CF5441">
      <w:pPr>
        <w:pStyle w:val="Commentaire"/>
      </w:pPr>
      <w:r>
        <w:t xml:space="preserve">Facts about the worldwide sea and inland shipping market (X ships running on conventional fuels (HFO, MGO…), which could be converted to H2, saving </w:t>
      </w:r>
      <w:proofErr w:type="spellStart"/>
      <w:r>
        <w:t>Xt</w:t>
      </w:r>
      <w:proofErr w:type="spellEnd"/>
      <w:r>
        <w:t xml:space="preserve"> CO2).</w:t>
      </w:r>
    </w:p>
    <w:p w14:paraId="36A1DC85" w14:textId="3E947264" w:rsidR="00FC5A5C" w:rsidRDefault="00FC5A5C">
      <w:pPr>
        <w:pStyle w:val="Commentaire"/>
      </w:pPr>
    </w:p>
  </w:comment>
  <w:comment w:id="254" w:author="LE GOFF Soizic (ENGIE Energie Services)" w:date="2020-06-26T15:49:00Z" w:initials="LS">
    <w:p w14:paraId="4ABF062D" w14:textId="5CC93983" w:rsidR="00FC5A5C" w:rsidRPr="009D498F" w:rsidRDefault="00FC5A5C">
      <w:pPr>
        <w:pStyle w:val="Commentaire"/>
        <w:rPr>
          <w:lang w:val="fr-FR"/>
        </w:rPr>
      </w:pPr>
      <w:r w:rsidRPr="009D498F">
        <w:rPr>
          <w:lang w:val="fr-FR"/>
        </w:rPr>
        <w:t xml:space="preserve">CF. le tableau de </w:t>
      </w:r>
      <w:proofErr w:type="spellStart"/>
      <w:r w:rsidRPr="009D498F">
        <w:rPr>
          <w:lang w:val="fr-FR"/>
        </w:rPr>
        <w:t>cma</w:t>
      </w:r>
      <w:proofErr w:type="spellEnd"/>
      <w:r w:rsidRPr="009D498F">
        <w:rPr>
          <w:lang w:val="fr-FR"/>
        </w:rPr>
        <w:t xml:space="preserve"> </w:t>
      </w:r>
      <w:proofErr w:type="spellStart"/>
      <w:r w:rsidRPr="009D498F">
        <w:rPr>
          <w:lang w:val="fr-FR"/>
        </w:rPr>
        <w:t>cgm</w:t>
      </w:r>
      <w:proofErr w:type="spellEnd"/>
      <w:r w:rsidRPr="009D498F">
        <w:rPr>
          <w:lang w:val="fr-FR"/>
        </w:rPr>
        <w:t xml:space="preserve"> dans les paragraphes précédents qui récap les projets</w:t>
      </w:r>
      <w:r>
        <w:rPr>
          <w:rStyle w:val="Marquedecommentaire"/>
        </w:rPr>
        <w:annotationRef/>
      </w:r>
    </w:p>
  </w:comment>
  <w:comment w:id="256" w:author="D-HANENS Helene (ENGIE SA)" w:date="2020-05-28T00:52:00Z" w:initials="DH(S">
    <w:p w14:paraId="028553CB" w14:textId="737B56E0" w:rsidR="00FC5A5C" w:rsidRDefault="00FC5A5C">
      <w:pPr>
        <w:pStyle w:val="Commentaire"/>
      </w:pPr>
      <w:r>
        <w:rPr>
          <w:rStyle w:val="Marquedecommentaire"/>
        </w:rPr>
        <w:annotationRef/>
      </w:r>
      <w:r>
        <w:t>How many (preliminary gross estimate), if possible? The other projects provided estimates.</w:t>
      </w:r>
    </w:p>
    <w:p w14:paraId="38F60334" w14:textId="23B539E6" w:rsidR="00FC5A5C" w:rsidRDefault="00FC5A5C">
      <w:pPr>
        <w:pStyle w:val="Commentaire"/>
      </w:pPr>
      <w:r>
        <w:t>In which fields would the potential jobs be created?</w:t>
      </w:r>
    </w:p>
  </w:comment>
  <w:comment w:id="275" w:author="Soizic" w:date="2020-06-18T11:01:00Z" w:initials="S">
    <w:p w14:paraId="4AEF0257" w14:textId="60A57228" w:rsidR="00FC5A5C" w:rsidRPr="004E32E8" w:rsidRDefault="00FC5A5C">
      <w:pPr>
        <w:pStyle w:val="Commentaire"/>
        <w:rPr>
          <w:lang w:val="fr-FR"/>
        </w:rPr>
      </w:pPr>
      <w:r>
        <w:rPr>
          <w:rStyle w:val="Marquedecommentaire"/>
        </w:rPr>
        <w:annotationRef/>
      </w:r>
      <w:r w:rsidRPr="004E32E8">
        <w:rPr>
          <w:lang w:val="fr-FR"/>
        </w:rPr>
        <w:t>Olivier Lhote</w:t>
      </w:r>
    </w:p>
  </w:comment>
  <w:comment w:id="276" w:author="MENARD Gabrielle (ENGIE SA)" w:date="2020-06-26T12:33:00Z" w:initials="MG(S">
    <w:p w14:paraId="3B4B6600" w14:textId="0B0BB326" w:rsidR="00FC5A5C" w:rsidRPr="004E32E8" w:rsidRDefault="00FC5A5C">
      <w:pPr>
        <w:pStyle w:val="Commentaire"/>
        <w:rPr>
          <w:lang w:val="fr-FR"/>
        </w:rPr>
      </w:pPr>
      <w:r>
        <w:rPr>
          <w:rStyle w:val="Marquedecommentaire"/>
        </w:rPr>
        <w:annotationRef/>
      </w:r>
      <w:r w:rsidRPr="004E32E8">
        <w:rPr>
          <w:lang w:val="fr-FR"/>
        </w:rPr>
        <w:t>À mettre à</w:t>
      </w:r>
      <w:r>
        <w:rPr>
          <w:lang w:val="fr-FR"/>
        </w:rPr>
        <w:t xml:space="preserve"> jour suite au dernier mail d’olivier du 26/06 ?</w:t>
      </w:r>
    </w:p>
  </w:comment>
  <w:comment w:id="281" w:author="Marc ISABELLE" w:date="2020-06-19T16:29:00Z" w:initials="MIS">
    <w:p w14:paraId="4F79F99E" w14:textId="77777777" w:rsidR="00FC5A5C" w:rsidRDefault="00FC5A5C" w:rsidP="00343E4E">
      <w:pPr>
        <w:pStyle w:val="Commentaire"/>
      </w:pPr>
      <w:r>
        <w:rPr>
          <w:rStyle w:val="Marquedecommentaire"/>
        </w:rPr>
        <w:annotationRef/>
      </w:r>
      <w:r>
        <w:t>Based on R&amp;D eligibility period 2020-2024, not 2020-2029</w:t>
      </w:r>
    </w:p>
  </w:comment>
  <w:comment w:id="282" w:author="Marc ISABELLE" w:date="2020-06-19T15:56:00Z" w:initials="MIS">
    <w:p w14:paraId="156A00BC" w14:textId="77777777" w:rsidR="00FC5A5C" w:rsidRDefault="00FC5A5C" w:rsidP="00343E4E">
      <w:pPr>
        <w:pStyle w:val="Commentaire"/>
      </w:pPr>
      <w:r>
        <w:rPr>
          <w:rStyle w:val="Marquedecommentaire"/>
        </w:rPr>
        <w:annotationRef/>
      </w:r>
      <w:r>
        <w:t>To be increased if the 10t/day pilot is depreciated partly in R&amp;D</w:t>
      </w:r>
    </w:p>
  </w:comment>
  <w:comment w:id="283" w:author="Marc ISABELLE" w:date="2020-06-19T16:00:00Z" w:initials="MIS">
    <w:p w14:paraId="1EAAFA13" w14:textId="77777777" w:rsidR="00FC5A5C" w:rsidRDefault="00FC5A5C" w:rsidP="00343E4E">
      <w:pPr>
        <w:pStyle w:val="Commentaire"/>
      </w:pPr>
      <w:r>
        <w:rPr>
          <w:rStyle w:val="Marquedecommentaire"/>
        </w:rPr>
        <w:annotationRef/>
      </w:r>
      <w:r>
        <w:t>To be decreased if the 10t/day pilot is depreciated partly in R&amp;D</w:t>
      </w:r>
    </w:p>
  </w:comment>
  <w:comment w:id="287" w:author="Marc ISABELLE" w:date="2020-06-29T09:29:00Z" w:initials="MIS">
    <w:p w14:paraId="4DA57176" w14:textId="318DA382" w:rsidR="00BE450A" w:rsidRDefault="00BE450A">
      <w:pPr>
        <w:pStyle w:val="Commentaire"/>
      </w:pPr>
      <w:r>
        <w:rPr>
          <w:rStyle w:val="Marquedecommentaire"/>
        </w:rPr>
        <w:annotationRef/>
      </w:r>
      <w:r>
        <w:t>No risk premium has ever been accepted for the two preceding IPCEIs (Microelectronics and Batteries)</w:t>
      </w:r>
    </w:p>
  </w:comment>
  <w:comment w:id="288" w:author="Marc ISABELLE" w:date="2020-06-29T09:29:00Z" w:initials="MIS">
    <w:p w14:paraId="3DB3B146" w14:textId="3E1487D0" w:rsidR="00BE450A" w:rsidRDefault="00BE450A">
      <w:pPr>
        <w:pStyle w:val="Commentaire"/>
      </w:pPr>
      <w:r>
        <w:rPr>
          <w:rStyle w:val="Marquedecommentaire"/>
        </w:rPr>
        <w:annotationRef/>
      </w:r>
      <w:r>
        <w:t>Same comment as above</w:t>
      </w:r>
    </w:p>
  </w:comment>
  <w:comment w:id="297" w:author="Marc ISABELLE" w:date="2020-06-15T15:33:00Z" w:initials="MIS">
    <w:p w14:paraId="72F96B6B" w14:textId="77777777" w:rsidR="00FC5A5C" w:rsidRPr="00D53B52" w:rsidRDefault="00FC5A5C" w:rsidP="00786ECF">
      <w:pPr>
        <w:pStyle w:val="Commentaire"/>
        <w:rPr>
          <w:lang w:val="en-US"/>
        </w:rPr>
      </w:pPr>
      <w:r>
        <w:rPr>
          <w:rStyle w:val="Marquedecommentaire"/>
        </w:rPr>
        <w:annotationRef/>
      </w:r>
      <w:r w:rsidRPr="00D53B52">
        <w:rPr>
          <w:lang w:val="en-US"/>
        </w:rPr>
        <w:t>Please confirm</w:t>
      </w:r>
    </w:p>
  </w:comment>
  <w:comment w:id="301" w:author="Marc ISABELLE" w:date="2020-06-22T13:59:00Z" w:initials="MIS">
    <w:p w14:paraId="659AD39E" w14:textId="77777777" w:rsidR="00FC5A5C" w:rsidRDefault="00FC5A5C" w:rsidP="00786ECF">
      <w:pPr>
        <w:pStyle w:val="Commentaire"/>
      </w:pPr>
      <w:r>
        <w:rPr>
          <w:rStyle w:val="Marquedecommentaire"/>
        </w:rPr>
        <w:annotationRef/>
      </w:r>
      <w:r>
        <w:t>Please be more specific</w:t>
      </w:r>
    </w:p>
  </w:comment>
  <w:comment w:id="302" w:author="Marc ISABELLE" w:date="2020-06-22T14:00:00Z" w:initials="MIS">
    <w:p w14:paraId="7FB53607" w14:textId="77777777" w:rsidR="00FC5A5C" w:rsidRDefault="00FC5A5C" w:rsidP="00786ECF">
      <w:pPr>
        <w:pStyle w:val="Commentaire"/>
      </w:pPr>
      <w:r>
        <w:rPr>
          <w:rStyle w:val="Marquedecommentaire"/>
        </w:rPr>
        <w:annotationRef/>
      </w:r>
      <w:r>
        <w:t>Please be more specific</w:t>
      </w:r>
    </w:p>
  </w:comment>
  <w:comment w:id="303" w:author="Marc ISABELLE" w:date="2020-06-22T14:00:00Z" w:initials="MIS">
    <w:p w14:paraId="65E69E61" w14:textId="77777777" w:rsidR="00FC5A5C" w:rsidRDefault="00FC5A5C" w:rsidP="00786ECF">
      <w:pPr>
        <w:pStyle w:val="Commentaire"/>
      </w:pPr>
      <w:r>
        <w:rPr>
          <w:rStyle w:val="Marquedecommentaire"/>
        </w:rPr>
        <w:annotationRef/>
      </w:r>
      <w:r>
        <w:t>Please be more specific: which journal? How many publications / year?</w:t>
      </w:r>
    </w:p>
  </w:comment>
  <w:comment w:id="304" w:author="LEGRAND Frederic (ENGIE SA)" w:date="2020-06-26T16:38:00Z" w:initials="LF(S">
    <w:p w14:paraId="0C895F40" w14:textId="480209A9" w:rsidR="00FC5A5C" w:rsidRDefault="00FC5A5C">
      <w:pPr>
        <w:pStyle w:val="Commentaire"/>
      </w:pPr>
      <w:r>
        <w:rPr>
          <w:rStyle w:val="Marquedecommentaire"/>
        </w:rPr>
        <w:annotationRef/>
      </w:r>
      <w:r>
        <w:t xml:space="preserve">Ok on </w:t>
      </w:r>
      <w:proofErr w:type="spellStart"/>
      <w:r>
        <w:t>va</w:t>
      </w:r>
      <w:proofErr w:type="spellEnd"/>
      <w:r>
        <w:t xml:space="preserve"> </w:t>
      </w:r>
      <w:proofErr w:type="spellStart"/>
      <w:r>
        <w:t>fairze</w:t>
      </w:r>
      <w:proofErr w:type="spellEnd"/>
    </w:p>
  </w:comment>
  <w:comment w:id="305" w:author="Marc ISABELLE" w:date="2020-06-22T14:03:00Z" w:initials="MIS">
    <w:p w14:paraId="5B56E88C" w14:textId="77777777" w:rsidR="00FC5A5C" w:rsidRDefault="00FC5A5C" w:rsidP="00786ECF">
      <w:pPr>
        <w:pStyle w:val="Commentaire"/>
      </w:pPr>
      <w:r>
        <w:rPr>
          <w:rStyle w:val="Marquedecommentaire"/>
        </w:rPr>
        <w:annotationRef/>
      </w:r>
      <w:r>
        <w:t>How many per year?</w:t>
      </w:r>
    </w:p>
  </w:comment>
  <w:comment w:id="306" w:author="Marc ISABELLE" w:date="2020-06-22T14:02:00Z" w:initials="MIS">
    <w:p w14:paraId="30241F9F" w14:textId="77777777" w:rsidR="00FC5A5C" w:rsidRDefault="00FC5A5C" w:rsidP="00786ECF">
      <w:pPr>
        <w:pStyle w:val="Commentaire"/>
      </w:pPr>
      <w:r>
        <w:rPr>
          <w:rStyle w:val="Marquedecommentaire"/>
        </w:rPr>
        <w:annotationRef/>
      </w:r>
      <w:r>
        <w:t>Please name a few examples, as much as possible outside France</w:t>
      </w:r>
    </w:p>
  </w:comment>
  <w:comment w:id="307" w:author="Marc ISABELLE" w:date="2020-06-22T14:04:00Z" w:initials="MIS">
    <w:p w14:paraId="74DDEBA7" w14:textId="77777777" w:rsidR="00FC5A5C" w:rsidRDefault="00FC5A5C" w:rsidP="00786ECF">
      <w:pPr>
        <w:pStyle w:val="Commentaire"/>
      </w:pPr>
      <w:r>
        <w:rPr>
          <w:rStyle w:val="Marquedecommentaire"/>
        </w:rPr>
        <w:annotationRef/>
      </w:r>
      <w:r>
        <w:t>Please name a few examples, as much as possible outside France</w:t>
      </w:r>
    </w:p>
  </w:comment>
  <w:comment w:id="311" w:author="Marc ISABELLE" w:date="2020-06-22T14:06:00Z" w:initials="MIS">
    <w:p w14:paraId="00A65E28" w14:textId="77777777" w:rsidR="00FC5A5C" w:rsidRPr="00D53B52" w:rsidRDefault="00FC5A5C" w:rsidP="00786ECF">
      <w:pPr>
        <w:pStyle w:val="Commentaire"/>
        <w:rPr>
          <w:lang w:val="fr-FR"/>
        </w:rPr>
      </w:pPr>
      <w:r>
        <w:rPr>
          <w:rStyle w:val="Marquedecommentaire"/>
        </w:rPr>
        <w:annotationRef/>
      </w:r>
      <w:proofErr w:type="spellStart"/>
      <w:r w:rsidRPr="00D53B52">
        <w:rPr>
          <w:lang w:val="fr-FR"/>
        </w:rPr>
        <w:t>Please</w:t>
      </w:r>
      <w:proofErr w:type="spellEnd"/>
      <w:r w:rsidRPr="00D53B52">
        <w:rPr>
          <w:lang w:val="fr-FR"/>
        </w:rPr>
        <w:t xml:space="preserve"> </w:t>
      </w:r>
      <w:proofErr w:type="spellStart"/>
      <w:r w:rsidRPr="00D53B52">
        <w:rPr>
          <w:lang w:val="fr-FR"/>
        </w:rPr>
        <w:t>confirm</w:t>
      </w:r>
      <w:proofErr w:type="spellEnd"/>
      <w:r w:rsidRPr="00D53B52">
        <w:rPr>
          <w:lang w:val="fr-FR"/>
        </w:rPr>
        <w:t xml:space="preserve"> or </w:t>
      </w:r>
      <w:proofErr w:type="spellStart"/>
      <w:r w:rsidRPr="00D53B52">
        <w:rPr>
          <w:lang w:val="fr-FR"/>
        </w:rPr>
        <w:t>modify</w:t>
      </w:r>
      <w:proofErr w:type="spellEnd"/>
      <w:r w:rsidRPr="00D53B52">
        <w:rPr>
          <w:lang w:val="fr-FR"/>
        </w:rPr>
        <w:t xml:space="preserve"> / </w:t>
      </w:r>
      <w:proofErr w:type="spellStart"/>
      <w:r w:rsidRPr="00D53B52">
        <w:rPr>
          <w:lang w:val="fr-FR"/>
        </w:rPr>
        <w:t>complement</w:t>
      </w:r>
      <w:proofErr w:type="spellEnd"/>
    </w:p>
  </w:comment>
  <w:comment w:id="312" w:author="MENARD Gabrielle (ENGIE SA)" w:date="2020-06-25T11:02:00Z" w:initials="MG(S">
    <w:p w14:paraId="69B451E3" w14:textId="69949D8E" w:rsidR="00FC5A5C" w:rsidRPr="00C8626A" w:rsidRDefault="00FC5A5C">
      <w:pPr>
        <w:pStyle w:val="Commentaire"/>
        <w:rPr>
          <w:lang w:val="fr-FR"/>
        </w:rPr>
      </w:pPr>
      <w:r>
        <w:rPr>
          <w:rStyle w:val="Marquedecommentaire"/>
        </w:rPr>
        <w:annotationRef/>
      </w:r>
      <w:r w:rsidRPr="00C8626A">
        <w:rPr>
          <w:lang w:val="fr-FR"/>
        </w:rPr>
        <w:t>30 pour un seul p</w:t>
      </w:r>
      <w:r>
        <w:rPr>
          <w:lang w:val="fr-FR"/>
        </w:rPr>
        <w:t>artenaire c’est vraiment beaucoup</w:t>
      </w:r>
    </w:p>
  </w:comment>
  <w:comment w:id="313" w:author="LHOTE Olivier (ENGIE SA)" w:date="2020-06-25T11:58:00Z" w:initials="LS">
    <w:p w14:paraId="68C84D7C" w14:textId="677B69BF" w:rsidR="00FC5A5C" w:rsidRPr="001E3208" w:rsidRDefault="00FC5A5C">
      <w:pPr>
        <w:pStyle w:val="Commentaire"/>
        <w:rPr>
          <w:lang w:val="fr-FR"/>
        </w:rPr>
      </w:pPr>
      <w:proofErr w:type="gramStart"/>
      <w:r w:rsidRPr="001E3208">
        <w:rPr>
          <w:lang w:val="fr-FR"/>
        </w:rPr>
        <w:t>est</w:t>
      </w:r>
      <w:proofErr w:type="gramEnd"/>
      <w:r w:rsidRPr="001E3208">
        <w:rPr>
          <w:lang w:val="fr-FR"/>
        </w:rPr>
        <w:t xml:space="preserve"> ce qu'on ne met pas toutes les licences qu'on espère vendre à des tiers: on a mis 30 licences dans le Business model</w:t>
      </w:r>
      <w:r>
        <w:rPr>
          <w:rStyle w:val="Marquedecommentaire"/>
        </w:rPr>
        <w:annotationRef/>
      </w:r>
    </w:p>
  </w:comment>
  <w:comment w:id="314" w:author="MENARD Gabrielle (ENGIE SA)" w:date="2020-06-25T12:43:00Z" w:initials="MG(S">
    <w:p w14:paraId="6BCE160C" w14:textId="7FE51B98" w:rsidR="00FC5A5C" w:rsidRPr="00EE63EA" w:rsidRDefault="00FC5A5C">
      <w:pPr>
        <w:pStyle w:val="Commentaire"/>
        <w:rPr>
          <w:lang w:val="en-US"/>
        </w:rPr>
      </w:pPr>
      <w:r>
        <w:rPr>
          <w:rStyle w:val="Marquedecommentaire"/>
        </w:rPr>
        <w:annotationRef/>
      </w:r>
      <w:proofErr w:type="gramStart"/>
      <w:r w:rsidRPr="00F93CE2">
        <w:rPr>
          <w:lang w:val="fr-FR"/>
        </w:rPr>
        <w:t>moi</w:t>
      </w:r>
      <w:proofErr w:type="gramEnd"/>
      <w:r w:rsidRPr="00F93CE2">
        <w:rPr>
          <w:lang w:val="fr-FR"/>
        </w:rPr>
        <w:t xml:space="preserve"> je comp</w:t>
      </w:r>
      <w:r>
        <w:rPr>
          <w:lang w:val="fr-FR"/>
        </w:rPr>
        <w:t xml:space="preserve">renais la phrase de Marc  comme uniquement le nimbe de brevets qu’on dépose qui est pour moi différents du nombre de licences qu’on va donner à des clients. </w:t>
      </w:r>
      <w:r w:rsidRPr="00EE63EA">
        <w:rPr>
          <w:lang w:val="en-US"/>
        </w:rPr>
        <w:t xml:space="preserve">A </w:t>
      </w:r>
      <w:proofErr w:type="spellStart"/>
      <w:r w:rsidRPr="00EE63EA">
        <w:rPr>
          <w:lang w:val="en-US"/>
        </w:rPr>
        <w:t>rediscuter</w:t>
      </w:r>
      <w:proofErr w:type="spellEnd"/>
      <w:r w:rsidRPr="00EE63EA">
        <w:rPr>
          <w:lang w:val="en-US"/>
        </w:rPr>
        <w:t xml:space="preserve"> </w:t>
      </w:r>
      <w:proofErr w:type="spellStart"/>
      <w:r w:rsidRPr="00EE63EA">
        <w:rPr>
          <w:lang w:val="en-US"/>
        </w:rPr>
        <w:t>peut</w:t>
      </w:r>
      <w:proofErr w:type="spellEnd"/>
      <w:r w:rsidRPr="00EE63EA">
        <w:rPr>
          <w:lang w:val="en-US"/>
        </w:rPr>
        <w:t xml:space="preserve"> </w:t>
      </w:r>
      <w:proofErr w:type="spellStart"/>
      <w:r w:rsidRPr="00EE63EA">
        <w:rPr>
          <w:lang w:val="en-US"/>
        </w:rPr>
        <w:t>être</w:t>
      </w:r>
      <w:proofErr w:type="spellEnd"/>
      <w:r w:rsidRPr="00EE63EA">
        <w:rPr>
          <w:lang w:val="en-US"/>
        </w:rPr>
        <w:t xml:space="preserve"> ensemble</w:t>
      </w:r>
    </w:p>
  </w:comment>
  <w:comment w:id="315" w:author="Marc ISABELLE" w:date="2020-06-15T15:33:00Z" w:initials="MIS">
    <w:p w14:paraId="058CC7E7" w14:textId="77777777" w:rsidR="00FC5A5C" w:rsidRDefault="00FC5A5C" w:rsidP="00786ECF">
      <w:pPr>
        <w:pStyle w:val="Commentaire"/>
        <w:rPr>
          <w:lang w:val="en-US"/>
        </w:rPr>
      </w:pPr>
      <w:r>
        <w:rPr>
          <w:rStyle w:val="Marquedecommentaire"/>
        </w:rPr>
        <w:annotationRef/>
      </w:r>
      <w:r>
        <w:rPr>
          <w:lang w:val="en-US"/>
        </w:rPr>
        <w:t>Please provide specific commitments regarding (</w:t>
      </w:r>
      <w:proofErr w:type="spellStart"/>
      <w:r>
        <w:rPr>
          <w:lang w:val="en-US"/>
        </w:rPr>
        <w:t>i</w:t>
      </w:r>
      <w:proofErr w:type="spellEnd"/>
      <w:r>
        <w:rPr>
          <w:lang w:val="en-US"/>
        </w:rPr>
        <w:t xml:space="preserve">) research </w:t>
      </w:r>
      <w:proofErr w:type="spellStart"/>
      <w:r>
        <w:rPr>
          <w:lang w:val="en-US"/>
        </w:rPr>
        <w:t>organisations</w:t>
      </w:r>
      <w:proofErr w:type="spellEnd"/>
      <w:r>
        <w:rPr>
          <w:lang w:val="en-US"/>
        </w:rPr>
        <w:t>, start-ups, SMEs that are not direct participants in the IPCEI (ii) in Member States that are not supporting the IPCEI and/or (iii) towards industrial sectors other that those covered by the hydrogen supply chain.</w:t>
      </w:r>
    </w:p>
  </w:comment>
  <w:comment w:id="319" w:author="Marc ISABELLE" w:date="2020-06-22T14:13:00Z" w:initials="MIS">
    <w:p w14:paraId="04DD9B59" w14:textId="77777777" w:rsidR="00FC5A5C" w:rsidRDefault="00FC5A5C" w:rsidP="00786ECF">
      <w:pPr>
        <w:pStyle w:val="Commentaire"/>
      </w:pPr>
      <w:r>
        <w:rPr>
          <w:rStyle w:val="Marquedecommentaire"/>
        </w:rPr>
        <w:annotationRef/>
      </w:r>
      <w:r>
        <w:t>Please name the most important R&amp;D / Industrial centres</w:t>
      </w:r>
    </w:p>
  </w:comment>
  <w:comment w:id="320" w:author="Marc ISABELLE" w:date="2020-06-22T14:14:00Z" w:initials="MIS">
    <w:p w14:paraId="449D622D" w14:textId="77777777" w:rsidR="00FC5A5C" w:rsidRDefault="00FC5A5C" w:rsidP="00786ECF">
      <w:pPr>
        <w:pStyle w:val="Commentaire"/>
      </w:pPr>
      <w:r>
        <w:rPr>
          <w:rStyle w:val="Marquedecommentaire"/>
        </w:rPr>
        <w:annotationRef/>
      </w:r>
      <w:r>
        <w:t>Please try to identify some of them</w:t>
      </w:r>
    </w:p>
  </w:comment>
  <w:comment w:id="321" w:author="Marc ISABELLE" w:date="2020-06-15T15:33:00Z" w:initials="MIS">
    <w:p w14:paraId="64CC1EB4" w14:textId="77777777" w:rsidR="00FC5A5C" w:rsidRDefault="00FC5A5C" w:rsidP="00786ECF">
      <w:pPr>
        <w:pStyle w:val="Commentaire"/>
        <w:rPr>
          <w:lang w:val="en-US"/>
        </w:rPr>
      </w:pPr>
      <w:r>
        <w:rPr>
          <w:rStyle w:val="Marquedecommentaire"/>
        </w:rPr>
        <w:annotationRef/>
      </w:r>
      <w:r>
        <w:rPr>
          <w:lang w:val="en-US"/>
        </w:rPr>
        <w:t xml:space="preserve">Please reflect on what kind of activity Engie could commit to such that public research </w:t>
      </w:r>
      <w:proofErr w:type="spellStart"/>
      <w:r>
        <w:rPr>
          <w:lang w:val="en-US"/>
        </w:rPr>
        <w:t>organisations</w:t>
      </w:r>
      <w:proofErr w:type="spellEnd"/>
      <w:r>
        <w:rPr>
          <w:lang w:val="en-US"/>
        </w:rPr>
        <w:t>, start-ups or SMEs could benefit from Engie’s activities in the FID phase</w:t>
      </w:r>
    </w:p>
  </w:comment>
  <w:comment w:id="322" w:author="Marc ISABELLE" w:date="2020-06-15T15:33:00Z" w:initials="MIS">
    <w:p w14:paraId="05C2CEBD" w14:textId="77777777" w:rsidR="00FC5A5C" w:rsidRDefault="00FC5A5C" w:rsidP="00786ECF">
      <w:pPr>
        <w:pStyle w:val="Commentaire"/>
        <w:rPr>
          <w:lang w:val="en-US"/>
        </w:rPr>
      </w:pPr>
      <w:r>
        <w:rPr>
          <w:rStyle w:val="Marquedecommentaire"/>
        </w:rPr>
        <w:annotationRef/>
      </w:r>
      <w:r>
        <w:rPr>
          <w:lang w:val="en-US"/>
        </w:rPr>
        <w:t>Is this a commitment that Engie would agree to commit to?</w:t>
      </w:r>
    </w:p>
  </w:comment>
  <w:comment w:id="331" w:author="Marc ISABELLE" w:date="2020-06-16T18:54:00Z" w:initials="MIS">
    <w:p w14:paraId="6A46BC47" w14:textId="77777777" w:rsidR="00FC5A5C" w:rsidRDefault="00FC5A5C" w:rsidP="00C23E85">
      <w:pPr>
        <w:pStyle w:val="Commentaire"/>
        <w:rPr>
          <w:lang w:val="en-US"/>
        </w:rPr>
      </w:pPr>
      <w:r>
        <w:rPr>
          <w:rStyle w:val="Marquedecommentaire"/>
        </w:rPr>
        <w:annotationRef/>
      </w:r>
      <w:r>
        <w:rPr>
          <w:lang w:val="en-US"/>
        </w:rPr>
        <w:t>Could Engie provide first drafting?</w:t>
      </w:r>
    </w:p>
    <w:p w14:paraId="36B1F0BF" w14:textId="77777777" w:rsidR="00FC5A5C" w:rsidRDefault="00FC5A5C" w:rsidP="00C23E85">
      <w:pPr>
        <w:pStyle w:val="Commentaire"/>
        <w:rPr>
          <w:lang w:val="en-US"/>
        </w:rPr>
      </w:pPr>
      <w:r>
        <w:rPr>
          <w:lang w:val="en-US"/>
        </w:rPr>
        <w:t xml:space="preserve">Please keep in mind that this section is key regarding the French </w:t>
      </w:r>
      <w:proofErr w:type="spellStart"/>
      <w:r>
        <w:rPr>
          <w:lang w:val="en-US"/>
        </w:rPr>
        <w:t>Pacte</w:t>
      </w:r>
      <w:proofErr w:type="spellEnd"/>
      <w:r>
        <w:rPr>
          <w:lang w:val="en-US"/>
        </w:rPr>
        <w:t xml:space="preserve"> </w:t>
      </w:r>
      <w:proofErr w:type="spellStart"/>
      <w:r>
        <w:rPr>
          <w:lang w:val="en-US"/>
        </w:rPr>
        <w:t>productif</w:t>
      </w:r>
      <w:proofErr w:type="spellEnd"/>
      <w:r>
        <w:rPr>
          <w:lang w:val="en-US"/>
        </w:rPr>
        <w:t xml:space="preserve"> (for DGE)</w:t>
      </w:r>
    </w:p>
  </w:comment>
  <w:comment w:id="332" w:author="Soizic" w:date="2020-06-18T11:36:00Z" w:initials="S">
    <w:p w14:paraId="3D2E07AE" w14:textId="489E58F0" w:rsidR="00FC5A5C" w:rsidRPr="00D53B52" w:rsidRDefault="00FC5A5C">
      <w:pPr>
        <w:pStyle w:val="Commentaire"/>
        <w:rPr>
          <w:lang w:val="fr-FR"/>
        </w:rPr>
      </w:pPr>
      <w:r>
        <w:rPr>
          <w:rStyle w:val="Marquedecommentaire"/>
        </w:rPr>
        <w:annotationRef/>
      </w:r>
      <w:r w:rsidRPr="00D53B52">
        <w:rPr>
          <w:lang w:val="fr-FR"/>
        </w:rPr>
        <w:t>Frédéric</w:t>
      </w:r>
    </w:p>
  </w:comment>
  <w:comment w:id="333" w:author="LEGRAND Frederic (ENGIE SA)" w:date="2020-06-26T16:40:00Z" w:initials="LF(S">
    <w:p w14:paraId="5FAA7C5E" w14:textId="011C2C19" w:rsidR="00FC5A5C" w:rsidRPr="00816DAB" w:rsidRDefault="00FC5A5C">
      <w:pPr>
        <w:pStyle w:val="Commentaire"/>
        <w:rPr>
          <w:lang w:val="fr-FR"/>
        </w:rPr>
      </w:pPr>
      <w:r>
        <w:rPr>
          <w:rStyle w:val="Marquedecommentaire"/>
        </w:rPr>
        <w:annotationRef/>
      </w:r>
      <w:r>
        <w:rPr>
          <w:lang w:val="fr-FR"/>
        </w:rPr>
        <w:t>@</w:t>
      </w:r>
      <w:r w:rsidRPr="00816DAB">
        <w:rPr>
          <w:lang w:val="fr-FR"/>
        </w:rPr>
        <w:t xml:space="preserve">Marc </w:t>
      </w:r>
      <w:proofErr w:type="spellStart"/>
      <w:r w:rsidRPr="00816DAB">
        <w:rPr>
          <w:lang w:val="fr-FR"/>
        </w:rPr>
        <w:t>pourrais tu</w:t>
      </w:r>
      <w:proofErr w:type="spellEnd"/>
      <w:r w:rsidRPr="00816DAB">
        <w:rPr>
          <w:lang w:val="fr-FR"/>
        </w:rPr>
        <w:t xml:space="preserve"> nous d</w:t>
      </w:r>
      <w:r>
        <w:rPr>
          <w:lang w:val="fr-FR"/>
        </w:rPr>
        <w:t>ire si nous pouvons reprendre des éléments des autres projets ENGIE</w:t>
      </w:r>
    </w:p>
  </w:comment>
  <w:comment w:id="337" w:author="Marc ISABELLE" w:date="2020-06-16T18:54:00Z" w:initials="MIS">
    <w:p w14:paraId="636D9A03" w14:textId="77777777" w:rsidR="00FC5A5C" w:rsidRDefault="00FC5A5C" w:rsidP="00C23E85">
      <w:pPr>
        <w:pStyle w:val="Commentaire"/>
        <w:rPr>
          <w:lang w:val="en-US"/>
        </w:rPr>
      </w:pPr>
      <w:r>
        <w:rPr>
          <w:rStyle w:val="Marquedecommentaire"/>
        </w:rPr>
        <w:annotationRef/>
      </w:r>
      <w:r>
        <w:rPr>
          <w:lang w:val="en-US"/>
        </w:rPr>
        <w:t>Could Engie provide first drafting?</w:t>
      </w:r>
    </w:p>
    <w:p w14:paraId="7EBA61FE" w14:textId="77777777" w:rsidR="00FC5A5C" w:rsidRDefault="00FC5A5C" w:rsidP="00C23E85">
      <w:pPr>
        <w:pStyle w:val="Commentaire"/>
        <w:rPr>
          <w:lang w:val="en-US"/>
        </w:rPr>
      </w:pPr>
      <w:r>
        <w:rPr>
          <w:lang w:val="en-US"/>
        </w:rPr>
        <w:t>Please keep in mind that DGE will score the projects according to the amount of State aid requirement / avoided CO2 emissions</w:t>
      </w:r>
    </w:p>
  </w:comment>
  <w:comment w:id="338" w:author="Soizic" w:date="2020-06-18T11:30:00Z" w:initials="S">
    <w:p w14:paraId="63C58E90" w14:textId="77777777" w:rsidR="00FC5A5C" w:rsidRDefault="00FC5A5C">
      <w:pPr>
        <w:pStyle w:val="Commentaire"/>
      </w:pPr>
      <w:r>
        <w:rPr>
          <w:rStyle w:val="Marquedecommentaire"/>
        </w:rPr>
        <w:annotationRef/>
      </w:r>
      <w:r>
        <w:t xml:space="preserve">Frédéric / Gabrielle – </w:t>
      </w:r>
      <w:proofErr w:type="spellStart"/>
      <w:r>
        <w:t>Ajouts</w:t>
      </w:r>
      <w:proofErr w:type="spellEnd"/>
      <w:r>
        <w:t xml:space="preserve"> Olivier</w:t>
      </w:r>
    </w:p>
  </w:comment>
  <w:comment w:id="366" w:author="Marc ISABELLE" w:date="2020-06-15T15:33:00Z" w:initials="MIS">
    <w:p w14:paraId="4F4E459C" w14:textId="77777777" w:rsidR="00FC5A5C" w:rsidRDefault="00FC5A5C" w:rsidP="00C23E85">
      <w:pPr>
        <w:pStyle w:val="Commentaire"/>
        <w:rPr>
          <w:lang w:val="en-US"/>
        </w:rPr>
      </w:pPr>
      <w:r>
        <w:rPr>
          <w:rStyle w:val="Marquedecommentaire"/>
        </w:rPr>
        <w:annotationRef/>
      </w:r>
      <w:r>
        <w:rPr>
          <w:lang w:val="en-US"/>
        </w:rPr>
        <w:t>Please modify / complement whenever appropriate</w:t>
      </w:r>
    </w:p>
  </w:comment>
  <w:comment w:id="367" w:author="Marc ISABELLE" w:date="2020-06-17T15:12:00Z" w:initials="MIS">
    <w:p w14:paraId="08D140BA" w14:textId="77777777" w:rsidR="00FC5A5C" w:rsidRDefault="00FC5A5C" w:rsidP="00C23E85">
      <w:pPr>
        <w:pStyle w:val="Commentaire"/>
      </w:pPr>
      <w:r>
        <w:rPr>
          <w:rStyle w:val="Marquedecommentaire"/>
        </w:rPr>
        <w:annotationRef/>
      </w:r>
      <w:r>
        <w:t>Please provide an example of difficulties that Engie may face in the FID stage</w:t>
      </w:r>
    </w:p>
  </w:comment>
  <w:comment w:id="368" w:author="LEGRAND Frederic (ENGIE SA)" w:date="2020-06-26T16:43:00Z" w:initials="LF(S">
    <w:p w14:paraId="3F9C9625" w14:textId="647D9DF4" w:rsidR="00FC5A5C" w:rsidRPr="006D3392" w:rsidRDefault="00FC5A5C">
      <w:pPr>
        <w:pStyle w:val="Commentaire"/>
        <w:rPr>
          <w:lang w:val="fr-FR"/>
        </w:rPr>
      </w:pPr>
      <w:r>
        <w:rPr>
          <w:rStyle w:val="Marquedecommentaire"/>
        </w:rPr>
        <w:annotationRef/>
      </w:r>
      <w:r w:rsidRPr="006D3392">
        <w:rPr>
          <w:lang w:val="fr-FR"/>
        </w:rPr>
        <w:t>Monté en puissance</w:t>
      </w:r>
    </w:p>
  </w:comment>
  <w:comment w:id="392" w:author="LEGRAND Frederic (ENGIE SA)" w:date="2020-06-26T16:46:00Z" w:initials="LF(S">
    <w:p w14:paraId="233A7264" w14:textId="051FE90D" w:rsidR="00FC5A5C" w:rsidRPr="006D3392" w:rsidRDefault="00FC5A5C">
      <w:pPr>
        <w:pStyle w:val="Commentaire"/>
        <w:rPr>
          <w:lang w:val="fr-FR"/>
        </w:rPr>
      </w:pPr>
      <w:r>
        <w:rPr>
          <w:rStyle w:val="Marquedecommentaire"/>
        </w:rPr>
        <w:annotationRef/>
      </w:r>
      <w:r w:rsidRPr="006D3392">
        <w:rPr>
          <w:lang w:val="fr-FR"/>
        </w:rPr>
        <w:t>A</w:t>
      </w:r>
      <w:r>
        <w:rPr>
          <w:lang w:val="fr-FR"/>
        </w:rPr>
        <w:t xml:space="preserve"> finaliser par </w:t>
      </w:r>
      <w:proofErr w:type="spellStart"/>
      <w:r>
        <w:rPr>
          <w:lang w:val="fr-FR"/>
        </w:rPr>
        <w:t>crigen</w:t>
      </w:r>
      <w:proofErr w:type="spellEnd"/>
    </w:p>
  </w:comment>
  <w:comment w:id="393" w:author="MENARD Gabrielle (ENGIE SA)" w:date="2020-06-25T12:40:00Z" w:initials="MG(S">
    <w:p w14:paraId="38D71BFC" w14:textId="3B1566B8" w:rsidR="00FC5A5C" w:rsidRPr="00D84A14" w:rsidRDefault="00FC5A5C">
      <w:pPr>
        <w:pStyle w:val="Commentaire"/>
        <w:rPr>
          <w:lang w:val="fr-FR"/>
        </w:rPr>
      </w:pPr>
      <w:r>
        <w:rPr>
          <w:rStyle w:val="Marquedecommentaire"/>
        </w:rPr>
        <w:annotationRef/>
      </w:r>
      <w:r>
        <w:fldChar w:fldCharType="begin"/>
      </w:r>
      <w:r w:rsidRPr="00D84A14">
        <w:rPr>
          <w:lang w:val="fr-FR"/>
        </w:rPr>
        <w:instrText xml:space="preserve"> HYPERLINK "mailto:frederic.legrand@engie.com" </w:instrText>
      </w:r>
      <w:bookmarkStart w:id="394" w:name="_@_D8539AC1CF4340DC96548DE40A0C80CAZ"/>
      <w:r>
        <w:rPr>
          <w:rStyle w:val="Mention"/>
        </w:rPr>
        <w:fldChar w:fldCharType="separate"/>
      </w:r>
      <w:bookmarkEnd w:id="394"/>
      <w:r w:rsidRPr="00D84A14">
        <w:rPr>
          <w:rStyle w:val="Mention"/>
          <w:noProof/>
          <w:lang w:val="fr-FR"/>
        </w:rPr>
        <w:t>@LEGRAND Frederic (ENGIE SA)</w:t>
      </w:r>
      <w:r>
        <w:fldChar w:fldCharType="end"/>
      </w:r>
      <w:r w:rsidRPr="00D84A14">
        <w:rPr>
          <w:lang w:val="fr-FR"/>
        </w:rPr>
        <w:t xml:space="preserve"> à</w:t>
      </w:r>
      <w:r>
        <w:rPr>
          <w:lang w:val="fr-FR"/>
        </w:rPr>
        <w:t xml:space="preserve"> compléter</w:t>
      </w:r>
    </w:p>
  </w:comment>
  <w:comment w:id="395" w:author="MENARD Gabrielle (ENGIE SA)" w:date="2020-06-25T12:41:00Z" w:initials="MG(S">
    <w:p w14:paraId="03C23A67" w14:textId="250702E4" w:rsidR="00FC5A5C" w:rsidRPr="00D84A14" w:rsidRDefault="00FC5A5C">
      <w:pPr>
        <w:pStyle w:val="Commentaire"/>
        <w:rPr>
          <w:lang w:val="fr-FR"/>
        </w:rPr>
      </w:pPr>
      <w:r>
        <w:rPr>
          <w:rStyle w:val="Marquedecommentaire"/>
        </w:rPr>
        <w:annotationRef/>
      </w:r>
      <w:r w:rsidRPr="00D84A14">
        <w:rPr>
          <w:lang w:val="fr-FR"/>
        </w:rPr>
        <w:t>Peut-être rajouter qu’une s</w:t>
      </w:r>
      <w:r>
        <w:rPr>
          <w:lang w:val="fr-FR"/>
        </w:rPr>
        <w:t>eule technologie est disponible et que là en développant nouvelle solution on fait jouer la concurrence</w:t>
      </w:r>
    </w:p>
  </w:comment>
  <w:comment w:id="396" w:author="MENARD Gabrielle (ENGIE SA)" w:date="2020-06-25T12:39:00Z" w:initials="MG(S">
    <w:p w14:paraId="17F9BDBD" w14:textId="573C2152" w:rsidR="00FC5A5C" w:rsidRPr="00064472" w:rsidRDefault="00FC5A5C">
      <w:pPr>
        <w:pStyle w:val="Commentaire"/>
        <w:rPr>
          <w:lang w:val="fr-FR"/>
        </w:rPr>
      </w:pPr>
      <w:r>
        <w:rPr>
          <w:rStyle w:val="Marquedecommentaire"/>
        </w:rPr>
        <w:annotationRef/>
      </w:r>
      <w:r>
        <w:fldChar w:fldCharType="begin"/>
      </w:r>
      <w:r w:rsidRPr="00064472">
        <w:rPr>
          <w:lang w:val="fr-FR"/>
        </w:rPr>
        <w:instrText xml:space="preserve"> HYPERLINK "mailto:frederic.legrand@engie.com" </w:instrText>
      </w:r>
      <w:bookmarkStart w:id="397" w:name="_@_161342AC003B4387BDC5B5C5E6089E04Z"/>
      <w:r>
        <w:rPr>
          <w:rStyle w:val="Mention"/>
        </w:rPr>
        <w:fldChar w:fldCharType="separate"/>
      </w:r>
      <w:bookmarkEnd w:id="397"/>
      <w:r w:rsidRPr="00064472">
        <w:rPr>
          <w:rStyle w:val="Mention"/>
          <w:noProof/>
          <w:lang w:val="fr-FR"/>
        </w:rPr>
        <w:t>@LEGRAND Frederic (ENGIE SA)</w:t>
      </w:r>
      <w:r>
        <w:fldChar w:fldCharType="end"/>
      </w:r>
      <w:r w:rsidRPr="00064472">
        <w:rPr>
          <w:lang w:val="fr-FR"/>
        </w:rPr>
        <w:t xml:space="preserve"> : confirmer les chiffres la </w:t>
      </w:r>
      <w:r>
        <w:rPr>
          <w:lang w:val="fr-FR"/>
        </w:rPr>
        <w:t xml:space="preserve">partie busines as </w:t>
      </w:r>
      <w:proofErr w:type="spellStart"/>
      <w:r>
        <w:rPr>
          <w:lang w:val="fr-FR"/>
        </w:rPr>
        <w:t>usual</w:t>
      </w:r>
      <w:proofErr w:type="spellEnd"/>
      <w:r>
        <w:rPr>
          <w:lang w:val="fr-FR"/>
        </w:rPr>
        <w:t xml:space="preserve"> (comme si on faisait que de la veille et évaluation de technologies mais pas de lancement de développement)</w:t>
      </w:r>
    </w:p>
  </w:comment>
  <w:comment w:id="398" w:author="MENARD Gabrielle (ENGIE SA)" w:date="2020-06-24T09:49:00Z" w:initials="MG(S">
    <w:p w14:paraId="6027264E" w14:textId="58F55CE5" w:rsidR="00FC5A5C" w:rsidRPr="00064472" w:rsidRDefault="00FC5A5C">
      <w:pPr>
        <w:pStyle w:val="Commentaire"/>
        <w:rPr>
          <w:lang w:val="fr-FR"/>
        </w:rPr>
      </w:pPr>
      <w:r>
        <w:rPr>
          <w:rStyle w:val="Marquedecommentaire"/>
        </w:rPr>
        <w:annotationRef/>
      </w:r>
    </w:p>
  </w:comment>
  <w:comment w:id="399" w:author="MENARD Gabrielle (ENGIE SA)" w:date="2020-06-24T09:49:00Z" w:initials="MG(S">
    <w:p w14:paraId="57F99FDF" w14:textId="00BEF32B" w:rsidR="00FC5A5C" w:rsidRPr="008B3888" w:rsidRDefault="00FC5A5C">
      <w:pPr>
        <w:pStyle w:val="Commentaire"/>
        <w:rPr>
          <w:lang w:val="fr-FR"/>
        </w:rPr>
      </w:pPr>
      <w:r>
        <w:rPr>
          <w:rStyle w:val="Marquedecommentaire"/>
        </w:rPr>
        <w:annotationRef/>
      </w:r>
      <w:r w:rsidRPr="008B3888">
        <w:rPr>
          <w:lang w:val="fr-FR"/>
        </w:rPr>
        <w:t>À compléter</w:t>
      </w:r>
    </w:p>
  </w:comment>
  <w:comment w:id="402" w:author="MENARD Gabrielle (ENGIE SA)" w:date="2020-06-19T18:51:00Z" w:initials="MG(S">
    <w:p w14:paraId="1143A604" w14:textId="6BBB1366" w:rsidR="00FC5A5C" w:rsidRPr="0068578A" w:rsidRDefault="00FC5A5C">
      <w:pPr>
        <w:pStyle w:val="Commentaire"/>
        <w:rPr>
          <w:lang w:val="fr-FR"/>
        </w:rPr>
      </w:pPr>
      <w:r>
        <w:rPr>
          <w:rStyle w:val="Marquedecommentaire"/>
        </w:rPr>
        <w:annotationRef/>
      </w:r>
      <w:r w:rsidRPr="0068578A">
        <w:rPr>
          <w:lang w:val="fr-FR"/>
        </w:rPr>
        <w:t xml:space="preserve">À relire par </w:t>
      </w:r>
      <w:r>
        <w:fldChar w:fldCharType="begin"/>
      </w:r>
      <w:r w:rsidRPr="0068578A">
        <w:rPr>
          <w:lang w:val="fr-FR"/>
        </w:rPr>
        <w:instrText xml:space="preserve"> HYPERLINK "mailto:Olivier.LHOTE@engie.com" </w:instrText>
      </w:r>
      <w:bookmarkStart w:id="403" w:name="_@_D7999363949C46DC9568404E68B50258Z"/>
      <w:r>
        <w:rPr>
          <w:rStyle w:val="Mention"/>
        </w:rPr>
        <w:fldChar w:fldCharType="separate"/>
      </w:r>
      <w:bookmarkEnd w:id="403"/>
      <w:r w:rsidRPr="0068578A">
        <w:rPr>
          <w:rStyle w:val="Mention"/>
          <w:lang w:val="fr-FR"/>
        </w:rPr>
        <w:t>@LHOTE Olivier (ENGIE SA)</w:t>
      </w:r>
      <w:r>
        <w:fldChar w:fldCharType="end"/>
      </w:r>
    </w:p>
  </w:comment>
  <w:comment w:id="406" w:author="Marc ISABELLE" w:date="2020-06-11T14:59:00Z" w:initials="MIS">
    <w:p w14:paraId="13D5D04B" w14:textId="77777777" w:rsidR="00FC5A5C" w:rsidRDefault="00FC5A5C" w:rsidP="00992E06">
      <w:pPr>
        <w:pStyle w:val="Commentaire"/>
      </w:pPr>
      <w:r>
        <w:rPr>
          <w:rStyle w:val="Marquedecommentaire"/>
        </w:rPr>
        <w:annotationRef/>
      </w:r>
      <w:r>
        <w:t>Could Engie complement our first drafting?</w:t>
      </w:r>
    </w:p>
  </w:comment>
  <w:comment w:id="409" w:author="Marc ISABELLE" w:date="2020-06-16T21:52:00Z" w:initials="MIS">
    <w:p w14:paraId="0CA49435" w14:textId="77777777" w:rsidR="00FC5A5C" w:rsidRDefault="00FC5A5C" w:rsidP="00992E06">
      <w:pPr>
        <w:pStyle w:val="Commentaire"/>
      </w:pPr>
      <w:r>
        <w:rPr>
          <w:rStyle w:val="Marquedecommentaire"/>
        </w:rPr>
        <w:annotationRef/>
      </w:r>
      <w:r>
        <w:t>Please explain why the termination date is 2040</w:t>
      </w:r>
    </w:p>
  </w:comment>
  <w:comment w:id="410" w:author="Marc ISABELLE" w:date="2020-06-19T18:33:00Z" w:initials="MIS">
    <w:p w14:paraId="5C90BEB3" w14:textId="77777777" w:rsidR="00FC5A5C" w:rsidRDefault="00FC5A5C" w:rsidP="00992E06">
      <w:pPr>
        <w:pStyle w:val="Commentaire"/>
      </w:pPr>
      <w:r>
        <w:rPr>
          <w:rStyle w:val="Marquedecommentaire"/>
        </w:rPr>
        <w:annotationRef/>
      </w:r>
      <w:r>
        <w:t>Please confirm or modify</w:t>
      </w:r>
    </w:p>
  </w:comment>
  <w:comment w:id="411" w:author="Marc ISABELLE" w:date="2020-06-16T22:09:00Z" w:initials="MIS">
    <w:p w14:paraId="37F0BBEF" w14:textId="77777777" w:rsidR="00FC5A5C" w:rsidRDefault="00FC5A5C" w:rsidP="00992E06">
      <w:pPr>
        <w:pStyle w:val="Commentaire"/>
      </w:pPr>
      <w:r>
        <w:rPr>
          <w:rStyle w:val="Marquedecommentaire"/>
        </w:rPr>
        <w:annotationRef/>
      </w:r>
      <w:r>
        <w:t>Please develop</w:t>
      </w:r>
    </w:p>
  </w:comment>
  <w:comment w:id="412" w:author="Marc ISABELLE" w:date="2020-06-16T22:11:00Z" w:initials="MIS">
    <w:p w14:paraId="296690AC" w14:textId="77777777" w:rsidR="00FC5A5C" w:rsidRPr="00EE63EA" w:rsidRDefault="00FC5A5C" w:rsidP="00992E06">
      <w:pPr>
        <w:pStyle w:val="Commentaire"/>
        <w:rPr>
          <w:lang w:val="fr-FR"/>
        </w:rPr>
      </w:pPr>
      <w:r>
        <w:rPr>
          <w:rStyle w:val="Marquedecommentaire"/>
        </w:rPr>
        <w:annotationRef/>
      </w:r>
      <w:proofErr w:type="spellStart"/>
      <w:r w:rsidRPr="00EE63EA">
        <w:rPr>
          <w:lang w:val="fr-FR"/>
        </w:rPr>
        <w:t>Please</w:t>
      </w:r>
      <w:proofErr w:type="spellEnd"/>
      <w:r w:rsidRPr="00EE63EA">
        <w:rPr>
          <w:lang w:val="fr-FR"/>
        </w:rPr>
        <w:t xml:space="preserve"> </w:t>
      </w:r>
      <w:proofErr w:type="spellStart"/>
      <w:r w:rsidRPr="00EE63EA">
        <w:rPr>
          <w:lang w:val="fr-FR"/>
        </w:rPr>
        <w:t>explain</w:t>
      </w:r>
      <w:proofErr w:type="spellEnd"/>
    </w:p>
  </w:comment>
  <w:comment w:id="413" w:author="Marc ISABELLE" w:date="2020-06-19T18:37:00Z" w:initials="MIS">
    <w:p w14:paraId="5EC8EFF2" w14:textId="77777777" w:rsidR="00FC5A5C" w:rsidRPr="00EE63EA" w:rsidRDefault="00FC5A5C" w:rsidP="00992E06">
      <w:pPr>
        <w:pStyle w:val="Commentaire"/>
        <w:rPr>
          <w:lang w:val="fr-FR"/>
        </w:rPr>
      </w:pPr>
      <w:r>
        <w:rPr>
          <w:rStyle w:val="Marquedecommentaire"/>
        </w:rPr>
        <w:annotationRef/>
      </w:r>
      <w:proofErr w:type="spellStart"/>
      <w:r w:rsidRPr="00EE63EA">
        <w:rPr>
          <w:lang w:val="fr-FR"/>
        </w:rPr>
        <w:t>Please</w:t>
      </w:r>
      <w:proofErr w:type="spellEnd"/>
      <w:r w:rsidRPr="00EE63EA">
        <w:rPr>
          <w:lang w:val="fr-FR"/>
        </w:rPr>
        <w:t xml:space="preserve"> </w:t>
      </w:r>
      <w:proofErr w:type="spellStart"/>
      <w:r w:rsidRPr="00EE63EA">
        <w:rPr>
          <w:lang w:val="fr-FR"/>
        </w:rPr>
        <w:t>provide</w:t>
      </w:r>
      <w:proofErr w:type="spellEnd"/>
      <w:r w:rsidRPr="00EE63EA">
        <w:rPr>
          <w:lang w:val="fr-FR"/>
        </w:rPr>
        <w:t xml:space="preserve"> information</w:t>
      </w:r>
    </w:p>
  </w:comment>
  <w:comment w:id="433" w:author="MENARD Gabrielle (ENGIE SA)" w:date="2020-06-24T09:50:00Z" w:initials="MG(S">
    <w:p w14:paraId="09918B60" w14:textId="22261E79" w:rsidR="00FC5A5C" w:rsidRPr="00947DED" w:rsidRDefault="00FC5A5C">
      <w:pPr>
        <w:pStyle w:val="Commentaire"/>
        <w:rPr>
          <w:lang w:val="fr-FR"/>
        </w:rPr>
      </w:pPr>
      <w:r>
        <w:rPr>
          <w:rStyle w:val="Marquedecommentaire"/>
        </w:rPr>
        <w:annotationRef/>
      </w:r>
      <w:r>
        <w:fldChar w:fldCharType="begin"/>
      </w:r>
      <w:r w:rsidRPr="00947DED">
        <w:rPr>
          <w:lang w:val="fr-FR"/>
        </w:rPr>
        <w:instrText xml:space="preserve"> HYPERLINK "mailto:Olivier.LHOTE@engie.com" </w:instrText>
      </w:r>
      <w:bookmarkStart w:id="435" w:name="_@_8500C3A0507942F3A0A4D0614EEB0AA6Z"/>
      <w:r>
        <w:rPr>
          <w:rStyle w:val="Mention"/>
        </w:rPr>
        <w:fldChar w:fldCharType="separate"/>
      </w:r>
      <w:bookmarkEnd w:id="435"/>
      <w:r w:rsidRPr="00947DED">
        <w:rPr>
          <w:rStyle w:val="Mention"/>
          <w:noProof/>
          <w:lang w:val="fr-FR"/>
        </w:rPr>
        <w:t>@LHOTE Olivier (ENGIE SA)</w:t>
      </w:r>
      <w:r>
        <w:fldChar w:fldCharType="end"/>
      </w:r>
      <w:r w:rsidRPr="00947DED">
        <w:rPr>
          <w:lang w:val="fr-FR"/>
        </w:rPr>
        <w:t xml:space="preserve"> : j’ai r</w:t>
      </w:r>
      <w:r>
        <w:rPr>
          <w:lang w:val="fr-FR"/>
        </w:rPr>
        <w:t>emis les parties que tu avais rédigées initialement pour le 6. Quels étaient les paragraphes que tu voulais reprendre ?</w:t>
      </w:r>
    </w:p>
  </w:comment>
  <w:comment w:id="434" w:author="LHOTE Olivier (ENGIE SA)" w:date="2020-06-25T11:55:00Z" w:initials="LS">
    <w:p w14:paraId="622B0051" w14:textId="1327171F" w:rsidR="00FC5A5C" w:rsidRPr="00BE1092" w:rsidRDefault="00FC5A5C">
      <w:pPr>
        <w:pStyle w:val="Commentaire"/>
        <w:rPr>
          <w:lang w:val="fr-FR"/>
        </w:rPr>
      </w:pPr>
      <w:proofErr w:type="gramStart"/>
      <w:r w:rsidRPr="00BE1092">
        <w:rPr>
          <w:lang w:val="fr-FR"/>
        </w:rPr>
        <w:t>ok</w:t>
      </w:r>
      <w:proofErr w:type="gramEnd"/>
      <w:r w:rsidRPr="00BE1092">
        <w:rPr>
          <w:lang w:val="fr-FR"/>
        </w:rPr>
        <w:t xml:space="preserve"> merci j'ai repris certains points on peut le supprimer maintenant</w:t>
      </w:r>
      <w:r>
        <w:rPr>
          <w:rStyle w:val="Marquedecommentaire"/>
        </w:rPr>
        <w:annotationRef/>
      </w:r>
    </w:p>
  </w:comment>
  <w:comment w:id="439" w:author="MENARD Gabrielle (ENGIE SA)" w:date="2020-06-25T12:37:00Z" w:initials="MG(S">
    <w:p w14:paraId="51E6D02E" w14:textId="2D6653BF" w:rsidR="00FC5A5C" w:rsidRPr="00C9071F" w:rsidRDefault="00FC5A5C">
      <w:pPr>
        <w:pStyle w:val="Commentaire"/>
        <w:rPr>
          <w:lang w:val="fr-FR"/>
        </w:rPr>
      </w:pPr>
      <w:r>
        <w:rPr>
          <w:rStyle w:val="Marquedecommentaire"/>
        </w:rPr>
        <w:annotationRef/>
      </w:r>
      <w:r>
        <w:fldChar w:fldCharType="begin"/>
      </w:r>
      <w:r w:rsidRPr="00C9071F">
        <w:rPr>
          <w:lang w:val="fr-FR"/>
        </w:rPr>
        <w:instrText xml:space="preserve"> HYPERLINK "mailto:soizic.legoff@engie.com" </w:instrText>
      </w:r>
      <w:bookmarkStart w:id="441" w:name="_@_C1154D1DDC15418C803DF63DEFCF4052Z"/>
      <w:r>
        <w:rPr>
          <w:rStyle w:val="Mention"/>
        </w:rPr>
        <w:fldChar w:fldCharType="separate"/>
      </w:r>
      <w:bookmarkEnd w:id="441"/>
      <w:r w:rsidRPr="00C9071F">
        <w:rPr>
          <w:rStyle w:val="Mention"/>
          <w:noProof/>
          <w:lang w:val="fr-FR"/>
        </w:rPr>
        <w:t>@LE GOFF Soizic (ENGIE Energie Services)</w:t>
      </w:r>
      <w:r>
        <w:fldChar w:fldCharType="end"/>
      </w:r>
      <w:r w:rsidRPr="00C9071F">
        <w:rPr>
          <w:lang w:val="fr-FR"/>
        </w:rPr>
        <w:t xml:space="preserve"> </w:t>
      </w:r>
      <w:r>
        <w:rPr>
          <w:lang w:val="fr-FR"/>
        </w:rPr>
        <w:t>a-t-on reçu une lettre de soutien du BV ?</w:t>
      </w:r>
    </w:p>
  </w:comment>
  <w:comment w:id="440" w:author="LE GOFF Soizic (ENGIE Energie Services)" w:date="2020-06-26T08:32:00Z" w:initials="LS">
    <w:p w14:paraId="4203B1BD" w14:textId="2073851C" w:rsidR="00FC5A5C" w:rsidRPr="00EE63EA" w:rsidRDefault="00FC5A5C">
      <w:pPr>
        <w:pStyle w:val="Commentaire"/>
        <w:rPr>
          <w:lang w:val="fr-FR"/>
        </w:rPr>
      </w:pPr>
      <w:r>
        <w:fldChar w:fldCharType="begin"/>
      </w:r>
      <w:r w:rsidRPr="00EE63EA">
        <w:rPr>
          <w:lang w:val="fr-FR"/>
        </w:rPr>
        <w:instrText xml:space="preserve"> HYPERLINK "mailto:XX5183@engie.com"</w:instrText>
      </w:r>
      <w:bookmarkStart w:id="442" w:name="_@_D59994D472714E29A27F9B6258A08201Z"/>
      <w:r>
        <w:fldChar w:fldCharType="separate"/>
      </w:r>
      <w:bookmarkEnd w:id="442"/>
      <w:r w:rsidRPr="00EE63EA">
        <w:rPr>
          <w:rStyle w:val="Mention"/>
          <w:noProof/>
          <w:lang w:val="fr-FR"/>
        </w:rPr>
        <w:t>@MENARD Gabrielle (ENGIE SA)</w:t>
      </w:r>
      <w:r>
        <w:fldChar w:fldCharType="end"/>
      </w:r>
      <w:r w:rsidRPr="00EE63EA">
        <w:rPr>
          <w:lang w:val="fr-FR"/>
        </w:rPr>
        <w:t xml:space="preserve"> non - 2eme relance de CMA CGM à ce sujet</w:t>
      </w:r>
      <w:r>
        <w:rPr>
          <w:rStyle w:val="Marquedecommentaire"/>
        </w:rPr>
        <w:annotationRef/>
      </w:r>
      <w:r>
        <w:rPr>
          <w:rStyle w:val="Marquedecommentair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3BE2D28" w15:done="0"/>
  <w15:commentEx w15:paraId="438CEFA1" w15:paraIdParent="33BE2D28" w15:done="0"/>
  <w15:commentEx w15:paraId="6066ED3D" w15:done="0"/>
  <w15:commentEx w15:paraId="6CB5A393" w15:done="0"/>
  <w15:commentEx w15:paraId="5CEF168F" w15:done="0"/>
  <w15:commentEx w15:paraId="21205B50" w15:done="0"/>
  <w15:commentEx w15:paraId="544FA58B" w15:done="0"/>
  <w15:commentEx w15:paraId="49571A85" w15:done="0"/>
  <w15:commentEx w15:paraId="47122307" w15:done="0"/>
  <w15:commentEx w15:paraId="3B6E16E8" w15:done="0"/>
  <w15:commentEx w15:paraId="4B1E5C0F" w15:done="1"/>
  <w15:commentEx w15:paraId="0DD4ED05" w15:done="0"/>
  <w15:commentEx w15:paraId="6E9E4F15" w15:paraIdParent="0DD4ED05" w15:done="0"/>
  <w15:commentEx w15:paraId="6F8B1B11" w15:done="0"/>
  <w15:commentEx w15:paraId="58A764A6" w15:paraIdParent="6F8B1B11" w15:done="0"/>
  <w15:commentEx w15:paraId="36A1DC85" w15:done="0"/>
  <w15:commentEx w15:paraId="4ABF062D" w15:paraIdParent="36A1DC85" w15:done="0"/>
  <w15:commentEx w15:paraId="38F60334" w15:done="0"/>
  <w15:commentEx w15:paraId="4AEF0257" w15:done="0"/>
  <w15:commentEx w15:paraId="3B4B6600" w15:done="0"/>
  <w15:commentEx w15:paraId="4F79F99E" w15:done="0"/>
  <w15:commentEx w15:paraId="156A00BC" w15:done="0"/>
  <w15:commentEx w15:paraId="1EAAFA13" w15:done="0"/>
  <w15:commentEx w15:paraId="4DA57176" w15:done="0"/>
  <w15:commentEx w15:paraId="3DB3B146" w15:done="0"/>
  <w15:commentEx w15:paraId="72F96B6B" w15:done="0"/>
  <w15:commentEx w15:paraId="659AD39E" w15:done="0"/>
  <w15:commentEx w15:paraId="7FB53607" w15:done="0"/>
  <w15:commentEx w15:paraId="65E69E61" w15:done="0"/>
  <w15:commentEx w15:paraId="0C895F40" w15:paraIdParent="65E69E61" w15:done="0"/>
  <w15:commentEx w15:paraId="5B56E88C" w15:done="0"/>
  <w15:commentEx w15:paraId="30241F9F" w15:done="0"/>
  <w15:commentEx w15:paraId="74DDEBA7" w15:done="0"/>
  <w15:commentEx w15:paraId="00A65E28" w15:done="0"/>
  <w15:commentEx w15:paraId="69B451E3" w15:done="1"/>
  <w15:commentEx w15:paraId="68C84D7C" w15:paraIdParent="69B451E3" w15:done="1"/>
  <w15:commentEx w15:paraId="6BCE160C" w15:paraIdParent="69B451E3" w15:done="1"/>
  <w15:commentEx w15:paraId="058CC7E7" w15:done="0"/>
  <w15:commentEx w15:paraId="04DD9B59" w15:done="1"/>
  <w15:commentEx w15:paraId="449D622D" w15:done="1"/>
  <w15:commentEx w15:paraId="64CC1EB4" w15:done="0"/>
  <w15:commentEx w15:paraId="05C2CEBD" w15:done="1"/>
  <w15:commentEx w15:paraId="36B1F0BF" w15:done="0"/>
  <w15:commentEx w15:paraId="3D2E07AE" w15:done="0"/>
  <w15:commentEx w15:paraId="5FAA7C5E" w15:done="0"/>
  <w15:commentEx w15:paraId="7EBA61FE" w15:done="0"/>
  <w15:commentEx w15:paraId="63C58E90" w15:done="0"/>
  <w15:commentEx w15:paraId="4F4E459C" w15:done="0"/>
  <w15:commentEx w15:paraId="08D140BA" w15:done="0"/>
  <w15:commentEx w15:paraId="3F9C9625" w15:paraIdParent="08D140BA" w15:done="0"/>
  <w15:commentEx w15:paraId="233A7264" w15:done="0"/>
  <w15:commentEx w15:paraId="38D71BFC" w15:done="0"/>
  <w15:commentEx w15:paraId="03C23A67" w15:done="0"/>
  <w15:commentEx w15:paraId="17F9BDBD" w15:done="0"/>
  <w15:commentEx w15:paraId="6027264E" w15:done="0"/>
  <w15:commentEx w15:paraId="57F99FDF" w15:done="0"/>
  <w15:commentEx w15:paraId="1143A604" w15:done="0"/>
  <w15:commentEx w15:paraId="13D5D04B" w15:done="1"/>
  <w15:commentEx w15:paraId="0CA49435" w15:done="1"/>
  <w15:commentEx w15:paraId="5C90BEB3" w15:done="1"/>
  <w15:commentEx w15:paraId="37F0BBEF" w15:done="1"/>
  <w15:commentEx w15:paraId="296690AC" w15:done="1"/>
  <w15:commentEx w15:paraId="5EC8EFF2" w15:done="1"/>
  <w15:commentEx w15:paraId="09918B60" w15:done="1"/>
  <w15:commentEx w15:paraId="622B0051" w15:paraIdParent="09918B60" w15:done="1"/>
  <w15:commentEx w15:paraId="51E6D02E" w15:done="0"/>
  <w15:commentEx w15:paraId="4203B1BD" w15:paraIdParent="51E6D02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D9EF3" w16cex:dateUtc="2020-06-24T07:43:00Z"/>
  <w16cex:commentExtensible w16cex:durableId="22A42E33" w16cex:dateUtc="2020-06-29T07:09:00Z"/>
  <w16cex:commentExtensible w16cex:durableId="22A42F55" w16cex:dateUtc="2020-06-29T07:13:00Z"/>
  <w16cex:commentExtensible w16cex:durableId="22A42FAA" w16cex:dateUtc="2020-06-29T07:15:00Z"/>
  <w16cex:commentExtensible w16cex:durableId="22A43016" w16cex:dateUtc="2020-06-29T07:17:00Z"/>
  <w16cex:commentExtensible w16cex:durableId="22A4304F" w16cex:dateUtc="2020-06-29T07:18:00Z"/>
  <w16cex:commentExtensible w16cex:durableId="22A06D25" w16cex:dateUtc="2020-06-22T16:51:00Z"/>
  <w16cex:commentExtensible w16cex:durableId="22A43141" w16cex:dateUtc="2020-06-29T07:22:00Z"/>
  <w16cex:commentExtensible w16cex:durableId="22A431A8" w16cex:dateUtc="2020-06-29T07:23:00Z"/>
  <w16cex:commentExtensible w16cex:durableId="22A06F7E" w16cex:dateUtc="2020-06-26T10:58:00Z"/>
  <w16cex:commentExtensible w16cex:durableId="22974789" w16cex:dateUtc="2020-06-19T12:17:00Z"/>
  <w16cex:commentExtensible w16cex:durableId="227986C5" w16cex:dateUtc="2020-05-27T22:39:00Z"/>
  <w16cex:commentExtensible w16cex:durableId="1694A538" w16cex:dateUtc="2020-06-26T13:48:00Z"/>
  <w16cex:commentExtensible w16cex:durableId="227A08CB" w16cex:dateUtc="2020-05-28T07:54:00Z"/>
  <w16cex:commentExtensible w16cex:durableId="22A4326B" w16cex:dateUtc="2020-06-29T07:27:00Z"/>
  <w16cex:commentExtensible w16cex:durableId="22798983" w16cex:dateUtc="2020-05-27T22:51:00Z"/>
  <w16cex:commentExtensible w16cex:durableId="4FE5D1D2" w16cex:dateUtc="2020-06-26T13:49:00Z"/>
  <w16cex:commentExtensible w16cex:durableId="227989C7" w16cex:dateUtc="2020-05-27T22:52:00Z"/>
  <w16cex:commentExtensible w16cex:durableId="2295C7FE" w16cex:dateUtc="2020-06-18T09:01:00Z"/>
  <w16cex:commentExtensible w16cex:durableId="22A069A9" w16cex:dateUtc="2020-06-26T10:33:00Z"/>
  <w16cex:commentExtensible w16cex:durableId="229782E3" w16cex:dateUtc="2020-06-19T16:30:00Z"/>
  <w16cex:commentExtensible w16cex:durableId="229782E4" w16cex:dateUtc="2020-06-19T16:30:00Z"/>
  <w16cex:commentExtensible w16cex:durableId="229782E5" w16cex:dateUtc="2020-06-19T16:30:00Z"/>
  <w16cex:commentExtensible w16cex:durableId="22A432DD" w16cex:dateUtc="2020-06-29T07:29:00Z"/>
  <w16cex:commentExtensible w16cex:durableId="22A43305" w16cex:dateUtc="2020-06-29T07:29:00Z"/>
  <w16cex:commentExtensible w16cex:durableId="229B407D" w16cex:dateUtc="2020-06-22T12:36:00Z"/>
  <w16cex:commentExtensible w16cex:durableId="229B407E" w16cex:dateUtc="2020-06-22T12:36:00Z"/>
  <w16cex:commentExtensible w16cex:durableId="229B407F" w16cex:dateUtc="2020-06-22T12:36:00Z"/>
  <w16cex:commentExtensible w16cex:durableId="229B4080" w16cex:dateUtc="2020-06-22T12:36:00Z"/>
  <w16cex:commentExtensible w16cex:durableId="22A0A312" w16cex:dateUtc="2020-06-26T14:38:00Z"/>
  <w16cex:commentExtensible w16cex:durableId="229B4081" w16cex:dateUtc="2020-06-22T12:36:00Z"/>
  <w16cex:commentExtensible w16cex:durableId="229B4082" w16cex:dateUtc="2020-06-22T12:36:00Z"/>
  <w16cex:commentExtensible w16cex:durableId="229B4083" w16cex:dateUtc="2020-06-22T12:36:00Z"/>
  <w16cex:commentExtensible w16cex:durableId="229B4084" w16cex:dateUtc="2020-06-22T12:36:00Z"/>
  <w16cex:commentExtensible w16cex:durableId="229F02B8" w16cex:dateUtc="2020-06-25T09:02:00Z"/>
  <w16cex:commentExtensible w16cex:durableId="68640E4B" w16cex:dateUtc="2020-06-25T09:58:00Z"/>
  <w16cex:commentExtensible w16cex:durableId="229F1A86" w16cex:dateUtc="2020-06-25T10:43:00Z"/>
  <w16cex:commentExtensible w16cex:durableId="229B408A" w16cex:dateUtc="2020-06-22T12:36:00Z"/>
  <w16cex:commentExtensible w16cex:durableId="229B408B" w16cex:dateUtc="2020-06-22T12:36:00Z"/>
  <w16cex:commentExtensible w16cex:durableId="229B408C" w16cex:dateUtc="2020-06-22T12:36:00Z"/>
  <w16cex:commentExtensible w16cex:durableId="229B408D" w16cex:dateUtc="2020-06-22T12:36:00Z"/>
  <w16cex:commentExtensible w16cex:durableId="229B408F" w16cex:dateUtc="2020-06-22T12:36:00Z"/>
  <w16cex:commentExtensible w16cex:durableId="2295B550" w16cex:dateUtc="2020-06-18T07:41:00Z"/>
  <w16cex:commentExtensible w16cex:durableId="2295D021" w16cex:dateUtc="2020-06-18T09:36:00Z"/>
  <w16cex:commentExtensible w16cex:durableId="22A0A38D" w16cex:dateUtc="2020-06-26T14:40:00Z"/>
  <w16cex:commentExtensible w16cex:durableId="2295B551" w16cex:dateUtc="2020-06-18T07:41:00Z"/>
  <w16cex:commentExtensible w16cex:durableId="22A06766" w16cex:dateUtc="2020-06-18T09:30:00Z"/>
  <w16cex:commentExtensible w16cex:durableId="2295B552" w16cex:dateUtc="2020-06-18T07:41:00Z"/>
  <w16cex:commentExtensible w16cex:durableId="2295B553" w16cex:dateUtc="2020-06-18T07:41:00Z"/>
  <w16cex:commentExtensible w16cex:durableId="22A0A41B" w16cex:dateUtc="2020-06-26T14:43:00Z"/>
  <w16cex:commentExtensible w16cex:durableId="22A0A4D9" w16cex:dateUtc="2020-06-26T14:46:00Z"/>
  <w16cex:commentExtensible w16cex:durableId="229F19BA" w16cex:dateUtc="2020-06-25T10:40:00Z"/>
  <w16cex:commentExtensible w16cex:durableId="229F19E5" w16cex:dateUtc="2020-06-25T10:41:00Z"/>
  <w16cex:commentExtensible w16cex:durableId="229DA035" w16cex:dateUtc="2020-06-24T07:49:00Z"/>
  <w16cex:commentExtensible w16cex:durableId="229DA03A" w16cex:dateUtc="2020-06-24T07:49:00Z"/>
  <w16cex:commentExtensible w16cex:durableId="2297879F" w16cex:dateUtc="2020-06-19T16:51:00Z"/>
  <w16cex:commentExtensible w16cex:durableId="22978779" w16cex:dateUtc="2020-06-19T16:50:00Z"/>
  <w16cex:commentExtensible w16cex:durableId="2297877A" w16cex:dateUtc="2020-06-19T16:50:00Z"/>
  <w16cex:commentExtensible w16cex:durableId="2297877C" w16cex:dateUtc="2020-06-19T16:50:00Z"/>
  <w16cex:commentExtensible w16cex:durableId="2297877D" w16cex:dateUtc="2020-06-19T16:50:00Z"/>
  <w16cex:commentExtensible w16cex:durableId="2297877E" w16cex:dateUtc="2020-06-19T16:50:00Z"/>
  <w16cex:commentExtensible w16cex:durableId="2297877F" w16cex:dateUtc="2020-06-19T16:50:00Z"/>
  <w16cex:commentExtensible w16cex:durableId="229DA068" w16cex:dateUtc="2020-06-24T07:50:00Z"/>
  <w16cex:commentExtensible w16cex:durableId="7F06AB56" w16cex:dateUtc="2020-06-25T09:55:00Z"/>
  <w16cex:commentExtensible w16cex:durableId="229F18EC" w16cex:dateUtc="2020-06-25T10:37:00Z"/>
  <w16cex:commentExtensible w16cex:durableId="30D3E437" w16cex:dateUtc="2020-06-26T06: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3BE2D28" w16cid:durableId="229D9EF3"/>
  <w16cid:commentId w16cid:paraId="438CEFA1" w16cid:durableId="22A42E33"/>
  <w16cid:commentId w16cid:paraId="6066ED3D" w16cid:durableId="22A42F55"/>
  <w16cid:commentId w16cid:paraId="6CB5A393" w16cid:durableId="22A42FAA"/>
  <w16cid:commentId w16cid:paraId="5CEF168F" w16cid:durableId="22A43016"/>
  <w16cid:commentId w16cid:paraId="21205B50" w16cid:durableId="22A4304F"/>
  <w16cid:commentId w16cid:paraId="544FA58B" w16cid:durableId="22A06D25"/>
  <w16cid:commentId w16cid:paraId="49571A85" w16cid:durableId="22A43141"/>
  <w16cid:commentId w16cid:paraId="47122307" w16cid:durableId="22A431A8"/>
  <w16cid:commentId w16cid:paraId="3B6E16E8" w16cid:durableId="22A06F7E"/>
  <w16cid:commentId w16cid:paraId="4B1E5C0F" w16cid:durableId="22974789"/>
  <w16cid:commentId w16cid:paraId="0DD4ED05" w16cid:durableId="227986C5"/>
  <w16cid:commentId w16cid:paraId="6E9E4F15" w16cid:durableId="1694A538"/>
  <w16cid:commentId w16cid:paraId="6F8B1B11" w16cid:durableId="227A08CB"/>
  <w16cid:commentId w16cid:paraId="58A764A6" w16cid:durableId="22A4326B"/>
  <w16cid:commentId w16cid:paraId="36A1DC85" w16cid:durableId="22798983"/>
  <w16cid:commentId w16cid:paraId="4ABF062D" w16cid:durableId="4FE5D1D2"/>
  <w16cid:commentId w16cid:paraId="38F60334" w16cid:durableId="227989C7"/>
  <w16cid:commentId w16cid:paraId="4AEF0257" w16cid:durableId="2295C7FE"/>
  <w16cid:commentId w16cid:paraId="3B4B6600" w16cid:durableId="22A069A9"/>
  <w16cid:commentId w16cid:paraId="4F79F99E" w16cid:durableId="229782E3"/>
  <w16cid:commentId w16cid:paraId="156A00BC" w16cid:durableId="229782E4"/>
  <w16cid:commentId w16cid:paraId="1EAAFA13" w16cid:durableId="229782E5"/>
  <w16cid:commentId w16cid:paraId="4DA57176" w16cid:durableId="22A432DD"/>
  <w16cid:commentId w16cid:paraId="3DB3B146" w16cid:durableId="22A43305"/>
  <w16cid:commentId w16cid:paraId="72F96B6B" w16cid:durableId="229B407D"/>
  <w16cid:commentId w16cid:paraId="659AD39E" w16cid:durableId="229B407E"/>
  <w16cid:commentId w16cid:paraId="7FB53607" w16cid:durableId="229B407F"/>
  <w16cid:commentId w16cid:paraId="65E69E61" w16cid:durableId="229B4080"/>
  <w16cid:commentId w16cid:paraId="0C895F40" w16cid:durableId="22A0A312"/>
  <w16cid:commentId w16cid:paraId="5B56E88C" w16cid:durableId="229B4081"/>
  <w16cid:commentId w16cid:paraId="30241F9F" w16cid:durableId="229B4082"/>
  <w16cid:commentId w16cid:paraId="74DDEBA7" w16cid:durableId="229B4083"/>
  <w16cid:commentId w16cid:paraId="00A65E28" w16cid:durableId="229B4084"/>
  <w16cid:commentId w16cid:paraId="69B451E3" w16cid:durableId="229F02B8"/>
  <w16cid:commentId w16cid:paraId="68C84D7C" w16cid:durableId="68640E4B"/>
  <w16cid:commentId w16cid:paraId="6BCE160C" w16cid:durableId="229F1A86"/>
  <w16cid:commentId w16cid:paraId="058CC7E7" w16cid:durableId="229B408A"/>
  <w16cid:commentId w16cid:paraId="04DD9B59" w16cid:durableId="229B408B"/>
  <w16cid:commentId w16cid:paraId="449D622D" w16cid:durableId="229B408C"/>
  <w16cid:commentId w16cid:paraId="64CC1EB4" w16cid:durableId="229B408D"/>
  <w16cid:commentId w16cid:paraId="05C2CEBD" w16cid:durableId="229B408F"/>
  <w16cid:commentId w16cid:paraId="36B1F0BF" w16cid:durableId="2295B550"/>
  <w16cid:commentId w16cid:paraId="3D2E07AE" w16cid:durableId="2295D021"/>
  <w16cid:commentId w16cid:paraId="5FAA7C5E" w16cid:durableId="22A0A38D"/>
  <w16cid:commentId w16cid:paraId="7EBA61FE" w16cid:durableId="2295B551"/>
  <w16cid:commentId w16cid:paraId="63C58E90" w16cid:durableId="22A06766"/>
  <w16cid:commentId w16cid:paraId="4F4E459C" w16cid:durableId="2295B552"/>
  <w16cid:commentId w16cid:paraId="08D140BA" w16cid:durableId="2295B553"/>
  <w16cid:commentId w16cid:paraId="3F9C9625" w16cid:durableId="22A0A41B"/>
  <w16cid:commentId w16cid:paraId="233A7264" w16cid:durableId="22A0A4D9"/>
  <w16cid:commentId w16cid:paraId="38D71BFC" w16cid:durableId="229F19BA"/>
  <w16cid:commentId w16cid:paraId="03C23A67" w16cid:durableId="229F19E5"/>
  <w16cid:commentId w16cid:paraId="17F9BDBD" w16cid:durableId="22A05FFC"/>
  <w16cid:commentId w16cid:paraId="6027264E" w16cid:durableId="229DA035"/>
  <w16cid:commentId w16cid:paraId="57F99FDF" w16cid:durableId="229DA03A"/>
  <w16cid:commentId w16cid:paraId="1143A604" w16cid:durableId="2297879F"/>
  <w16cid:commentId w16cid:paraId="13D5D04B" w16cid:durableId="22978779"/>
  <w16cid:commentId w16cid:paraId="0CA49435" w16cid:durableId="2297877A"/>
  <w16cid:commentId w16cid:paraId="5C90BEB3" w16cid:durableId="2297877C"/>
  <w16cid:commentId w16cid:paraId="37F0BBEF" w16cid:durableId="2297877D"/>
  <w16cid:commentId w16cid:paraId="296690AC" w16cid:durableId="2297877E"/>
  <w16cid:commentId w16cid:paraId="5EC8EFF2" w16cid:durableId="2297877F"/>
  <w16cid:commentId w16cid:paraId="09918B60" w16cid:durableId="229DA068"/>
  <w16cid:commentId w16cid:paraId="622B0051" w16cid:durableId="7F06AB56"/>
  <w16cid:commentId w16cid:paraId="51E6D02E" w16cid:durableId="229F18EC"/>
  <w16cid:commentId w16cid:paraId="4203B1BD" w16cid:durableId="30D3E43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4A73DD" w14:textId="77777777" w:rsidR="00466363" w:rsidRDefault="00466363" w:rsidP="00D50C60">
      <w:r>
        <w:separator/>
      </w:r>
    </w:p>
  </w:endnote>
  <w:endnote w:type="continuationSeparator" w:id="0">
    <w:p w14:paraId="697AFF26" w14:textId="77777777" w:rsidR="00466363" w:rsidRDefault="00466363" w:rsidP="00D50C60">
      <w:r>
        <w:continuationSeparator/>
      </w:r>
    </w:p>
  </w:endnote>
  <w:endnote w:type="continuationNotice" w:id="1">
    <w:p w14:paraId="1378B4AF" w14:textId="77777777" w:rsidR="00466363" w:rsidRDefault="0046636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Nova">
    <w:altName w:val="Arial"/>
    <w:charset w:val="00"/>
    <w:family w:val="swiss"/>
    <w:pitch w:val="variable"/>
    <w:sig w:usb0="00000001"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26717646"/>
      <w:docPartObj>
        <w:docPartGallery w:val="Page Numbers (Bottom of Page)"/>
        <w:docPartUnique/>
      </w:docPartObj>
    </w:sdtPr>
    <w:sdtEndPr/>
    <w:sdtContent>
      <w:p w14:paraId="18325F98" w14:textId="77777777" w:rsidR="00FC5A5C" w:rsidRDefault="00FC5A5C">
        <w:pPr>
          <w:pStyle w:val="Pieddepage"/>
          <w:jc w:val="center"/>
        </w:pPr>
        <w:r>
          <w:fldChar w:fldCharType="begin"/>
        </w:r>
        <w:r>
          <w:instrText>PAGE   \* MERGEFORMAT</w:instrText>
        </w:r>
        <w:r>
          <w:fldChar w:fldCharType="separate"/>
        </w:r>
        <w:r w:rsidR="008A5408">
          <w:rPr>
            <w:noProof/>
          </w:rPr>
          <w:t>4</w:t>
        </w:r>
        <w:r>
          <w:fldChar w:fldCharType="end"/>
        </w:r>
      </w:p>
    </w:sdtContent>
  </w:sdt>
  <w:p w14:paraId="5F89FB98" w14:textId="77777777" w:rsidR="00FC5A5C" w:rsidRDefault="00FC5A5C">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30F26D" w14:textId="77777777" w:rsidR="00466363" w:rsidRDefault="00466363" w:rsidP="00D50C60">
      <w:r>
        <w:separator/>
      </w:r>
    </w:p>
  </w:footnote>
  <w:footnote w:type="continuationSeparator" w:id="0">
    <w:p w14:paraId="74C47225" w14:textId="77777777" w:rsidR="00466363" w:rsidRDefault="00466363" w:rsidP="00D50C60">
      <w:r>
        <w:continuationSeparator/>
      </w:r>
    </w:p>
  </w:footnote>
  <w:footnote w:type="continuationNotice" w:id="1">
    <w:p w14:paraId="7541F43E" w14:textId="77777777" w:rsidR="00466363" w:rsidRDefault="00466363">
      <w:pPr>
        <w:spacing w:line="240" w:lineRule="auto"/>
      </w:pPr>
    </w:p>
  </w:footnote>
  <w:footnote w:id="2">
    <w:p w14:paraId="3381E484" w14:textId="77777777" w:rsidR="00FC5A5C" w:rsidRPr="00247FA8" w:rsidRDefault="00FC5A5C" w:rsidP="00365AAA">
      <w:pPr>
        <w:pStyle w:val="Notedebasdepage"/>
        <w:rPr>
          <w:lang w:val="en-GB"/>
        </w:rPr>
      </w:pPr>
      <w:r>
        <w:rPr>
          <w:rStyle w:val="Appelnotedebasdep"/>
        </w:rPr>
        <w:footnoteRef/>
      </w:r>
      <w:r w:rsidRPr="00247FA8">
        <w:rPr>
          <w:lang w:val="en-GB"/>
        </w:rPr>
        <w:t xml:space="preserve"> Proposal for a</w:t>
      </w:r>
      <w:r>
        <w:rPr>
          <w:lang w:val="en-GB"/>
        </w:rPr>
        <w:t xml:space="preserve"> R</w:t>
      </w:r>
      <w:r w:rsidRPr="00DF6616">
        <w:rPr>
          <w:lang w:val="en-GB"/>
        </w:rPr>
        <w:t xml:space="preserve">egulation of the European </w:t>
      </w:r>
      <w:r>
        <w:rPr>
          <w:lang w:val="en-GB"/>
        </w:rPr>
        <w:t>P</w:t>
      </w:r>
      <w:r w:rsidRPr="00DF6616">
        <w:rPr>
          <w:lang w:val="en-GB"/>
        </w:rPr>
        <w:t xml:space="preserve">arliament and of the </w:t>
      </w:r>
      <w:r>
        <w:rPr>
          <w:lang w:val="en-GB"/>
        </w:rPr>
        <w:t>C</w:t>
      </w:r>
      <w:r w:rsidRPr="00DF6616">
        <w:rPr>
          <w:lang w:val="en-GB"/>
        </w:rPr>
        <w:t>ouncil</w:t>
      </w:r>
      <w:r>
        <w:rPr>
          <w:lang w:val="en-GB"/>
        </w:rPr>
        <w:t xml:space="preserve"> </w:t>
      </w:r>
      <w:r w:rsidRPr="00247FA8">
        <w:rPr>
          <w:lang w:val="en-GB"/>
        </w:rPr>
        <w:t>establishing the framework for achieving climate neutrality and amending Regulation</w:t>
      </w:r>
      <w:r>
        <w:rPr>
          <w:lang w:val="en-GB"/>
        </w:rPr>
        <w:t xml:space="preserve"> </w:t>
      </w:r>
      <w:r w:rsidRPr="00247FA8">
        <w:rPr>
          <w:lang w:val="en-GB"/>
        </w:rPr>
        <w:t>(EU) 2018/1999 (European Climate Law)</w:t>
      </w:r>
    </w:p>
  </w:footnote>
  <w:footnote w:id="3">
    <w:p w14:paraId="192879D7" w14:textId="77777777" w:rsidR="00FC5A5C" w:rsidRPr="00247FA8" w:rsidRDefault="00FC5A5C" w:rsidP="00365AAA">
      <w:pPr>
        <w:pStyle w:val="Notedebasdepage"/>
        <w:rPr>
          <w:lang w:val="en-GB"/>
        </w:rPr>
      </w:pPr>
      <w:r>
        <w:rPr>
          <w:rStyle w:val="Appelnotedebasdep"/>
        </w:rPr>
        <w:footnoteRef/>
      </w:r>
      <w:r w:rsidRPr="00247FA8">
        <w:rPr>
          <w:lang w:val="en-GB"/>
        </w:rPr>
        <w:t xml:space="preserve"> A New Industrial Strategy for Europe</w:t>
      </w:r>
      <w:r>
        <w:rPr>
          <w:lang w:val="en-GB"/>
        </w:rPr>
        <w:t xml:space="preserve">, </w:t>
      </w:r>
      <w:r w:rsidRPr="00356127">
        <w:rPr>
          <w:lang w:val="en-GB"/>
        </w:rPr>
        <w:t>COM(2020) 102</w:t>
      </w:r>
      <w:r>
        <w:rPr>
          <w:lang w:val="en-GB"/>
        </w:rPr>
        <w:t xml:space="preserve">; </w:t>
      </w:r>
      <w:r w:rsidRPr="00356127">
        <w:rPr>
          <w:lang w:val="en-GB"/>
        </w:rPr>
        <w:t>communication from the commission to the European</w:t>
      </w:r>
      <w:r>
        <w:rPr>
          <w:lang w:val="en-GB"/>
        </w:rPr>
        <w:t xml:space="preserve"> P</w:t>
      </w:r>
      <w:r w:rsidRPr="00356127">
        <w:rPr>
          <w:lang w:val="en-GB"/>
        </w:rPr>
        <w:t xml:space="preserve">arliament, the </w:t>
      </w:r>
      <w:r>
        <w:rPr>
          <w:lang w:val="en-GB"/>
        </w:rPr>
        <w:t>E</w:t>
      </w:r>
      <w:r w:rsidRPr="00356127">
        <w:rPr>
          <w:lang w:val="en-GB"/>
        </w:rPr>
        <w:t xml:space="preserve">uropean council, the </w:t>
      </w:r>
      <w:r>
        <w:rPr>
          <w:lang w:val="en-GB"/>
        </w:rPr>
        <w:t>C</w:t>
      </w:r>
      <w:r w:rsidRPr="00356127">
        <w:rPr>
          <w:lang w:val="en-GB"/>
        </w:rPr>
        <w:t xml:space="preserve">ouncil, the </w:t>
      </w:r>
      <w:r>
        <w:rPr>
          <w:lang w:val="en-GB"/>
        </w:rPr>
        <w:t>E</w:t>
      </w:r>
      <w:r w:rsidRPr="00356127">
        <w:rPr>
          <w:lang w:val="en-GB"/>
        </w:rPr>
        <w:t>uropean</w:t>
      </w:r>
      <w:r>
        <w:rPr>
          <w:lang w:val="en-GB"/>
        </w:rPr>
        <w:t xml:space="preserve"> </w:t>
      </w:r>
      <w:r w:rsidRPr="00356127">
        <w:rPr>
          <w:lang w:val="en-GB"/>
        </w:rPr>
        <w:t>economic and social committee and the committee of the</w:t>
      </w:r>
      <w:r>
        <w:rPr>
          <w:lang w:val="en-GB"/>
        </w:rPr>
        <w:t xml:space="preserve"> </w:t>
      </w:r>
      <w:r w:rsidRPr="00356127">
        <w:rPr>
          <w:lang w:val="en-GB"/>
        </w:rPr>
        <w:t>regions</w:t>
      </w:r>
    </w:p>
  </w:footnote>
  <w:footnote w:id="4">
    <w:p w14:paraId="62451086" w14:textId="2FEAC04F" w:rsidR="00FC5A5C" w:rsidRPr="00D340A0" w:rsidRDefault="00FC5A5C" w:rsidP="00791A4C">
      <w:pPr>
        <w:pStyle w:val="Notedebasdepage"/>
        <w:rPr>
          <w:lang w:val="fr-FR"/>
        </w:rPr>
      </w:pPr>
      <w:r>
        <w:rPr>
          <w:rStyle w:val="Appelnotedebasdep"/>
        </w:rPr>
        <w:footnoteRef/>
      </w:r>
      <w:r w:rsidRPr="00CF05EF">
        <w:rPr>
          <w:lang w:val="fr-FR"/>
        </w:rPr>
        <w:t xml:space="preserve"> </w:t>
      </w:r>
      <w:r>
        <w:rPr>
          <w:lang w:val="fr-FR"/>
        </w:rPr>
        <w:t>Mobilité hydrogène France, proposition d’un plan de déploiement national des véhicules hydrogène.</w:t>
      </w:r>
    </w:p>
  </w:footnote>
  <w:footnote w:id="5">
    <w:p w14:paraId="17176EC2" w14:textId="77777777" w:rsidR="00FC5A5C" w:rsidRPr="002C7C1E" w:rsidRDefault="00FC5A5C" w:rsidP="00C23E85">
      <w:pPr>
        <w:pStyle w:val="Notedebasdepage"/>
        <w:rPr>
          <w:lang w:val="en-US"/>
        </w:rPr>
      </w:pPr>
      <w:r>
        <w:rPr>
          <w:rStyle w:val="Appelnotedebasdep"/>
        </w:rPr>
        <w:footnoteRef/>
      </w:r>
      <w:r>
        <w:rPr>
          <w:lang w:val="en-US"/>
        </w:rPr>
        <w:t xml:space="preserve"> </w:t>
      </w:r>
      <w:proofErr w:type="spellStart"/>
      <w:r>
        <w:rPr>
          <w:lang w:val="en-US"/>
        </w:rPr>
        <w:t>Bezdek</w:t>
      </w:r>
      <w:proofErr w:type="spellEnd"/>
      <w:r>
        <w:rPr>
          <w:lang w:val="en-US"/>
        </w:rPr>
        <w:t xml:space="preserve">, (2019), „The hydrogen economy and jobs of the future“, </w:t>
      </w:r>
      <w:r>
        <w:rPr>
          <w:i/>
          <w:iCs/>
          <w:lang w:val="en-US"/>
        </w:rPr>
        <w:t xml:space="preserve">Renew. </w:t>
      </w:r>
      <w:r w:rsidRPr="002C7C1E">
        <w:rPr>
          <w:i/>
          <w:iCs/>
          <w:lang w:val="en-US"/>
        </w:rPr>
        <w:t>Energy Environ. Sustain</w:t>
      </w:r>
      <w:r w:rsidRPr="002C7C1E">
        <w:rPr>
          <w:lang w:val="en-US"/>
        </w:rPr>
        <w:t>. 4, 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927A27" w14:textId="3678B2E7" w:rsidR="00FC5A5C" w:rsidRPr="00B55D32" w:rsidRDefault="00FC5A5C">
    <w:pPr>
      <w:rPr>
        <w:lang w:val="en-US"/>
      </w:rPr>
    </w:pPr>
    <w:r w:rsidRPr="00B55D32">
      <w:rPr>
        <w:lang w:val="en-US"/>
      </w:rPr>
      <w:t xml:space="preserve">IPCEI on </w:t>
    </w:r>
    <w:r>
      <w:rPr>
        <w:lang w:val="en-US"/>
      </w:rPr>
      <w:t>Hydrogen</w:t>
    </w:r>
    <w:r>
      <w:rPr>
        <w:lang w:val="en-US"/>
      </w:rPr>
      <w:tab/>
    </w:r>
    <w:r>
      <w:rPr>
        <w:lang w:val="en-US"/>
      </w:rPr>
      <w:tab/>
    </w:r>
    <w:r>
      <w:rPr>
        <w:lang w:val="en-US"/>
      </w:rPr>
      <w:tab/>
    </w:r>
    <w:r>
      <w:rPr>
        <w:lang w:val="en-US"/>
      </w:rPr>
      <w:tab/>
    </w:r>
    <w:r>
      <w:tab/>
    </w:r>
    <w:r>
      <w:tab/>
    </w:r>
    <w:r>
      <w:tab/>
    </w:r>
    <w:r>
      <w:tab/>
      <w:t xml:space="preserve">             </w:t>
    </w:r>
    <w:r>
      <w:rPr>
        <w:lang w:val="en-US"/>
      </w:rPr>
      <w:t xml:space="preserve"> </w:t>
    </w:r>
    <w:r w:rsidRPr="00FF51C7">
      <w:rPr>
        <w:lang w:val="en-US"/>
      </w:rPr>
      <w:t>Confidential</w:t>
    </w:r>
    <w:r w:rsidRPr="00FF51C7">
      <w:rPr>
        <w:lang w:val="en-US"/>
      </w:rP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DAEE458"/>
    <w:lvl w:ilvl="0">
      <w:start w:val="1"/>
      <w:numFmt w:val="decimal"/>
      <w:lvlText w:val="%1."/>
      <w:lvlJc w:val="left"/>
      <w:pPr>
        <w:tabs>
          <w:tab w:val="num" w:pos="1492"/>
        </w:tabs>
        <w:ind w:left="1492" w:hanging="360"/>
      </w:pPr>
    </w:lvl>
  </w:abstractNum>
  <w:abstractNum w:abstractNumId="1">
    <w:nsid w:val="FFFFFF7D"/>
    <w:multiLevelType w:val="singleLevel"/>
    <w:tmpl w:val="C1B4CEA8"/>
    <w:lvl w:ilvl="0">
      <w:start w:val="1"/>
      <w:numFmt w:val="decimal"/>
      <w:lvlText w:val="%1."/>
      <w:lvlJc w:val="left"/>
      <w:pPr>
        <w:tabs>
          <w:tab w:val="num" w:pos="1209"/>
        </w:tabs>
        <w:ind w:left="1209" w:hanging="360"/>
      </w:pPr>
    </w:lvl>
  </w:abstractNum>
  <w:abstractNum w:abstractNumId="2">
    <w:nsid w:val="FFFFFF7E"/>
    <w:multiLevelType w:val="singleLevel"/>
    <w:tmpl w:val="83967826"/>
    <w:lvl w:ilvl="0">
      <w:start w:val="1"/>
      <w:numFmt w:val="decimal"/>
      <w:lvlText w:val="%1."/>
      <w:lvlJc w:val="left"/>
      <w:pPr>
        <w:tabs>
          <w:tab w:val="num" w:pos="926"/>
        </w:tabs>
        <w:ind w:left="926" w:hanging="360"/>
      </w:pPr>
    </w:lvl>
  </w:abstractNum>
  <w:abstractNum w:abstractNumId="3">
    <w:nsid w:val="FFFFFF7F"/>
    <w:multiLevelType w:val="singleLevel"/>
    <w:tmpl w:val="F0E63DD6"/>
    <w:lvl w:ilvl="0">
      <w:start w:val="1"/>
      <w:numFmt w:val="decimal"/>
      <w:lvlText w:val="%1."/>
      <w:lvlJc w:val="left"/>
      <w:pPr>
        <w:tabs>
          <w:tab w:val="num" w:pos="643"/>
        </w:tabs>
        <w:ind w:left="643" w:hanging="360"/>
      </w:pPr>
    </w:lvl>
  </w:abstractNum>
  <w:abstractNum w:abstractNumId="4">
    <w:nsid w:val="FFFFFF88"/>
    <w:multiLevelType w:val="singleLevel"/>
    <w:tmpl w:val="F20A032C"/>
    <w:lvl w:ilvl="0">
      <w:start w:val="1"/>
      <w:numFmt w:val="decimal"/>
      <w:lvlText w:val="%1."/>
      <w:lvlJc w:val="left"/>
      <w:pPr>
        <w:tabs>
          <w:tab w:val="num" w:pos="360"/>
        </w:tabs>
        <w:ind w:left="360" w:hanging="360"/>
      </w:pPr>
    </w:lvl>
  </w:abstractNum>
  <w:abstractNum w:abstractNumId="5">
    <w:nsid w:val="FFFFFF89"/>
    <w:multiLevelType w:val="singleLevel"/>
    <w:tmpl w:val="95124ECC"/>
    <w:lvl w:ilvl="0">
      <w:start w:val="1"/>
      <w:numFmt w:val="bullet"/>
      <w:lvlText w:val=""/>
      <w:lvlJc w:val="left"/>
      <w:pPr>
        <w:tabs>
          <w:tab w:val="num" w:pos="360"/>
        </w:tabs>
        <w:ind w:left="360" w:hanging="360"/>
      </w:pPr>
      <w:rPr>
        <w:rFonts w:ascii="Symbol" w:hAnsi="Symbol" w:hint="default"/>
      </w:rPr>
    </w:lvl>
  </w:abstractNum>
  <w:abstractNum w:abstractNumId="6">
    <w:nsid w:val="035456F9"/>
    <w:multiLevelType w:val="multilevel"/>
    <w:tmpl w:val="ADFE7D0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Style1"/>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nsid w:val="07D82A33"/>
    <w:multiLevelType w:val="multilevel"/>
    <w:tmpl w:val="1D827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7FE54EA"/>
    <w:multiLevelType w:val="hybridMultilevel"/>
    <w:tmpl w:val="E6C8157A"/>
    <w:lvl w:ilvl="0" w:tplc="B2FAC60C">
      <w:numFmt w:val="bullet"/>
      <w:lvlText w:val="·"/>
      <w:lvlJc w:val="left"/>
      <w:pPr>
        <w:ind w:left="720" w:hanging="360"/>
      </w:pPr>
      <w:rPr>
        <w:rFonts w:ascii="Helvetica" w:eastAsia="Helvetica" w:hAnsi="Helvetica" w:cs="Helvetic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09A83019"/>
    <w:multiLevelType w:val="hybridMultilevel"/>
    <w:tmpl w:val="D76E1C12"/>
    <w:lvl w:ilvl="0" w:tplc="5438538C">
      <w:start w:val="1"/>
      <w:numFmt w:val="bullet"/>
      <w:lvlText w:val=""/>
      <w:lvlJc w:val="left"/>
      <w:pPr>
        <w:ind w:left="720" w:hanging="360"/>
      </w:pPr>
      <w:rPr>
        <w:rFonts w:ascii="Symbol" w:hAnsi="Symbol" w:hint="default"/>
      </w:rPr>
    </w:lvl>
    <w:lvl w:ilvl="1" w:tplc="B942BEFE">
      <w:start w:val="1"/>
      <w:numFmt w:val="bullet"/>
      <w:lvlText w:val="o"/>
      <w:lvlJc w:val="left"/>
      <w:pPr>
        <w:ind w:left="1440" w:hanging="360"/>
      </w:pPr>
      <w:rPr>
        <w:rFonts w:ascii="Courier New" w:hAnsi="Courier New" w:hint="default"/>
      </w:rPr>
    </w:lvl>
    <w:lvl w:ilvl="2" w:tplc="B0121ACA">
      <w:start w:val="1"/>
      <w:numFmt w:val="bullet"/>
      <w:lvlText w:val=""/>
      <w:lvlJc w:val="left"/>
      <w:pPr>
        <w:ind w:left="2160" w:hanging="360"/>
      </w:pPr>
      <w:rPr>
        <w:rFonts w:ascii="Wingdings" w:hAnsi="Wingdings" w:hint="default"/>
      </w:rPr>
    </w:lvl>
    <w:lvl w:ilvl="3" w:tplc="FCB67314">
      <w:start w:val="1"/>
      <w:numFmt w:val="bullet"/>
      <w:lvlText w:val=""/>
      <w:lvlJc w:val="left"/>
      <w:pPr>
        <w:ind w:left="2880" w:hanging="360"/>
      </w:pPr>
      <w:rPr>
        <w:rFonts w:ascii="Symbol" w:hAnsi="Symbol" w:hint="default"/>
      </w:rPr>
    </w:lvl>
    <w:lvl w:ilvl="4" w:tplc="224631AE">
      <w:start w:val="1"/>
      <w:numFmt w:val="bullet"/>
      <w:lvlText w:val="o"/>
      <w:lvlJc w:val="left"/>
      <w:pPr>
        <w:ind w:left="3600" w:hanging="360"/>
      </w:pPr>
      <w:rPr>
        <w:rFonts w:ascii="Courier New" w:hAnsi="Courier New" w:hint="default"/>
      </w:rPr>
    </w:lvl>
    <w:lvl w:ilvl="5" w:tplc="2B0E1B84">
      <w:start w:val="1"/>
      <w:numFmt w:val="bullet"/>
      <w:lvlText w:val=""/>
      <w:lvlJc w:val="left"/>
      <w:pPr>
        <w:ind w:left="4320" w:hanging="360"/>
      </w:pPr>
      <w:rPr>
        <w:rFonts w:ascii="Wingdings" w:hAnsi="Wingdings" w:hint="default"/>
      </w:rPr>
    </w:lvl>
    <w:lvl w:ilvl="6" w:tplc="0C64A860">
      <w:start w:val="1"/>
      <w:numFmt w:val="bullet"/>
      <w:lvlText w:val=""/>
      <w:lvlJc w:val="left"/>
      <w:pPr>
        <w:ind w:left="5040" w:hanging="360"/>
      </w:pPr>
      <w:rPr>
        <w:rFonts w:ascii="Symbol" w:hAnsi="Symbol" w:hint="default"/>
      </w:rPr>
    </w:lvl>
    <w:lvl w:ilvl="7" w:tplc="E4E0F5FE">
      <w:start w:val="1"/>
      <w:numFmt w:val="bullet"/>
      <w:lvlText w:val="o"/>
      <w:lvlJc w:val="left"/>
      <w:pPr>
        <w:ind w:left="5760" w:hanging="360"/>
      </w:pPr>
      <w:rPr>
        <w:rFonts w:ascii="Courier New" w:hAnsi="Courier New" w:hint="default"/>
      </w:rPr>
    </w:lvl>
    <w:lvl w:ilvl="8" w:tplc="A3881DC0">
      <w:start w:val="1"/>
      <w:numFmt w:val="bullet"/>
      <w:lvlText w:val=""/>
      <w:lvlJc w:val="left"/>
      <w:pPr>
        <w:ind w:left="6480" w:hanging="360"/>
      </w:pPr>
      <w:rPr>
        <w:rFonts w:ascii="Wingdings" w:hAnsi="Wingdings" w:hint="default"/>
      </w:rPr>
    </w:lvl>
  </w:abstractNum>
  <w:abstractNum w:abstractNumId="10">
    <w:nsid w:val="0E7D096E"/>
    <w:multiLevelType w:val="multilevel"/>
    <w:tmpl w:val="FB322F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EC01CD2"/>
    <w:multiLevelType w:val="multilevel"/>
    <w:tmpl w:val="A5C286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F130C67"/>
    <w:multiLevelType w:val="hybridMultilevel"/>
    <w:tmpl w:val="F104DD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0FDF1BE0"/>
    <w:multiLevelType w:val="hybridMultilevel"/>
    <w:tmpl w:val="3F14386A"/>
    <w:lvl w:ilvl="0" w:tplc="040C0005">
      <w:start w:val="1"/>
      <w:numFmt w:val="bullet"/>
      <w:lvlText w:val=""/>
      <w:lvlJc w:val="left"/>
      <w:pPr>
        <w:ind w:left="644" w:hanging="360"/>
      </w:pPr>
      <w:rPr>
        <w:rFonts w:ascii="Wingdings" w:hAnsi="Wingdings" w:cs="Wingdings" w:hint="default"/>
      </w:rPr>
    </w:lvl>
    <w:lvl w:ilvl="1" w:tplc="040C0003">
      <w:start w:val="1"/>
      <w:numFmt w:val="bullet"/>
      <w:lvlText w:val="o"/>
      <w:lvlJc w:val="left"/>
      <w:pPr>
        <w:ind w:left="2760" w:hanging="360"/>
      </w:pPr>
      <w:rPr>
        <w:rFonts w:ascii="Courier New" w:hAnsi="Courier New" w:cs="Courier New" w:hint="default"/>
      </w:rPr>
    </w:lvl>
    <w:lvl w:ilvl="2" w:tplc="040C0005">
      <w:start w:val="1"/>
      <w:numFmt w:val="bullet"/>
      <w:lvlText w:val=""/>
      <w:lvlJc w:val="left"/>
      <w:pPr>
        <w:ind w:left="3480" w:hanging="360"/>
      </w:pPr>
      <w:rPr>
        <w:rFonts w:ascii="Wingdings" w:hAnsi="Wingdings" w:hint="default"/>
      </w:rPr>
    </w:lvl>
    <w:lvl w:ilvl="3" w:tplc="040C0001">
      <w:start w:val="1"/>
      <w:numFmt w:val="bullet"/>
      <w:lvlText w:val=""/>
      <w:lvlJc w:val="left"/>
      <w:pPr>
        <w:ind w:left="4200" w:hanging="360"/>
      </w:pPr>
      <w:rPr>
        <w:rFonts w:ascii="Symbol" w:hAnsi="Symbol" w:hint="default"/>
      </w:rPr>
    </w:lvl>
    <w:lvl w:ilvl="4" w:tplc="040C0003">
      <w:start w:val="1"/>
      <w:numFmt w:val="bullet"/>
      <w:lvlText w:val="o"/>
      <w:lvlJc w:val="left"/>
      <w:pPr>
        <w:ind w:left="4920" w:hanging="360"/>
      </w:pPr>
      <w:rPr>
        <w:rFonts w:ascii="Courier New" w:hAnsi="Courier New" w:cs="Courier New" w:hint="default"/>
      </w:rPr>
    </w:lvl>
    <w:lvl w:ilvl="5" w:tplc="040C0005">
      <w:start w:val="1"/>
      <w:numFmt w:val="bullet"/>
      <w:lvlText w:val=""/>
      <w:lvlJc w:val="left"/>
      <w:pPr>
        <w:ind w:left="5640" w:hanging="360"/>
      </w:pPr>
      <w:rPr>
        <w:rFonts w:ascii="Wingdings" w:hAnsi="Wingdings" w:hint="default"/>
      </w:rPr>
    </w:lvl>
    <w:lvl w:ilvl="6" w:tplc="040C0001">
      <w:start w:val="1"/>
      <w:numFmt w:val="bullet"/>
      <w:lvlText w:val=""/>
      <w:lvlJc w:val="left"/>
      <w:pPr>
        <w:ind w:left="6360" w:hanging="360"/>
      </w:pPr>
      <w:rPr>
        <w:rFonts w:ascii="Symbol" w:hAnsi="Symbol" w:hint="default"/>
      </w:rPr>
    </w:lvl>
    <w:lvl w:ilvl="7" w:tplc="040C0003">
      <w:start w:val="1"/>
      <w:numFmt w:val="bullet"/>
      <w:lvlText w:val="o"/>
      <w:lvlJc w:val="left"/>
      <w:pPr>
        <w:ind w:left="7080" w:hanging="360"/>
      </w:pPr>
      <w:rPr>
        <w:rFonts w:ascii="Courier New" w:hAnsi="Courier New" w:cs="Courier New" w:hint="default"/>
      </w:rPr>
    </w:lvl>
    <w:lvl w:ilvl="8" w:tplc="040C0005">
      <w:start w:val="1"/>
      <w:numFmt w:val="bullet"/>
      <w:lvlText w:val=""/>
      <w:lvlJc w:val="left"/>
      <w:pPr>
        <w:ind w:left="7800" w:hanging="360"/>
      </w:pPr>
      <w:rPr>
        <w:rFonts w:ascii="Wingdings" w:hAnsi="Wingdings" w:hint="default"/>
      </w:rPr>
    </w:lvl>
  </w:abstractNum>
  <w:abstractNum w:abstractNumId="14">
    <w:nsid w:val="11616ACF"/>
    <w:multiLevelType w:val="hybridMultilevel"/>
    <w:tmpl w:val="FFFFFFFF"/>
    <w:lvl w:ilvl="0" w:tplc="BD24B510">
      <w:start w:val="1"/>
      <w:numFmt w:val="bullet"/>
      <w:lvlText w:val=""/>
      <w:lvlJc w:val="left"/>
      <w:pPr>
        <w:ind w:left="720" w:hanging="360"/>
      </w:pPr>
      <w:rPr>
        <w:rFonts w:ascii="Symbol" w:hAnsi="Symbol" w:hint="default"/>
      </w:rPr>
    </w:lvl>
    <w:lvl w:ilvl="1" w:tplc="C6BA6968">
      <w:start w:val="1"/>
      <w:numFmt w:val="bullet"/>
      <w:lvlText w:val="o"/>
      <w:lvlJc w:val="left"/>
      <w:pPr>
        <w:ind w:left="1440" w:hanging="360"/>
      </w:pPr>
      <w:rPr>
        <w:rFonts w:ascii="Courier New" w:hAnsi="Courier New" w:hint="default"/>
      </w:rPr>
    </w:lvl>
    <w:lvl w:ilvl="2" w:tplc="42DEA35A">
      <w:start w:val="1"/>
      <w:numFmt w:val="bullet"/>
      <w:lvlText w:val=""/>
      <w:lvlJc w:val="left"/>
      <w:pPr>
        <w:ind w:left="2160" w:hanging="360"/>
      </w:pPr>
      <w:rPr>
        <w:rFonts w:ascii="Wingdings" w:hAnsi="Wingdings" w:hint="default"/>
      </w:rPr>
    </w:lvl>
    <w:lvl w:ilvl="3" w:tplc="50F2E866">
      <w:start w:val="1"/>
      <w:numFmt w:val="bullet"/>
      <w:lvlText w:val=""/>
      <w:lvlJc w:val="left"/>
      <w:pPr>
        <w:ind w:left="2880" w:hanging="360"/>
      </w:pPr>
      <w:rPr>
        <w:rFonts w:ascii="Symbol" w:hAnsi="Symbol" w:hint="default"/>
      </w:rPr>
    </w:lvl>
    <w:lvl w:ilvl="4" w:tplc="2AC41A40">
      <w:start w:val="1"/>
      <w:numFmt w:val="bullet"/>
      <w:lvlText w:val="o"/>
      <w:lvlJc w:val="left"/>
      <w:pPr>
        <w:ind w:left="3600" w:hanging="360"/>
      </w:pPr>
      <w:rPr>
        <w:rFonts w:ascii="Courier New" w:hAnsi="Courier New" w:hint="default"/>
      </w:rPr>
    </w:lvl>
    <w:lvl w:ilvl="5" w:tplc="68E6A58C">
      <w:start w:val="1"/>
      <w:numFmt w:val="bullet"/>
      <w:lvlText w:val=""/>
      <w:lvlJc w:val="left"/>
      <w:pPr>
        <w:ind w:left="4320" w:hanging="360"/>
      </w:pPr>
      <w:rPr>
        <w:rFonts w:ascii="Wingdings" w:hAnsi="Wingdings" w:hint="default"/>
      </w:rPr>
    </w:lvl>
    <w:lvl w:ilvl="6" w:tplc="87065FE6">
      <w:start w:val="1"/>
      <w:numFmt w:val="bullet"/>
      <w:lvlText w:val=""/>
      <w:lvlJc w:val="left"/>
      <w:pPr>
        <w:ind w:left="5040" w:hanging="360"/>
      </w:pPr>
      <w:rPr>
        <w:rFonts w:ascii="Symbol" w:hAnsi="Symbol" w:hint="default"/>
      </w:rPr>
    </w:lvl>
    <w:lvl w:ilvl="7" w:tplc="8FB0BDBC">
      <w:start w:val="1"/>
      <w:numFmt w:val="bullet"/>
      <w:lvlText w:val="o"/>
      <w:lvlJc w:val="left"/>
      <w:pPr>
        <w:ind w:left="5760" w:hanging="360"/>
      </w:pPr>
      <w:rPr>
        <w:rFonts w:ascii="Courier New" w:hAnsi="Courier New" w:hint="default"/>
      </w:rPr>
    </w:lvl>
    <w:lvl w:ilvl="8" w:tplc="81F2BF2A">
      <w:start w:val="1"/>
      <w:numFmt w:val="bullet"/>
      <w:lvlText w:val=""/>
      <w:lvlJc w:val="left"/>
      <w:pPr>
        <w:ind w:left="6480" w:hanging="360"/>
      </w:pPr>
      <w:rPr>
        <w:rFonts w:ascii="Wingdings" w:hAnsi="Wingdings" w:hint="default"/>
      </w:rPr>
    </w:lvl>
  </w:abstractNum>
  <w:abstractNum w:abstractNumId="15">
    <w:nsid w:val="119950A7"/>
    <w:multiLevelType w:val="hybridMultilevel"/>
    <w:tmpl w:val="960604F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30E4295"/>
    <w:multiLevelType w:val="hybridMultilevel"/>
    <w:tmpl w:val="1E086690"/>
    <w:lvl w:ilvl="0" w:tplc="C5D28BD2">
      <w:start w:val="1"/>
      <w:numFmt w:val="bullet"/>
      <w:pStyle w:val="Pucesderang1"/>
      <w:lvlText w:val="▪"/>
      <w:lvlJc w:val="left"/>
      <w:pPr>
        <w:ind w:left="720" w:hanging="360"/>
      </w:pPr>
      <w:rPr>
        <w:rFonts w:ascii="Courier New" w:hAnsi="Courier New" w:hint="default"/>
        <w:color w:val="00B0F0"/>
      </w:rPr>
    </w:lvl>
    <w:lvl w:ilvl="1" w:tplc="20F0F224">
      <w:start w:val="1"/>
      <w:numFmt w:val="bullet"/>
      <w:pStyle w:val="Citation"/>
      <w:lvlText w:val=""/>
      <w:lvlJc w:val="left"/>
      <w:pPr>
        <w:ind w:left="1440" w:hanging="360"/>
      </w:pPr>
      <w:rPr>
        <w:rFonts w:ascii="Symbol" w:hAnsi="Symbol" w:hint="default"/>
        <w:color w:val="808080" w:themeColor="background1"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4151CFF"/>
    <w:multiLevelType w:val="hybridMultilevel"/>
    <w:tmpl w:val="0F1A9F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14652193"/>
    <w:multiLevelType w:val="hybridMultilevel"/>
    <w:tmpl w:val="FFFFFFFF"/>
    <w:lvl w:ilvl="0" w:tplc="7D40759A">
      <w:start w:val="1"/>
      <w:numFmt w:val="bullet"/>
      <w:lvlText w:val=""/>
      <w:lvlJc w:val="left"/>
      <w:pPr>
        <w:ind w:left="720" w:hanging="360"/>
      </w:pPr>
      <w:rPr>
        <w:rFonts w:ascii="Symbol" w:hAnsi="Symbol" w:hint="default"/>
      </w:rPr>
    </w:lvl>
    <w:lvl w:ilvl="1" w:tplc="21260CA2">
      <w:start w:val="1"/>
      <w:numFmt w:val="bullet"/>
      <w:lvlText w:val="o"/>
      <w:lvlJc w:val="left"/>
      <w:pPr>
        <w:ind w:left="1440" w:hanging="360"/>
      </w:pPr>
      <w:rPr>
        <w:rFonts w:ascii="Courier New" w:hAnsi="Courier New" w:hint="default"/>
      </w:rPr>
    </w:lvl>
    <w:lvl w:ilvl="2" w:tplc="0ACEBB2C">
      <w:start w:val="1"/>
      <w:numFmt w:val="bullet"/>
      <w:lvlText w:val=""/>
      <w:lvlJc w:val="left"/>
      <w:pPr>
        <w:ind w:left="2160" w:hanging="360"/>
      </w:pPr>
      <w:rPr>
        <w:rFonts w:ascii="Wingdings" w:hAnsi="Wingdings" w:hint="default"/>
      </w:rPr>
    </w:lvl>
    <w:lvl w:ilvl="3" w:tplc="FBB62EC0">
      <w:start w:val="1"/>
      <w:numFmt w:val="bullet"/>
      <w:lvlText w:val=""/>
      <w:lvlJc w:val="left"/>
      <w:pPr>
        <w:ind w:left="2880" w:hanging="360"/>
      </w:pPr>
      <w:rPr>
        <w:rFonts w:ascii="Symbol" w:hAnsi="Symbol" w:hint="default"/>
      </w:rPr>
    </w:lvl>
    <w:lvl w:ilvl="4" w:tplc="E796FF1A">
      <w:start w:val="1"/>
      <w:numFmt w:val="bullet"/>
      <w:lvlText w:val="o"/>
      <w:lvlJc w:val="left"/>
      <w:pPr>
        <w:ind w:left="3600" w:hanging="360"/>
      </w:pPr>
      <w:rPr>
        <w:rFonts w:ascii="Courier New" w:hAnsi="Courier New" w:hint="default"/>
      </w:rPr>
    </w:lvl>
    <w:lvl w:ilvl="5" w:tplc="1CCC103C">
      <w:start w:val="1"/>
      <w:numFmt w:val="bullet"/>
      <w:lvlText w:val=""/>
      <w:lvlJc w:val="left"/>
      <w:pPr>
        <w:ind w:left="4320" w:hanging="360"/>
      </w:pPr>
      <w:rPr>
        <w:rFonts w:ascii="Wingdings" w:hAnsi="Wingdings" w:hint="default"/>
      </w:rPr>
    </w:lvl>
    <w:lvl w:ilvl="6" w:tplc="3006D712">
      <w:start w:val="1"/>
      <w:numFmt w:val="bullet"/>
      <w:lvlText w:val=""/>
      <w:lvlJc w:val="left"/>
      <w:pPr>
        <w:ind w:left="5040" w:hanging="360"/>
      </w:pPr>
      <w:rPr>
        <w:rFonts w:ascii="Symbol" w:hAnsi="Symbol" w:hint="default"/>
      </w:rPr>
    </w:lvl>
    <w:lvl w:ilvl="7" w:tplc="80FA808C">
      <w:start w:val="1"/>
      <w:numFmt w:val="bullet"/>
      <w:lvlText w:val="o"/>
      <w:lvlJc w:val="left"/>
      <w:pPr>
        <w:ind w:left="5760" w:hanging="360"/>
      </w:pPr>
      <w:rPr>
        <w:rFonts w:ascii="Courier New" w:hAnsi="Courier New" w:hint="default"/>
      </w:rPr>
    </w:lvl>
    <w:lvl w:ilvl="8" w:tplc="21401998">
      <w:start w:val="1"/>
      <w:numFmt w:val="bullet"/>
      <w:lvlText w:val=""/>
      <w:lvlJc w:val="left"/>
      <w:pPr>
        <w:ind w:left="6480" w:hanging="360"/>
      </w:pPr>
      <w:rPr>
        <w:rFonts w:ascii="Wingdings" w:hAnsi="Wingdings" w:hint="default"/>
      </w:rPr>
    </w:lvl>
  </w:abstractNum>
  <w:abstractNum w:abstractNumId="19">
    <w:nsid w:val="148F7985"/>
    <w:multiLevelType w:val="multilevel"/>
    <w:tmpl w:val="6EE4B6FA"/>
    <w:lvl w:ilvl="0">
      <w:start w:val="1"/>
      <w:numFmt w:val="decimal"/>
      <w:pStyle w:val="CListenumros"/>
      <w:lvlText w:val="%1."/>
      <w:lvlJc w:val="left"/>
      <w:pPr>
        <w:tabs>
          <w:tab w:val="num" w:pos="850"/>
        </w:tabs>
        <w:ind w:left="850" w:hanging="283"/>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
    <w:nsid w:val="1C7B62F3"/>
    <w:multiLevelType w:val="hybridMultilevel"/>
    <w:tmpl w:val="BFC0AE34"/>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1D96355D"/>
    <w:multiLevelType w:val="hybridMultilevel"/>
    <w:tmpl w:val="ED58E830"/>
    <w:lvl w:ilvl="0" w:tplc="2DA2E9DC">
      <w:start w:val="1"/>
      <w:numFmt w:val="bullet"/>
      <w:pStyle w:val="Listes"/>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1D9C28D6"/>
    <w:multiLevelType w:val="hybridMultilevel"/>
    <w:tmpl w:val="965E1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DDB1529"/>
    <w:multiLevelType w:val="hybridMultilevel"/>
    <w:tmpl w:val="F438BA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1E695214"/>
    <w:multiLevelType w:val="hybridMultilevel"/>
    <w:tmpl w:val="905C8010"/>
    <w:lvl w:ilvl="0" w:tplc="49EA1674">
      <w:start w:val="1"/>
      <w:numFmt w:val="upperRoman"/>
      <w:lvlText w:val="%1."/>
      <w:lvlJc w:val="left"/>
      <w:pPr>
        <w:ind w:left="720" w:hanging="360"/>
      </w:pPr>
      <w:rPr>
        <w:rFonts w:ascii="Arial" w:eastAsia="Times New Roman" w:hAnsi="Arial" w:cs="Times New Roman"/>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1F8A2AF6"/>
    <w:multiLevelType w:val="hybridMultilevel"/>
    <w:tmpl w:val="CE7C129C"/>
    <w:lvl w:ilvl="0" w:tplc="CB4CD8D6">
      <w:start w:val="1"/>
      <w:numFmt w:val="bullet"/>
      <w:pStyle w:val="CListepuces"/>
      <w:lvlText w:val=""/>
      <w:lvlJc w:val="left"/>
      <w:pPr>
        <w:tabs>
          <w:tab w:val="num" w:pos="1440"/>
        </w:tabs>
        <w:ind w:left="1440" w:hanging="363"/>
      </w:pPr>
      <w:rPr>
        <w:rFonts w:ascii="Wingdings" w:hAnsi="Wingdings"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6">
    <w:nsid w:val="21404358"/>
    <w:multiLevelType w:val="hybridMultilevel"/>
    <w:tmpl w:val="AEAA298A"/>
    <w:lvl w:ilvl="0" w:tplc="040C0005">
      <w:start w:val="1"/>
      <w:numFmt w:val="bullet"/>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27">
    <w:nsid w:val="21F86F16"/>
    <w:multiLevelType w:val="hybridMultilevel"/>
    <w:tmpl w:val="E4B6C38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22815B5E"/>
    <w:multiLevelType w:val="hybridMultilevel"/>
    <w:tmpl w:val="024672D6"/>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229B40CB"/>
    <w:multiLevelType w:val="hybridMultilevel"/>
    <w:tmpl w:val="0B868A72"/>
    <w:lvl w:ilvl="0" w:tplc="F43C5940">
      <w:start w:val="1"/>
      <w:numFmt w:val="lowerRoman"/>
      <w:lvlText w:val="%1."/>
      <w:lvlJc w:val="righ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23D01844"/>
    <w:multiLevelType w:val="hybridMultilevel"/>
    <w:tmpl w:val="459CC486"/>
    <w:lvl w:ilvl="0" w:tplc="F4809E18">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26F421A3"/>
    <w:multiLevelType w:val="hybridMultilevel"/>
    <w:tmpl w:val="3E9E892E"/>
    <w:lvl w:ilvl="0" w:tplc="CC58D736">
      <w:numFmt w:val="bullet"/>
      <w:lvlText w:val=""/>
      <w:lvlJc w:val="left"/>
      <w:pPr>
        <w:ind w:left="720" w:hanging="360"/>
      </w:pPr>
      <w:rPr>
        <w:rFonts w:ascii="Wingdings" w:eastAsiaTheme="minorHAnsi"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2C2D6E5D"/>
    <w:multiLevelType w:val="hybridMultilevel"/>
    <w:tmpl w:val="583685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2CEA577F"/>
    <w:multiLevelType w:val="hybridMultilevel"/>
    <w:tmpl w:val="DCE85F86"/>
    <w:lvl w:ilvl="0" w:tplc="AC14F392">
      <w:start w:val="1"/>
      <w:numFmt w:val="bullet"/>
      <w:lvlText w:val=""/>
      <w:lvlJc w:val="left"/>
      <w:pPr>
        <w:ind w:left="567" w:hanging="283"/>
      </w:pPr>
      <w:rPr>
        <w:rFonts w:ascii="Wingdings" w:hAnsi="Wingdings"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34">
    <w:nsid w:val="2D123962"/>
    <w:multiLevelType w:val="hybridMultilevel"/>
    <w:tmpl w:val="5B72B2DC"/>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2D641A0B"/>
    <w:multiLevelType w:val="multilevel"/>
    <w:tmpl w:val="7F345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2E23402F"/>
    <w:multiLevelType w:val="hybridMultilevel"/>
    <w:tmpl w:val="388A7C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2E7E635B"/>
    <w:multiLevelType w:val="hybridMultilevel"/>
    <w:tmpl w:val="EB00E7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32523C5E"/>
    <w:multiLevelType w:val="hybridMultilevel"/>
    <w:tmpl w:val="639A64C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33187043"/>
    <w:multiLevelType w:val="hybridMultilevel"/>
    <w:tmpl w:val="209411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33AD3E63"/>
    <w:multiLevelType w:val="hybridMultilevel"/>
    <w:tmpl w:val="31B2D93C"/>
    <w:lvl w:ilvl="0" w:tplc="CC58D736">
      <w:numFmt w:val="bullet"/>
      <w:lvlText w:val=""/>
      <w:lvlJc w:val="left"/>
      <w:pPr>
        <w:ind w:left="720" w:hanging="360"/>
      </w:pPr>
      <w:rPr>
        <w:rFonts w:ascii="Wingdings" w:eastAsiaTheme="minorHAnsi"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346F4161"/>
    <w:multiLevelType w:val="hybridMultilevel"/>
    <w:tmpl w:val="3102738A"/>
    <w:lvl w:ilvl="0" w:tplc="79181118">
      <w:start w:val="1"/>
      <w:numFmt w:val="decimal"/>
      <w:pStyle w:val="ITAbsatz"/>
      <w:lvlText w:val="%1."/>
      <w:lvlJc w:val="right"/>
      <w:pPr>
        <w:tabs>
          <w:tab w:val="num" w:pos="0"/>
        </w:tabs>
        <w:ind w:left="0" w:hanging="851"/>
      </w:pPr>
      <w:rPr>
        <w:rFonts w:ascii="Arial" w:hAnsi="Arial" w:hint="default"/>
        <w:b w:val="0"/>
        <w:i w:val="0"/>
        <w:color w:val="4D4D4D"/>
        <w:sz w:val="20"/>
      </w:rPr>
    </w:lvl>
    <w:lvl w:ilvl="1" w:tplc="04070019">
      <w:start w:val="1"/>
      <w:numFmt w:val="decimal"/>
      <w:lvlRestart w:val="0"/>
      <w:lvlText w:val="%2."/>
      <w:lvlJc w:val="right"/>
      <w:pPr>
        <w:tabs>
          <w:tab w:val="num" w:pos="1250"/>
        </w:tabs>
        <w:ind w:left="1250" w:hanging="170"/>
      </w:pPr>
      <w:rPr>
        <w:rFonts w:hint="default"/>
        <w:b w:val="0"/>
        <w:i w:val="0"/>
        <w:color w:val="auto"/>
        <w:sz w:val="20"/>
      </w:rPr>
    </w:lvl>
    <w:lvl w:ilvl="2" w:tplc="0407001B" w:tentative="1">
      <w:start w:val="1"/>
      <w:numFmt w:val="lowerRoman"/>
      <w:lvlText w:val="%3."/>
      <w:lvlJc w:val="right"/>
      <w:pPr>
        <w:tabs>
          <w:tab w:val="num" w:pos="2160"/>
        </w:tabs>
        <w:ind w:left="2160" w:hanging="180"/>
      </w:pPr>
    </w:lvl>
    <w:lvl w:ilvl="3" w:tplc="0407000F">
      <w:start w:val="1"/>
      <w:numFmt w:val="bullet"/>
      <w:lvlText w:val=""/>
      <w:lvlJc w:val="left"/>
      <w:pPr>
        <w:tabs>
          <w:tab w:val="num" w:pos="284"/>
        </w:tabs>
        <w:ind w:left="284" w:hanging="284"/>
      </w:pPr>
      <w:rPr>
        <w:rFonts w:ascii="Symbol" w:hAnsi="Symbol" w:hint="default"/>
        <w:b w:val="0"/>
        <w:i w:val="0"/>
        <w:color w:val="auto"/>
        <w:sz w:val="20"/>
      </w:rPr>
    </w:lvl>
    <w:lvl w:ilvl="4" w:tplc="04070019">
      <w:start w:val="1"/>
      <w:numFmt w:val="bullet"/>
      <w:lvlText w:val="o"/>
      <w:lvlJc w:val="left"/>
      <w:pPr>
        <w:tabs>
          <w:tab w:val="num" w:pos="3600"/>
        </w:tabs>
        <w:ind w:left="3600" w:hanging="360"/>
      </w:pPr>
      <w:rPr>
        <w:rFonts w:ascii="Courier New" w:hAnsi="Courier New" w:hint="default"/>
        <w:b w:val="0"/>
        <w:i w:val="0"/>
        <w:color w:val="4D4D4D"/>
        <w:sz w:val="20"/>
      </w:r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2">
    <w:nsid w:val="34ED30A2"/>
    <w:multiLevelType w:val="hybridMultilevel"/>
    <w:tmpl w:val="CBE24DB2"/>
    <w:lvl w:ilvl="0" w:tplc="CC58D736">
      <w:numFmt w:val="bullet"/>
      <w:lvlText w:val=""/>
      <w:lvlJc w:val="left"/>
      <w:pPr>
        <w:ind w:left="720" w:hanging="360"/>
      </w:pPr>
      <w:rPr>
        <w:rFonts w:ascii="Wingdings" w:eastAsiaTheme="minorHAnsi"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35E255AA"/>
    <w:multiLevelType w:val="hybridMultilevel"/>
    <w:tmpl w:val="281E8E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38414435"/>
    <w:multiLevelType w:val="hybridMultilevel"/>
    <w:tmpl w:val="D1AEBEB8"/>
    <w:lvl w:ilvl="0" w:tplc="040C000D">
      <w:start w:val="1"/>
      <w:numFmt w:val="bullet"/>
      <w:lvlText w:val=""/>
      <w:lvlJc w:val="left"/>
      <w:pPr>
        <w:ind w:left="720" w:hanging="360"/>
      </w:pPr>
      <w:rPr>
        <w:rFonts w:ascii="Wingdings" w:hAnsi="Wingdings" w:hint="default"/>
        <w:strike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38600963"/>
    <w:multiLevelType w:val="hybridMultilevel"/>
    <w:tmpl w:val="3B86FD70"/>
    <w:lvl w:ilvl="0" w:tplc="20048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38B1204A"/>
    <w:multiLevelType w:val="hybridMultilevel"/>
    <w:tmpl w:val="FCC0F988"/>
    <w:lvl w:ilvl="0" w:tplc="67D0EC3C">
      <w:start w:val="4"/>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3C5C4743"/>
    <w:multiLevelType w:val="multilevel"/>
    <w:tmpl w:val="24F0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3D871A33"/>
    <w:multiLevelType w:val="hybridMultilevel"/>
    <w:tmpl w:val="280E2F28"/>
    <w:lvl w:ilvl="0" w:tplc="B816A666">
      <w:start w:val="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9">
    <w:nsid w:val="413128D7"/>
    <w:multiLevelType w:val="hybridMultilevel"/>
    <w:tmpl w:val="0734BA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nsid w:val="41325106"/>
    <w:multiLevelType w:val="hybridMultilevel"/>
    <w:tmpl w:val="3BD240D2"/>
    <w:lvl w:ilvl="0" w:tplc="CC58D736">
      <w:numFmt w:val="bullet"/>
      <w:lvlText w:val=""/>
      <w:lvlJc w:val="left"/>
      <w:pPr>
        <w:ind w:left="720" w:hanging="360"/>
      </w:pPr>
      <w:rPr>
        <w:rFonts w:ascii="Wingdings" w:eastAsiaTheme="minorHAnsi" w:hAnsi="Wingdings" w:cs="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nsid w:val="4296482C"/>
    <w:multiLevelType w:val="hybridMultilevel"/>
    <w:tmpl w:val="92E27E46"/>
    <w:lvl w:ilvl="0" w:tplc="05002F80">
      <w:start w:val="160"/>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nsid w:val="42F5769A"/>
    <w:multiLevelType w:val="hybridMultilevel"/>
    <w:tmpl w:val="70C001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nsid w:val="46184988"/>
    <w:multiLevelType w:val="hybridMultilevel"/>
    <w:tmpl w:val="6F1A96A6"/>
    <w:lvl w:ilvl="0" w:tplc="CC58D736">
      <w:numFmt w:val="bullet"/>
      <w:lvlText w:val=""/>
      <w:lvlJc w:val="left"/>
      <w:pPr>
        <w:ind w:left="720" w:hanging="360"/>
      </w:pPr>
      <w:rPr>
        <w:rFonts w:ascii="Wingdings" w:eastAsiaTheme="minorHAnsi"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nsid w:val="474B4730"/>
    <w:multiLevelType w:val="multilevel"/>
    <w:tmpl w:val="41408AC0"/>
    <w:lvl w:ilvl="0">
      <w:start w:val="1"/>
      <w:numFmt w:val="decimal"/>
      <w:pStyle w:val="ITNummerierung"/>
      <w:isLgl/>
      <w:lvlText w:val="%1."/>
      <w:lvlJc w:val="right"/>
      <w:pPr>
        <w:tabs>
          <w:tab w:val="num" w:pos="680"/>
        </w:tabs>
        <w:ind w:left="680" w:hanging="170"/>
      </w:pPr>
      <w:rPr>
        <w:rFonts w:ascii="Arial" w:hAnsi="Arial" w:hint="default"/>
      </w:rPr>
    </w:lvl>
    <w:lvl w:ilvl="1">
      <w:start w:val="1"/>
      <w:numFmt w:val="lowerLetter"/>
      <w:pStyle w:val="ITNummerierung"/>
      <w:lvlText w:val="%2)"/>
      <w:lvlJc w:val="left"/>
      <w:pPr>
        <w:tabs>
          <w:tab w:val="num" w:pos="1021"/>
        </w:tabs>
        <w:ind w:left="1021" w:hanging="341"/>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55">
    <w:nsid w:val="478B690D"/>
    <w:multiLevelType w:val="multilevel"/>
    <w:tmpl w:val="13700694"/>
    <w:lvl w:ilvl="0">
      <w:start w:val="1"/>
      <w:numFmt w:val="bullet"/>
      <w:lvlRestart w:val="0"/>
      <w:pStyle w:val="ITAufzhlung1Punkt"/>
      <w:lvlText w:val=""/>
      <w:lvlJc w:val="left"/>
      <w:pPr>
        <w:tabs>
          <w:tab w:val="num" w:pos="284"/>
        </w:tabs>
        <w:ind w:left="284" w:hanging="284"/>
      </w:pPr>
      <w:rPr>
        <w:rFonts w:ascii="Symbol" w:hAnsi="Symbol" w:hint="default"/>
        <w:b w:val="0"/>
        <w:i w:val="0"/>
        <w:color w:val="auto"/>
        <w:sz w:val="20"/>
      </w:rPr>
    </w:lvl>
    <w:lvl w:ilvl="1">
      <w:start w:val="1"/>
      <w:numFmt w:val="bullet"/>
      <w:pStyle w:val="ITAufzhlung1Punkt"/>
      <w:lvlText w:val="-"/>
      <w:lvlJc w:val="left"/>
      <w:pPr>
        <w:tabs>
          <w:tab w:val="num" w:pos="964"/>
        </w:tabs>
        <w:ind w:left="964" w:hanging="284"/>
      </w:pPr>
      <w:rPr>
        <w:rFonts w:ascii="Arial" w:hAnsi="Arial" w:hint="default"/>
        <w:b w:val="0"/>
        <w:i w:val="0"/>
        <w:color w:val="auto"/>
        <w:sz w:val="24"/>
      </w:rPr>
    </w:lvl>
    <w:lvl w:ilvl="2">
      <w:start w:val="1"/>
      <w:numFmt w:val="bullet"/>
      <w:lvlText w:val=""/>
      <w:lvlJc w:val="left"/>
      <w:pPr>
        <w:tabs>
          <w:tab w:val="num" w:pos="964"/>
        </w:tabs>
        <w:ind w:left="964" w:hanging="284"/>
      </w:pPr>
      <w:rPr>
        <w:rFonts w:ascii="Symbol" w:hAnsi="Symbol" w:hint="default"/>
        <w:color w:val="auto"/>
      </w:rPr>
    </w:lvl>
    <w:lvl w:ilvl="3">
      <w:start w:val="1"/>
      <w:numFmt w:val="bullet"/>
      <w:lvlText w:val=""/>
      <w:lvlJc w:val="left"/>
      <w:pPr>
        <w:tabs>
          <w:tab w:val="num" w:pos="1247"/>
        </w:tabs>
        <w:ind w:left="1247" w:hanging="283"/>
      </w:pPr>
      <w:rPr>
        <w:rFonts w:ascii="Symbol" w:hAnsi="Symbol" w:hint="default"/>
        <w:color w:val="auto"/>
      </w:rPr>
    </w:lvl>
    <w:lvl w:ilvl="4">
      <w:start w:val="1"/>
      <w:numFmt w:val="bullet"/>
      <w:lvlText w:val=""/>
      <w:lvlJc w:val="left"/>
      <w:pPr>
        <w:tabs>
          <w:tab w:val="num" w:pos="1247"/>
        </w:tabs>
        <w:ind w:left="1247" w:hanging="283"/>
      </w:pPr>
      <w:rPr>
        <w:rFonts w:ascii="Symbol" w:hAnsi="Symbol" w:hint="default"/>
        <w:color w:val="auto"/>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56">
    <w:nsid w:val="4C3F5017"/>
    <w:multiLevelType w:val="hybridMultilevel"/>
    <w:tmpl w:val="B538C6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nsid w:val="4DA90B97"/>
    <w:multiLevelType w:val="multilevel"/>
    <w:tmpl w:val="A6C69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F5373D3"/>
    <w:multiLevelType w:val="hybridMultilevel"/>
    <w:tmpl w:val="1DCC5F50"/>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F538BC"/>
    <w:multiLevelType w:val="multilevel"/>
    <w:tmpl w:val="3D461256"/>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720"/>
        </w:tabs>
        <w:ind w:left="0" w:firstLine="0"/>
      </w:pPr>
      <w:rPr>
        <w:rFonts w:hint="default"/>
      </w:rPr>
    </w:lvl>
    <w:lvl w:ilvl="2">
      <w:start w:val="1"/>
      <w:numFmt w:val="bullet"/>
      <w:lvlText w:val=""/>
      <w:lvlJc w:val="left"/>
      <w:pPr>
        <w:tabs>
          <w:tab w:val="num" w:pos="1647"/>
        </w:tabs>
        <w:ind w:left="0" w:firstLine="567"/>
      </w:pPr>
      <w:rPr>
        <w:rFonts w:ascii="Wingdings" w:hAnsi="Wingdings" w:hint="default"/>
      </w:rPr>
    </w:lvl>
    <w:lvl w:ilvl="3">
      <w:start w:val="1"/>
      <w:numFmt w:val="decimal"/>
      <w:lvlText w:val="%1.%2.%3.%4."/>
      <w:lvlJc w:val="left"/>
      <w:pPr>
        <w:tabs>
          <w:tab w:val="num" w:pos="2356"/>
        </w:tabs>
        <w:ind w:left="0" w:firstLine="1276"/>
      </w:pPr>
      <w:rPr>
        <w:rFonts w:hint="default"/>
      </w:rPr>
    </w:lvl>
    <w:lvl w:ilvl="4">
      <w:start w:val="1"/>
      <w:numFmt w:val="lowerLetter"/>
      <w:lvlText w:val="%1.%2.%3.%4.%5)"/>
      <w:lvlJc w:val="left"/>
      <w:pPr>
        <w:tabs>
          <w:tab w:val="num" w:pos="2716"/>
        </w:tabs>
        <w:ind w:left="0" w:firstLine="1276"/>
      </w:pPr>
      <w:rPr>
        <w:rFonts w:hint="default"/>
      </w:rPr>
    </w:lvl>
    <w:lvl w:ilvl="5">
      <w:start w:val="1"/>
      <w:numFmt w:val="decimal"/>
      <w:lvlText w:val="%1.%2.%3.%4.%5.%6."/>
      <w:lvlJc w:val="left"/>
      <w:pPr>
        <w:tabs>
          <w:tab w:val="num" w:pos="3600"/>
        </w:tabs>
        <w:ind w:left="2376" w:hanging="936"/>
      </w:pPr>
      <w:rPr>
        <w:rFonts w:hint="default"/>
      </w:rPr>
    </w:lvl>
    <w:lvl w:ilvl="6">
      <w:start w:val="1"/>
      <w:numFmt w:val="decimal"/>
      <w:lvlText w:val="%1.%2.%3.%4.%5.%6.%7."/>
      <w:lvlJc w:val="left"/>
      <w:pPr>
        <w:tabs>
          <w:tab w:val="num" w:pos="4320"/>
        </w:tabs>
        <w:ind w:left="2880" w:hanging="1080"/>
      </w:pPr>
      <w:rPr>
        <w:rFonts w:hint="default"/>
      </w:rPr>
    </w:lvl>
    <w:lvl w:ilvl="7">
      <w:start w:val="1"/>
      <w:numFmt w:val="decimal"/>
      <w:lvlText w:val="%1.%2.%3.%4.%5.%6.%7.%8."/>
      <w:lvlJc w:val="left"/>
      <w:pPr>
        <w:tabs>
          <w:tab w:val="num" w:pos="5040"/>
        </w:tabs>
        <w:ind w:left="3384" w:hanging="1224"/>
      </w:pPr>
      <w:rPr>
        <w:rFonts w:hint="default"/>
      </w:rPr>
    </w:lvl>
    <w:lvl w:ilvl="8">
      <w:start w:val="1"/>
      <w:numFmt w:val="decimal"/>
      <w:lvlText w:val="%1.%2.%3.%4.%5.%6.%7.%8.%9."/>
      <w:lvlJc w:val="left"/>
      <w:pPr>
        <w:tabs>
          <w:tab w:val="num" w:pos="5760"/>
        </w:tabs>
        <w:ind w:left="3960" w:hanging="1440"/>
      </w:pPr>
      <w:rPr>
        <w:rFonts w:hint="default"/>
      </w:rPr>
    </w:lvl>
  </w:abstractNum>
  <w:abstractNum w:abstractNumId="60">
    <w:nsid w:val="50452556"/>
    <w:multiLevelType w:val="hybridMultilevel"/>
    <w:tmpl w:val="263AFA36"/>
    <w:lvl w:ilvl="0" w:tplc="88BE531E">
      <w:start w:val="52"/>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61">
    <w:nsid w:val="52014822"/>
    <w:multiLevelType w:val="hybridMultilevel"/>
    <w:tmpl w:val="290AA7EA"/>
    <w:lvl w:ilvl="0" w:tplc="C6BA6968">
      <w:start w:val="1"/>
      <w:numFmt w:val="bullet"/>
      <w:lvlText w:val="o"/>
      <w:lvlJc w:val="left"/>
      <w:pPr>
        <w:ind w:left="720" w:hanging="360"/>
      </w:pPr>
      <w:rPr>
        <w:rFonts w:ascii="Courier New" w:hAnsi="Courier New" w:hint="default"/>
      </w:rPr>
    </w:lvl>
    <w:lvl w:ilvl="1" w:tplc="040C0003">
      <w:start w:val="1"/>
      <w:numFmt w:val="bullet"/>
      <w:lvlText w:val="o"/>
      <w:lvlJc w:val="left"/>
      <w:pPr>
        <w:ind w:left="720" w:hanging="360"/>
      </w:pPr>
      <w:rPr>
        <w:rFonts w:ascii="Courier New" w:hAnsi="Courier New" w:cs="Courier New" w:hint="default"/>
      </w:rPr>
    </w:lvl>
    <w:lvl w:ilvl="2" w:tplc="040C0005" w:tentative="1">
      <w:start w:val="1"/>
      <w:numFmt w:val="bullet"/>
      <w:lvlText w:val=""/>
      <w:lvlJc w:val="left"/>
      <w:pPr>
        <w:ind w:left="1440" w:hanging="360"/>
      </w:pPr>
      <w:rPr>
        <w:rFonts w:ascii="Wingdings" w:hAnsi="Wingdings" w:hint="default"/>
      </w:rPr>
    </w:lvl>
    <w:lvl w:ilvl="3" w:tplc="040C0001" w:tentative="1">
      <w:start w:val="1"/>
      <w:numFmt w:val="bullet"/>
      <w:lvlText w:val=""/>
      <w:lvlJc w:val="left"/>
      <w:pPr>
        <w:ind w:left="2160" w:hanging="360"/>
      </w:pPr>
      <w:rPr>
        <w:rFonts w:ascii="Symbol" w:hAnsi="Symbol" w:hint="default"/>
      </w:rPr>
    </w:lvl>
    <w:lvl w:ilvl="4" w:tplc="040C0003" w:tentative="1">
      <w:start w:val="1"/>
      <w:numFmt w:val="bullet"/>
      <w:lvlText w:val="o"/>
      <w:lvlJc w:val="left"/>
      <w:pPr>
        <w:ind w:left="2880" w:hanging="360"/>
      </w:pPr>
      <w:rPr>
        <w:rFonts w:ascii="Courier New" w:hAnsi="Courier New" w:cs="Courier New" w:hint="default"/>
      </w:rPr>
    </w:lvl>
    <w:lvl w:ilvl="5" w:tplc="040C0005" w:tentative="1">
      <w:start w:val="1"/>
      <w:numFmt w:val="bullet"/>
      <w:lvlText w:val=""/>
      <w:lvlJc w:val="left"/>
      <w:pPr>
        <w:ind w:left="3600" w:hanging="360"/>
      </w:pPr>
      <w:rPr>
        <w:rFonts w:ascii="Wingdings" w:hAnsi="Wingdings" w:hint="default"/>
      </w:rPr>
    </w:lvl>
    <w:lvl w:ilvl="6" w:tplc="040C0001" w:tentative="1">
      <w:start w:val="1"/>
      <w:numFmt w:val="bullet"/>
      <w:lvlText w:val=""/>
      <w:lvlJc w:val="left"/>
      <w:pPr>
        <w:ind w:left="4320" w:hanging="360"/>
      </w:pPr>
      <w:rPr>
        <w:rFonts w:ascii="Symbol" w:hAnsi="Symbol" w:hint="default"/>
      </w:rPr>
    </w:lvl>
    <w:lvl w:ilvl="7" w:tplc="040C0003" w:tentative="1">
      <w:start w:val="1"/>
      <w:numFmt w:val="bullet"/>
      <w:lvlText w:val="o"/>
      <w:lvlJc w:val="left"/>
      <w:pPr>
        <w:ind w:left="5040" w:hanging="360"/>
      </w:pPr>
      <w:rPr>
        <w:rFonts w:ascii="Courier New" w:hAnsi="Courier New" w:cs="Courier New" w:hint="default"/>
      </w:rPr>
    </w:lvl>
    <w:lvl w:ilvl="8" w:tplc="040C0005" w:tentative="1">
      <w:start w:val="1"/>
      <w:numFmt w:val="bullet"/>
      <w:lvlText w:val=""/>
      <w:lvlJc w:val="left"/>
      <w:pPr>
        <w:ind w:left="5760" w:hanging="360"/>
      </w:pPr>
      <w:rPr>
        <w:rFonts w:ascii="Wingdings" w:hAnsi="Wingdings" w:hint="default"/>
      </w:rPr>
    </w:lvl>
  </w:abstractNum>
  <w:abstractNum w:abstractNumId="62">
    <w:nsid w:val="54161183"/>
    <w:multiLevelType w:val="hybridMultilevel"/>
    <w:tmpl w:val="EDEACC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nsid w:val="555034DA"/>
    <w:multiLevelType w:val="hybridMultilevel"/>
    <w:tmpl w:val="8604BE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nsid w:val="565F54E4"/>
    <w:multiLevelType w:val="hybridMultilevel"/>
    <w:tmpl w:val="985EF9F0"/>
    <w:lvl w:ilvl="0" w:tplc="47F63DB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65">
    <w:nsid w:val="6185681F"/>
    <w:multiLevelType w:val="hybridMultilevel"/>
    <w:tmpl w:val="5B0A23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nsid w:val="61A8437B"/>
    <w:multiLevelType w:val="hybridMultilevel"/>
    <w:tmpl w:val="1E5653B2"/>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7">
    <w:nsid w:val="63C84202"/>
    <w:multiLevelType w:val="hybridMultilevel"/>
    <w:tmpl w:val="0F44FFB2"/>
    <w:lvl w:ilvl="0" w:tplc="040C0005">
      <w:start w:val="1"/>
      <w:numFmt w:val="bullet"/>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68">
    <w:nsid w:val="67531BBC"/>
    <w:multiLevelType w:val="hybridMultilevel"/>
    <w:tmpl w:val="B2421F1A"/>
    <w:lvl w:ilvl="0" w:tplc="CC58D736">
      <w:numFmt w:val="bullet"/>
      <w:lvlText w:val=""/>
      <w:lvlJc w:val="left"/>
      <w:pPr>
        <w:ind w:left="720" w:hanging="360"/>
      </w:pPr>
      <w:rPr>
        <w:rFonts w:ascii="Wingdings" w:eastAsiaTheme="minorHAnsi"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nsid w:val="67C5326A"/>
    <w:multiLevelType w:val="hybridMultilevel"/>
    <w:tmpl w:val="3D0EC9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nsid w:val="686377B4"/>
    <w:multiLevelType w:val="hybridMultilevel"/>
    <w:tmpl w:val="20EAF3C0"/>
    <w:lvl w:ilvl="0" w:tplc="C8223FA6">
      <w:start w:val="1"/>
      <w:numFmt w:val="bullet"/>
      <w:lvlText w:val=""/>
      <w:lvlJc w:val="left"/>
      <w:pPr>
        <w:ind w:left="720" w:hanging="360"/>
      </w:pPr>
      <w:rPr>
        <w:rFonts w:ascii="Symbol" w:hAnsi="Symbol" w:hint="default"/>
      </w:rPr>
    </w:lvl>
    <w:lvl w:ilvl="1" w:tplc="4EB2532A">
      <w:start w:val="1"/>
      <w:numFmt w:val="bullet"/>
      <w:lvlText w:val="o"/>
      <w:lvlJc w:val="left"/>
      <w:pPr>
        <w:ind w:left="1440" w:hanging="360"/>
      </w:pPr>
      <w:rPr>
        <w:rFonts w:ascii="Courier New" w:hAnsi="Courier New" w:hint="default"/>
      </w:rPr>
    </w:lvl>
    <w:lvl w:ilvl="2" w:tplc="CB1EBC52">
      <w:start w:val="1"/>
      <w:numFmt w:val="bullet"/>
      <w:lvlText w:val=""/>
      <w:lvlJc w:val="left"/>
      <w:pPr>
        <w:ind w:left="2160" w:hanging="360"/>
      </w:pPr>
      <w:rPr>
        <w:rFonts w:ascii="Wingdings" w:hAnsi="Wingdings" w:hint="default"/>
      </w:rPr>
    </w:lvl>
    <w:lvl w:ilvl="3" w:tplc="1188EB70">
      <w:start w:val="1"/>
      <w:numFmt w:val="bullet"/>
      <w:lvlText w:val=""/>
      <w:lvlJc w:val="left"/>
      <w:pPr>
        <w:ind w:left="2880" w:hanging="360"/>
      </w:pPr>
      <w:rPr>
        <w:rFonts w:ascii="Symbol" w:hAnsi="Symbol" w:hint="default"/>
      </w:rPr>
    </w:lvl>
    <w:lvl w:ilvl="4" w:tplc="EAEC0D00">
      <w:start w:val="1"/>
      <w:numFmt w:val="bullet"/>
      <w:lvlText w:val="o"/>
      <w:lvlJc w:val="left"/>
      <w:pPr>
        <w:ind w:left="3600" w:hanging="360"/>
      </w:pPr>
      <w:rPr>
        <w:rFonts w:ascii="Courier New" w:hAnsi="Courier New" w:hint="default"/>
      </w:rPr>
    </w:lvl>
    <w:lvl w:ilvl="5" w:tplc="FE9402BC">
      <w:start w:val="1"/>
      <w:numFmt w:val="bullet"/>
      <w:lvlText w:val=""/>
      <w:lvlJc w:val="left"/>
      <w:pPr>
        <w:ind w:left="4320" w:hanging="360"/>
      </w:pPr>
      <w:rPr>
        <w:rFonts w:ascii="Wingdings" w:hAnsi="Wingdings" w:hint="default"/>
      </w:rPr>
    </w:lvl>
    <w:lvl w:ilvl="6" w:tplc="3C641722">
      <w:start w:val="1"/>
      <w:numFmt w:val="bullet"/>
      <w:lvlText w:val=""/>
      <w:lvlJc w:val="left"/>
      <w:pPr>
        <w:ind w:left="5040" w:hanging="360"/>
      </w:pPr>
      <w:rPr>
        <w:rFonts w:ascii="Symbol" w:hAnsi="Symbol" w:hint="default"/>
      </w:rPr>
    </w:lvl>
    <w:lvl w:ilvl="7" w:tplc="D7F685DE">
      <w:start w:val="1"/>
      <w:numFmt w:val="bullet"/>
      <w:lvlText w:val="o"/>
      <w:lvlJc w:val="left"/>
      <w:pPr>
        <w:ind w:left="5760" w:hanging="360"/>
      </w:pPr>
      <w:rPr>
        <w:rFonts w:ascii="Courier New" w:hAnsi="Courier New" w:hint="default"/>
      </w:rPr>
    </w:lvl>
    <w:lvl w:ilvl="8" w:tplc="3404D98E">
      <w:start w:val="1"/>
      <w:numFmt w:val="bullet"/>
      <w:lvlText w:val=""/>
      <w:lvlJc w:val="left"/>
      <w:pPr>
        <w:ind w:left="6480" w:hanging="360"/>
      </w:pPr>
      <w:rPr>
        <w:rFonts w:ascii="Wingdings" w:hAnsi="Wingdings" w:hint="default"/>
      </w:rPr>
    </w:lvl>
  </w:abstractNum>
  <w:abstractNum w:abstractNumId="71">
    <w:nsid w:val="694B3160"/>
    <w:multiLevelType w:val="hybridMultilevel"/>
    <w:tmpl w:val="46E2B116"/>
    <w:lvl w:ilvl="0" w:tplc="040C0001">
      <w:start w:val="1"/>
      <w:numFmt w:val="bullet"/>
      <w:lvlText w:val=""/>
      <w:lvlJc w:val="left"/>
      <w:pPr>
        <w:ind w:left="360" w:hanging="360"/>
      </w:pPr>
      <w:rPr>
        <w:rFonts w:ascii="Symbol" w:hAnsi="Symbol" w:hint="default"/>
      </w:rPr>
    </w:lvl>
    <w:lvl w:ilvl="1" w:tplc="040C0001">
      <w:start w:val="1"/>
      <w:numFmt w:val="bullet"/>
      <w:lvlText w:val=""/>
      <w:lvlJc w:val="left"/>
      <w:pPr>
        <w:ind w:left="1080" w:hanging="360"/>
      </w:pPr>
      <w:rPr>
        <w:rFonts w:ascii="Symbol" w:hAnsi="Symbol"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2">
    <w:nsid w:val="6C390273"/>
    <w:multiLevelType w:val="hybridMultilevel"/>
    <w:tmpl w:val="2A5439D4"/>
    <w:lvl w:ilvl="0" w:tplc="E0A23F90">
      <w:start w:val="10"/>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nsid w:val="6DEB24D5"/>
    <w:multiLevelType w:val="hybridMultilevel"/>
    <w:tmpl w:val="F5CC39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nsid w:val="6FD9156A"/>
    <w:multiLevelType w:val="hybridMultilevel"/>
    <w:tmpl w:val="F2C87A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nsid w:val="70FD5A58"/>
    <w:multiLevelType w:val="hybridMultilevel"/>
    <w:tmpl w:val="3B489288"/>
    <w:lvl w:ilvl="0" w:tplc="FFFFFFFF">
      <w:start w:val="1"/>
      <w:numFmt w:val="bullet"/>
      <w:lvlText w:val="-"/>
      <w:lvlJc w:val="left"/>
      <w:pPr>
        <w:ind w:left="720" w:hanging="360"/>
      </w:pPr>
      <w:rPr>
        <w:rFonts w:ascii="Arial" w:hAnsi="Arial" w:hint="default"/>
      </w:rPr>
    </w:lvl>
    <w:lvl w:ilvl="1" w:tplc="99B2E068">
      <w:start w:val="1"/>
      <w:numFmt w:val="bullet"/>
      <w:lvlText w:val="o"/>
      <w:lvlJc w:val="left"/>
      <w:pPr>
        <w:ind w:left="1440" w:hanging="360"/>
      </w:pPr>
      <w:rPr>
        <w:rFonts w:ascii="Courier New" w:hAnsi="Courier New" w:hint="default"/>
      </w:rPr>
    </w:lvl>
    <w:lvl w:ilvl="2" w:tplc="761C900E">
      <w:start w:val="1"/>
      <w:numFmt w:val="bullet"/>
      <w:lvlText w:val=""/>
      <w:lvlJc w:val="left"/>
      <w:pPr>
        <w:ind w:left="2160" w:hanging="360"/>
      </w:pPr>
      <w:rPr>
        <w:rFonts w:ascii="Wingdings" w:hAnsi="Wingdings" w:hint="default"/>
      </w:rPr>
    </w:lvl>
    <w:lvl w:ilvl="3" w:tplc="E402B7DC">
      <w:start w:val="1"/>
      <w:numFmt w:val="bullet"/>
      <w:lvlText w:val=""/>
      <w:lvlJc w:val="left"/>
      <w:pPr>
        <w:ind w:left="2880" w:hanging="360"/>
      </w:pPr>
      <w:rPr>
        <w:rFonts w:ascii="Symbol" w:hAnsi="Symbol" w:hint="default"/>
      </w:rPr>
    </w:lvl>
    <w:lvl w:ilvl="4" w:tplc="09DCB226">
      <w:start w:val="1"/>
      <w:numFmt w:val="bullet"/>
      <w:lvlText w:val="o"/>
      <w:lvlJc w:val="left"/>
      <w:pPr>
        <w:ind w:left="3600" w:hanging="360"/>
      </w:pPr>
      <w:rPr>
        <w:rFonts w:ascii="Courier New" w:hAnsi="Courier New" w:hint="default"/>
      </w:rPr>
    </w:lvl>
    <w:lvl w:ilvl="5" w:tplc="F0523BA6">
      <w:start w:val="1"/>
      <w:numFmt w:val="bullet"/>
      <w:lvlText w:val=""/>
      <w:lvlJc w:val="left"/>
      <w:pPr>
        <w:ind w:left="4320" w:hanging="360"/>
      </w:pPr>
      <w:rPr>
        <w:rFonts w:ascii="Wingdings" w:hAnsi="Wingdings" w:hint="default"/>
      </w:rPr>
    </w:lvl>
    <w:lvl w:ilvl="6" w:tplc="9D9CE208">
      <w:start w:val="1"/>
      <w:numFmt w:val="bullet"/>
      <w:lvlText w:val=""/>
      <w:lvlJc w:val="left"/>
      <w:pPr>
        <w:ind w:left="5040" w:hanging="360"/>
      </w:pPr>
      <w:rPr>
        <w:rFonts w:ascii="Symbol" w:hAnsi="Symbol" w:hint="default"/>
      </w:rPr>
    </w:lvl>
    <w:lvl w:ilvl="7" w:tplc="CEDC6CC0">
      <w:start w:val="1"/>
      <w:numFmt w:val="bullet"/>
      <w:lvlText w:val="o"/>
      <w:lvlJc w:val="left"/>
      <w:pPr>
        <w:ind w:left="5760" w:hanging="360"/>
      </w:pPr>
      <w:rPr>
        <w:rFonts w:ascii="Courier New" w:hAnsi="Courier New" w:hint="default"/>
      </w:rPr>
    </w:lvl>
    <w:lvl w:ilvl="8" w:tplc="9D04081C">
      <w:start w:val="1"/>
      <w:numFmt w:val="bullet"/>
      <w:lvlText w:val=""/>
      <w:lvlJc w:val="left"/>
      <w:pPr>
        <w:ind w:left="6480" w:hanging="360"/>
      </w:pPr>
      <w:rPr>
        <w:rFonts w:ascii="Wingdings" w:hAnsi="Wingdings" w:hint="default"/>
      </w:rPr>
    </w:lvl>
  </w:abstractNum>
  <w:abstractNum w:abstractNumId="76">
    <w:nsid w:val="71B6222E"/>
    <w:multiLevelType w:val="hybridMultilevel"/>
    <w:tmpl w:val="842887E6"/>
    <w:lvl w:ilvl="0" w:tplc="0BA87226">
      <w:start w:val="1"/>
      <w:numFmt w:val="bullet"/>
      <w:lvlText w:val=""/>
      <w:lvlJc w:val="left"/>
      <w:pPr>
        <w:ind w:left="720" w:hanging="360"/>
      </w:pPr>
      <w:rPr>
        <w:rFonts w:ascii="Symbol" w:hAnsi="Symbol" w:hint="default"/>
        <w:lang w:val="en-GB"/>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nsid w:val="72683D8B"/>
    <w:multiLevelType w:val="hybridMultilevel"/>
    <w:tmpl w:val="5ED0A59A"/>
    <w:lvl w:ilvl="0" w:tplc="52B8C7C8">
      <w:start w:val="1"/>
      <w:numFmt w:val="bullet"/>
      <w:lvlText w:val=""/>
      <w:lvlJc w:val="left"/>
      <w:pPr>
        <w:ind w:left="720" w:hanging="360"/>
      </w:pPr>
      <w:rPr>
        <w:rFonts w:ascii="Symbol" w:hAnsi="Symbol" w:hint="default"/>
        <w:lang w:val="en-US"/>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nsid w:val="728A7389"/>
    <w:multiLevelType w:val="hybridMultilevel"/>
    <w:tmpl w:val="5E1485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nsid w:val="73CA5EC1"/>
    <w:multiLevelType w:val="multilevel"/>
    <w:tmpl w:val="127A3BD4"/>
    <w:lvl w:ilvl="0">
      <w:start w:val="1"/>
      <w:numFmt w:val="decimal"/>
      <w:pStyle w:val="ITberschrift1"/>
      <w:lvlText w:val="%1"/>
      <w:lvlJc w:val="left"/>
      <w:pPr>
        <w:tabs>
          <w:tab w:val="num" w:pos="680"/>
        </w:tabs>
        <w:ind w:left="680" w:hanging="680"/>
      </w:pPr>
      <w:rPr>
        <w:rFonts w:hint="default"/>
      </w:rPr>
    </w:lvl>
    <w:lvl w:ilvl="1">
      <w:start w:val="1"/>
      <w:numFmt w:val="decimal"/>
      <w:pStyle w:val="ITberschrift11"/>
      <w:lvlText w:val="%1.%2"/>
      <w:lvlJc w:val="left"/>
      <w:pPr>
        <w:tabs>
          <w:tab w:val="num" w:pos="680"/>
        </w:tabs>
        <w:ind w:left="680" w:hanging="680"/>
      </w:pPr>
      <w:rPr>
        <w:rFonts w:hint="default"/>
      </w:rPr>
    </w:lvl>
    <w:lvl w:ilvl="2">
      <w:start w:val="1"/>
      <w:numFmt w:val="decimal"/>
      <w:pStyle w:val="ITberschrift111"/>
      <w:lvlText w:val="%1.%2.%3"/>
      <w:lvlJc w:val="left"/>
      <w:pPr>
        <w:tabs>
          <w:tab w:val="num" w:pos="851"/>
        </w:tabs>
        <w:ind w:left="851" w:hanging="851"/>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0">
    <w:nsid w:val="78301E3B"/>
    <w:multiLevelType w:val="hybridMultilevel"/>
    <w:tmpl w:val="E24881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nsid w:val="78A068F6"/>
    <w:multiLevelType w:val="hybridMultilevel"/>
    <w:tmpl w:val="03343A50"/>
    <w:lvl w:ilvl="0" w:tplc="CC58D736">
      <w:numFmt w:val="bullet"/>
      <w:lvlText w:val=""/>
      <w:lvlJc w:val="left"/>
      <w:pPr>
        <w:ind w:left="720" w:hanging="360"/>
      </w:pPr>
      <w:rPr>
        <w:rFonts w:ascii="Wingdings" w:eastAsiaTheme="minorHAnsi"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nsid w:val="7A0611AE"/>
    <w:multiLevelType w:val="hybridMultilevel"/>
    <w:tmpl w:val="7ECA88E0"/>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3">
    <w:nsid w:val="7A376DC0"/>
    <w:multiLevelType w:val="hybridMultilevel"/>
    <w:tmpl w:val="BF048628"/>
    <w:lvl w:ilvl="0" w:tplc="17BE3F10">
      <w:start w:val="1"/>
      <w:numFmt w:val="bullet"/>
      <w:lvlRestart w:val="0"/>
      <w:pStyle w:val="ITAnhangAufzhlung"/>
      <w:lvlText w:val=""/>
      <w:lvlJc w:val="left"/>
      <w:pPr>
        <w:tabs>
          <w:tab w:val="num" w:pos="284"/>
        </w:tabs>
        <w:ind w:left="284" w:hanging="284"/>
      </w:pPr>
      <w:rPr>
        <w:rFonts w:ascii="Symbol" w:hAnsi="Symbol" w:hint="default"/>
      </w:rPr>
    </w:lvl>
    <w:lvl w:ilvl="1" w:tplc="7736CE50"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tentative="1">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84">
    <w:nsid w:val="7A5B455B"/>
    <w:multiLevelType w:val="hybridMultilevel"/>
    <w:tmpl w:val="D8ACD4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5">
    <w:nsid w:val="7F43744D"/>
    <w:multiLevelType w:val="multilevel"/>
    <w:tmpl w:val="F75884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7F831D83"/>
    <w:multiLevelType w:val="multilevel"/>
    <w:tmpl w:val="EBC6C830"/>
    <w:name w:val="DR_List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647"/>
        </w:tabs>
        <w:ind w:left="0" w:firstLine="567"/>
      </w:pPr>
      <w:rPr>
        <w:rFonts w:hint="default"/>
      </w:rPr>
    </w:lvl>
    <w:lvl w:ilvl="3">
      <w:start w:val="1"/>
      <w:numFmt w:val="decimal"/>
      <w:lvlText w:val="%1.%2.%3.%4."/>
      <w:lvlJc w:val="left"/>
      <w:pPr>
        <w:tabs>
          <w:tab w:val="num" w:pos="2356"/>
        </w:tabs>
        <w:ind w:left="0" w:firstLine="1276"/>
      </w:pPr>
      <w:rPr>
        <w:rFonts w:hint="default"/>
      </w:rPr>
    </w:lvl>
    <w:lvl w:ilvl="4">
      <w:start w:val="1"/>
      <w:numFmt w:val="lowerLetter"/>
      <w:lvlText w:val="%1.%2.%3.%4.%5)"/>
      <w:lvlJc w:val="left"/>
      <w:pPr>
        <w:tabs>
          <w:tab w:val="num" w:pos="2716"/>
        </w:tabs>
        <w:ind w:left="0" w:firstLine="1276"/>
      </w:pPr>
      <w:rPr>
        <w:rFonts w:hint="default"/>
      </w:rPr>
    </w:lvl>
    <w:lvl w:ilvl="5">
      <w:start w:val="1"/>
      <w:numFmt w:val="decimal"/>
      <w:lvlText w:val="%1.%2.%3.%4.%5.%6."/>
      <w:lvlJc w:val="left"/>
      <w:pPr>
        <w:tabs>
          <w:tab w:val="num" w:pos="3600"/>
        </w:tabs>
        <w:ind w:left="2376" w:hanging="936"/>
      </w:pPr>
      <w:rPr>
        <w:rFonts w:hint="default"/>
      </w:rPr>
    </w:lvl>
    <w:lvl w:ilvl="6">
      <w:start w:val="1"/>
      <w:numFmt w:val="decimal"/>
      <w:lvlText w:val="%1.%2.%3.%4.%5.%6.%7."/>
      <w:lvlJc w:val="left"/>
      <w:pPr>
        <w:tabs>
          <w:tab w:val="num" w:pos="4320"/>
        </w:tabs>
        <w:ind w:left="2880" w:hanging="1080"/>
      </w:pPr>
      <w:rPr>
        <w:rFonts w:hint="default"/>
      </w:rPr>
    </w:lvl>
    <w:lvl w:ilvl="7">
      <w:start w:val="1"/>
      <w:numFmt w:val="decimal"/>
      <w:lvlText w:val="%1.%2.%3.%4.%5.%6.%7.%8."/>
      <w:lvlJc w:val="left"/>
      <w:pPr>
        <w:tabs>
          <w:tab w:val="num" w:pos="5040"/>
        </w:tabs>
        <w:ind w:left="3384" w:hanging="1224"/>
      </w:pPr>
      <w:rPr>
        <w:rFonts w:hint="default"/>
      </w:rPr>
    </w:lvl>
    <w:lvl w:ilvl="8">
      <w:start w:val="1"/>
      <w:numFmt w:val="decimal"/>
      <w:lvlText w:val="%1.%2.%3.%4.%5.%6.%7.%8.%9."/>
      <w:lvlJc w:val="left"/>
      <w:pPr>
        <w:tabs>
          <w:tab w:val="num" w:pos="5760"/>
        </w:tabs>
        <w:ind w:left="3960" w:hanging="1440"/>
      </w:pPr>
      <w:rPr>
        <w:rFonts w:hint="default"/>
      </w:rPr>
    </w:lvl>
  </w:abstractNum>
  <w:num w:numId="1">
    <w:abstractNumId w:val="9"/>
  </w:num>
  <w:num w:numId="2">
    <w:abstractNumId w:val="70"/>
  </w:num>
  <w:num w:numId="3">
    <w:abstractNumId w:val="41"/>
  </w:num>
  <w:num w:numId="4">
    <w:abstractNumId w:val="83"/>
  </w:num>
  <w:num w:numId="5">
    <w:abstractNumId w:val="55"/>
  </w:num>
  <w:num w:numId="6">
    <w:abstractNumId w:val="54"/>
  </w:num>
  <w:num w:numId="7">
    <w:abstractNumId w:val="79"/>
  </w:num>
  <w:num w:numId="8">
    <w:abstractNumId w:val="79"/>
  </w:num>
  <w:num w:numId="9">
    <w:abstractNumId w:val="24"/>
  </w:num>
  <w:num w:numId="10">
    <w:abstractNumId w:val="76"/>
  </w:num>
  <w:num w:numId="11">
    <w:abstractNumId w:val="77"/>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2"/>
  </w:num>
  <w:num w:numId="14">
    <w:abstractNumId w:val="79"/>
    <w:lvlOverride w:ilvl="0">
      <w:startOverride w:val="5"/>
    </w:lvlOverride>
    <w:lvlOverride w:ilvl="1">
      <w:startOverride w:val="2"/>
    </w:lvlOverride>
  </w:num>
  <w:num w:numId="15">
    <w:abstractNumId w:val="49"/>
  </w:num>
  <w:num w:numId="16">
    <w:abstractNumId w:val="36"/>
  </w:num>
  <w:num w:numId="17">
    <w:abstractNumId w:val="16"/>
  </w:num>
  <w:num w:numId="18">
    <w:abstractNumId w:val="37"/>
  </w:num>
  <w:num w:numId="19">
    <w:abstractNumId w:val="25"/>
  </w:num>
  <w:num w:numId="20">
    <w:abstractNumId w:val="51"/>
  </w:num>
  <w:num w:numId="21">
    <w:abstractNumId w:val="44"/>
  </w:num>
  <w:num w:numId="22">
    <w:abstractNumId w:val="59"/>
  </w:num>
  <w:num w:numId="23">
    <w:abstractNumId w:val="82"/>
  </w:num>
  <w:num w:numId="24">
    <w:abstractNumId w:val="60"/>
  </w:num>
  <w:num w:numId="25">
    <w:abstractNumId w:val="22"/>
  </w:num>
  <w:num w:numId="26">
    <w:abstractNumId w:val="32"/>
  </w:num>
  <w:num w:numId="27">
    <w:abstractNumId w:val="27"/>
  </w:num>
  <w:num w:numId="28">
    <w:abstractNumId w:val="64"/>
  </w:num>
  <w:num w:numId="29">
    <w:abstractNumId w:val="45"/>
  </w:num>
  <w:num w:numId="30">
    <w:abstractNumId w:val="71"/>
  </w:num>
  <w:num w:numId="31">
    <w:abstractNumId w:val="15"/>
  </w:num>
  <w:num w:numId="32">
    <w:abstractNumId w:val="63"/>
  </w:num>
  <w:num w:numId="33">
    <w:abstractNumId w:val="28"/>
  </w:num>
  <w:num w:numId="34">
    <w:abstractNumId w:val="21"/>
  </w:num>
  <w:num w:numId="35">
    <w:abstractNumId w:val="46"/>
  </w:num>
  <w:num w:numId="36">
    <w:abstractNumId w:val="66"/>
  </w:num>
  <w:num w:numId="37">
    <w:abstractNumId w:val="29"/>
  </w:num>
  <w:num w:numId="38">
    <w:abstractNumId w:val="19"/>
  </w:num>
  <w:num w:numId="39">
    <w:abstractNumId w:val="72"/>
  </w:num>
  <w:num w:numId="40">
    <w:abstractNumId w:val="12"/>
  </w:num>
  <w:num w:numId="41">
    <w:abstractNumId w:val="22"/>
  </w:num>
  <w:num w:numId="42">
    <w:abstractNumId w:val="74"/>
  </w:num>
  <w:num w:numId="43">
    <w:abstractNumId w:val="48"/>
  </w:num>
  <w:num w:numId="44">
    <w:abstractNumId w:val="67"/>
  </w:num>
  <w:num w:numId="45">
    <w:abstractNumId w:val="75"/>
  </w:num>
  <w:num w:numId="46">
    <w:abstractNumId w:val="26"/>
  </w:num>
  <w:num w:numId="47">
    <w:abstractNumId w:val="30"/>
  </w:num>
  <w:num w:numId="48">
    <w:abstractNumId w:val="65"/>
  </w:num>
  <w:num w:numId="49">
    <w:abstractNumId w:val="20"/>
  </w:num>
  <w:num w:numId="50">
    <w:abstractNumId w:val="34"/>
  </w:num>
  <w:num w:numId="51">
    <w:abstractNumId w:val="80"/>
  </w:num>
  <w:num w:numId="52">
    <w:abstractNumId w:val="52"/>
  </w:num>
  <w:num w:numId="53">
    <w:abstractNumId w:val="79"/>
  </w:num>
  <w:num w:numId="54">
    <w:abstractNumId w:val="38"/>
  </w:num>
  <w:num w:numId="55">
    <w:abstractNumId w:val="68"/>
  </w:num>
  <w:num w:numId="56">
    <w:abstractNumId w:val="81"/>
  </w:num>
  <w:num w:numId="57">
    <w:abstractNumId w:val="42"/>
  </w:num>
  <w:num w:numId="58">
    <w:abstractNumId w:val="53"/>
  </w:num>
  <w:num w:numId="59">
    <w:abstractNumId w:val="31"/>
  </w:num>
  <w:num w:numId="60">
    <w:abstractNumId w:val="50"/>
  </w:num>
  <w:num w:numId="61">
    <w:abstractNumId w:val="40"/>
  </w:num>
  <w:num w:numId="62">
    <w:abstractNumId w:val="14"/>
  </w:num>
  <w:num w:numId="63">
    <w:abstractNumId w:val="18"/>
  </w:num>
  <w:num w:numId="64">
    <w:abstractNumId w:val="43"/>
  </w:num>
  <w:num w:numId="65">
    <w:abstractNumId w:val="56"/>
  </w:num>
  <w:num w:numId="66">
    <w:abstractNumId w:val="69"/>
  </w:num>
  <w:num w:numId="67">
    <w:abstractNumId w:val="78"/>
  </w:num>
  <w:num w:numId="68">
    <w:abstractNumId w:val="7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79"/>
    <w:lvlOverride w:ilvl="0">
      <w:startOverride w:val="1"/>
    </w:lvlOverride>
    <w:lvlOverride w:ilvl="1">
      <w:startOverride w:val="10"/>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7"/>
  </w:num>
  <w:num w:numId="71">
    <w:abstractNumId w:val="57"/>
  </w:num>
  <w:num w:numId="72">
    <w:abstractNumId w:val="11"/>
  </w:num>
  <w:num w:numId="73">
    <w:abstractNumId w:val="85"/>
  </w:num>
  <w:num w:numId="74">
    <w:abstractNumId w:val="35"/>
  </w:num>
  <w:num w:numId="75">
    <w:abstractNumId w:val="47"/>
  </w:num>
  <w:num w:numId="76">
    <w:abstractNumId w:val="10"/>
  </w:num>
  <w:num w:numId="77">
    <w:abstractNumId w:val="23"/>
  </w:num>
  <w:num w:numId="78">
    <w:abstractNumId w:val="17"/>
  </w:num>
  <w:num w:numId="79">
    <w:abstractNumId w:val="84"/>
  </w:num>
  <w:num w:numId="80">
    <w:abstractNumId w:val="4"/>
  </w:num>
  <w:num w:numId="81">
    <w:abstractNumId w:val="3"/>
  </w:num>
  <w:num w:numId="82">
    <w:abstractNumId w:val="2"/>
  </w:num>
  <w:num w:numId="83">
    <w:abstractNumId w:val="1"/>
  </w:num>
  <w:num w:numId="84">
    <w:abstractNumId w:val="0"/>
  </w:num>
  <w:num w:numId="85">
    <w:abstractNumId w:val="5"/>
  </w:num>
  <w:num w:numId="86">
    <w:abstractNumId w:val="7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3"/>
  </w:num>
  <w:num w:numId="88">
    <w:abstractNumId w:val="13"/>
  </w:num>
  <w:num w:numId="89">
    <w:abstractNumId w:val="79"/>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7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33"/>
  </w:num>
  <w:num w:numId="92">
    <w:abstractNumId w:val="58"/>
  </w:num>
  <w:num w:numId="93">
    <w:abstractNumId w:val="39"/>
  </w:num>
  <w:num w:numId="94">
    <w:abstractNumId w:val="8"/>
  </w:num>
  <w:num w:numId="95">
    <w:abstractNumId w:val="73"/>
  </w:num>
  <w:num w:numId="96">
    <w:abstractNumId w:val="61"/>
  </w:num>
  <w:numIdMacAtCleanup w:val="9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E GOFF Soizic (ENGIE Energie Services)">
    <w15:presenceInfo w15:providerId="AD" w15:userId="S::ed1205@engie.com::3a8c0845-3158-4e28-babb-f15ab84a0998"/>
  </w15:person>
  <w15:person w15:author="LEGRAND Frederic (ENGIE SA)">
    <w15:presenceInfo w15:providerId="AD" w15:userId="S::AE1190@engie.com::f0f3fc00-8c70-4d0e-868d-5d4522e1adf8"/>
  </w15:person>
  <w15:person w15:author="LHOTE Olivier (ENGIE SA)">
    <w15:presenceInfo w15:providerId="AD" w15:userId="S::db1055@engie.com::7ce90b29-2824-475e-8337-3041526aac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9"/>
  <w:proofState w:spelling="clean" w:grammar="clean"/>
  <w:stylePaneFormatFilter w:val="9725" w:allStyles="1"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1"/>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74BD"/>
    <w:rsid w:val="00000147"/>
    <w:rsid w:val="00000729"/>
    <w:rsid w:val="00000BE4"/>
    <w:rsid w:val="000013BE"/>
    <w:rsid w:val="00002190"/>
    <w:rsid w:val="0000251A"/>
    <w:rsid w:val="00002605"/>
    <w:rsid w:val="000027D5"/>
    <w:rsid w:val="000047ED"/>
    <w:rsid w:val="00004E87"/>
    <w:rsid w:val="00005996"/>
    <w:rsid w:val="00005FF1"/>
    <w:rsid w:val="00006545"/>
    <w:rsid w:val="00006AC2"/>
    <w:rsid w:val="00006D60"/>
    <w:rsid w:val="00007C7F"/>
    <w:rsid w:val="00010971"/>
    <w:rsid w:val="0001123E"/>
    <w:rsid w:val="000114B0"/>
    <w:rsid w:val="000115CA"/>
    <w:rsid w:val="000115DD"/>
    <w:rsid w:val="00012260"/>
    <w:rsid w:val="00013736"/>
    <w:rsid w:val="000138C2"/>
    <w:rsid w:val="0001410B"/>
    <w:rsid w:val="00014398"/>
    <w:rsid w:val="00014511"/>
    <w:rsid w:val="0001486A"/>
    <w:rsid w:val="00015668"/>
    <w:rsid w:val="00015A10"/>
    <w:rsid w:val="000166AA"/>
    <w:rsid w:val="00017C12"/>
    <w:rsid w:val="0002058C"/>
    <w:rsid w:val="000206D9"/>
    <w:rsid w:val="000218CD"/>
    <w:rsid w:val="000223B2"/>
    <w:rsid w:val="000224DC"/>
    <w:rsid w:val="00022758"/>
    <w:rsid w:val="00022A11"/>
    <w:rsid w:val="0002317B"/>
    <w:rsid w:val="000231ED"/>
    <w:rsid w:val="0002331D"/>
    <w:rsid w:val="00023F6B"/>
    <w:rsid w:val="000246A4"/>
    <w:rsid w:val="00024DE3"/>
    <w:rsid w:val="000254B7"/>
    <w:rsid w:val="00025AFA"/>
    <w:rsid w:val="00025BF8"/>
    <w:rsid w:val="0002691A"/>
    <w:rsid w:val="00027723"/>
    <w:rsid w:val="0002778C"/>
    <w:rsid w:val="00027948"/>
    <w:rsid w:val="0003018A"/>
    <w:rsid w:val="0003062E"/>
    <w:rsid w:val="000315C5"/>
    <w:rsid w:val="000318B7"/>
    <w:rsid w:val="0003247D"/>
    <w:rsid w:val="0003253B"/>
    <w:rsid w:val="0003350E"/>
    <w:rsid w:val="0003382C"/>
    <w:rsid w:val="00033BBF"/>
    <w:rsid w:val="00033DCA"/>
    <w:rsid w:val="00033E1F"/>
    <w:rsid w:val="00035904"/>
    <w:rsid w:val="00035F6A"/>
    <w:rsid w:val="00036DFC"/>
    <w:rsid w:val="00036E79"/>
    <w:rsid w:val="00037257"/>
    <w:rsid w:val="000407F5"/>
    <w:rsid w:val="0004159C"/>
    <w:rsid w:val="000425E4"/>
    <w:rsid w:val="0004264E"/>
    <w:rsid w:val="00042F56"/>
    <w:rsid w:val="0004302E"/>
    <w:rsid w:val="0004432D"/>
    <w:rsid w:val="00044772"/>
    <w:rsid w:val="000459DD"/>
    <w:rsid w:val="00045BE9"/>
    <w:rsid w:val="00047B87"/>
    <w:rsid w:val="00047CB8"/>
    <w:rsid w:val="00050383"/>
    <w:rsid w:val="000508FD"/>
    <w:rsid w:val="0005112E"/>
    <w:rsid w:val="00051E42"/>
    <w:rsid w:val="00051F36"/>
    <w:rsid w:val="00052492"/>
    <w:rsid w:val="000526F1"/>
    <w:rsid w:val="00052D4D"/>
    <w:rsid w:val="000531B4"/>
    <w:rsid w:val="00054686"/>
    <w:rsid w:val="00054780"/>
    <w:rsid w:val="0005553C"/>
    <w:rsid w:val="000559FE"/>
    <w:rsid w:val="0005604A"/>
    <w:rsid w:val="00056720"/>
    <w:rsid w:val="0005725E"/>
    <w:rsid w:val="0005754B"/>
    <w:rsid w:val="000578E8"/>
    <w:rsid w:val="00057C48"/>
    <w:rsid w:val="00057DF1"/>
    <w:rsid w:val="00057FF8"/>
    <w:rsid w:val="000600B0"/>
    <w:rsid w:val="00060291"/>
    <w:rsid w:val="0006049C"/>
    <w:rsid w:val="00060E9F"/>
    <w:rsid w:val="0006115D"/>
    <w:rsid w:val="00064472"/>
    <w:rsid w:val="00064F73"/>
    <w:rsid w:val="000659D1"/>
    <w:rsid w:val="00065CA2"/>
    <w:rsid w:val="00065F93"/>
    <w:rsid w:val="000662CF"/>
    <w:rsid w:val="000665B3"/>
    <w:rsid w:val="000669CB"/>
    <w:rsid w:val="00066CA0"/>
    <w:rsid w:val="00067B23"/>
    <w:rsid w:val="00067D1F"/>
    <w:rsid w:val="0007013E"/>
    <w:rsid w:val="0007057E"/>
    <w:rsid w:val="00070B24"/>
    <w:rsid w:val="0007247B"/>
    <w:rsid w:val="0007283F"/>
    <w:rsid w:val="00072B94"/>
    <w:rsid w:val="00072C9C"/>
    <w:rsid w:val="00073196"/>
    <w:rsid w:val="000745A4"/>
    <w:rsid w:val="00074765"/>
    <w:rsid w:val="00074D96"/>
    <w:rsid w:val="00074E96"/>
    <w:rsid w:val="00075E40"/>
    <w:rsid w:val="000761F3"/>
    <w:rsid w:val="0007665B"/>
    <w:rsid w:val="00080203"/>
    <w:rsid w:val="0008054C"/>
    <w:rsid w:val="000814CE"/>
    <w:rsid w:val="00081AA7"/>
    <w:rsid w:val="00084026"/>
    <w:rsid w:val="000845F7"/>
    <w:rsid w:val="00085D30"/>
    <w:rsid w:val="0008633C"/>
    <w:rsid w:val="00086683"/>
    <w:rsid w:val="0008768C"/>
    <w:rsid w:val="00087BE2"/>
    <w:rsid w:val="00087DF7"/>
    <w:rsid w:val="00090004"/>
    <w:rsid w:val="000903E7"/>
    <w:rsid w:val="000912ED"/>
    <w:rsid w:val="0009195F"/>
    <w:rsid w:val="00091C82"/>
    <w:rsid w:val="00092069"/>
    <w:rsid w:val="00092204"/>
    <w:rsid w:val="000927D8"/>
    <w:rsid w:val="0009391F"/>
    <w:rsid w:val="00093BFF"/>
    <w:rsid w:val="00094549"/>
    <w:rsid w:val="000946FA"/>
    <w:rsid w:val="00094C80"/>
    <w:rsid w:val="000951FF"/>
    <w:rsid w:val="000956E9"/>
    <w:rsid w:val="00095CCC"/>
    <w:rsid w:val="00096270"/>
    <w:rsid w:val="0009685B"/>
    <w:rsid w:val="0009729F"/>
    <w:rsid w:val="000A0234"/>
    <w:rsid w:val="000A053C"/>
    <w:rsid w:val="000A0F31"/>
    <w:rsid w:val="000A1307"/>
    <w:rsid w:val="000A14EE"/>
    <w:rsid w:val="000A15E8"/>
    <w:rsid w:val="000A2187"/>
    <w:rsid w:val="000A2328"/>
    <w:rsid w:val="000A235B"/>
    <w:rsid w:val="000A36B3"/>
    <w:rsid w:val="000A3B39"/>
    <w:rsid w:val="000A4FEC"/>
    <w:rsid w:val="000A5D26"/>
    <w:rsid w:val="000A6166"/>
    <w:rsid w:val="000A6AC3"/>
    <w:rsid w:val="000A6CCB"/>
    <w:rsid w:val="000A6CED"/>
    <w:rsid w:val="000A70C8"/>
    <w:rsid w:val="000A7F9D"/>
    <w:rsid w:val="000B0279"/>
    <w:rsid w:val="000B029E"/>
    <w:rsid w:val="000B20AC"/>
    <w:rsid w:val="000B22F4"/>
    <w:rsid w:val="000B2F4B"/>
    <w:rsid w:val="000B30BE"/>
    <w:rsid w:val="000B4654"/>
    <w:rsid w:val="000B4AB5"/>
    <w:rsid w:val="000B6262"/>
    <w:rsid w:val="000B68BF"/>
    <w:rsid w:val="000B776D"/>
    <w:rsid w:val="000B79D4"/>
    <w:rsid w:val="000B7EC1"/>
    <w:rsid w:val="000C0A31"/>
    <w:rsid w:val="000C1222"/>
    <w:rsid w:val="000C125C"/>
    <w:rsid w:val="000C1474"/>
    <w:rsid w:val="000C1A17"/>
    <w:rsid w:val="000C1A23"/>
    <w:rsid w:val="000C26B3"/>
    <w:rsid w:val="000C2708"/>
    <w:rsid w:val="000C3228"/>
    <w:rsid w:val="000C4BA1"/>
    <w:rsid w:val="000C500C"/>
    <w:rsid w:val="000C5122"/>
    <w:rsid w:val="000C5B7F"/>
    <w:rsid w:val="000C60E1"/>
    <w:rsid w:val="000C6540"/>
    <w:rsid w:val="000C73D0"/>
    <w:rsid w:val="000C74C2"/>
    <w:rsid w:val="000D0250"/>
    <w:rsid w:val="000D078B"/>
    <w:rsid w:val="000D1B19"/>
    <w:rsid w:val="000D1EED"/>
    <w:rsid w:val="000D2DC3"/>
    <w:rsid w:val="000D2E0B"/>
    <w:rsid w:val="000D3006"/>
    <w:rsid w:val="000D33CF"/>
    <w:rsid w:val="000D35D5"/>
    <w:rsid w:val="000D3E0B"/>
    <w:rsid w:val="000D45E0"/>
    <w:rsid w:val="000D4636"/>
    <w:rsid w:val="000D4B69"/>
    <w:rsid w:val="000D50E4"/>
    <w:rsid w:val="000D5A86"/>
    <w:rsid w:val="000D6920"/>
    <w:rsid w:val="000D7895"/>
    <w:rsid w:val="000D7AB3"/>
    <w:rsid w:val="000D7EBE"/>
    <w:rsid w:val="000D7F8E"/>
    <w:rsid w:val="000E0392"/>
    <w:rsid w:val="000E04F3"/>
    <w:rsid w:val="000E075C"/>
    <w:rsid w:val="000E1194"/>
    <w:rsid w:val="000E194F"/>
    <w:rsid w:val="000E1D78"/>
    <w:rsid w:val="000E2A41"/>
    <w:rsid w:val="000E3485"/>
    <w:rsid w:val="000E3F3B"/>
    <w:rsid w:val="000E408C"/>
    <w:rsid w:val="000E58A8"/>
    <w:rsid w:val="000E60B3"/>
    <w:rsid w:val="000E629C"/>
    <w:rsid w:val="000E7904"/>
    <w:rsid w:val="000F03BE"/>
    <w:rsid w:val="000F1173"/>
    <w:rsid w:val="000F1B2C"/>
    <w:rsid w:val="000F2299"/>
    <w:rsid w:val="000F2615"/>
    <w:rsid w:val="000F2C9C"/>
    <w:rsid w:val="000F3C23"/>
    <w:rsid w:val="000F4493"/>
    <w:rsid w:val="000F4B24"/>
    <w:rsid w:val="000F5740"/>
    <w:rsid w:val="000F5EA7"/>
    <w:rsid w:val="000F5F26"/>
    <w:rsid w:val="000F7204"/>
    <w:rsid w:val="000F72DB"/>
    <w:rsid w:val="000F76FD"/>
    <w:rsid w:val="000F7F11"/>
    <w:rsid w:val="000F7FAB"/>
    <w:rsid w:val="001014A2"/>
    <w:rsid w:val="0010242C"/>
    <w:rsid w:val="00102968"/>
    <w:rsid w:val="0010305C"/>
    <w:rsid w:val="00103376"/>
    <w:rsid w:val="001033BC"/>
    <w:rsid w:val="00103ADF"/>
    <w:rsid w:val="0010464B"/>
    <w:rsid w:val="00105954"/>
    <w:rsid w:val="00105E7B"/>
    <w:rsid w:val="00106D20"/>
    <w:rsid w:val="00107810"/>
    <w:rsid w:val="001078BA"/>
    <w:rsid w:val="00107BB1"/>
    <w:rsid w:val="00107CCD"/>
    <w:rsid w:val="001102A5"/>
    <w:rsid w:val="0011093F"/>
    <w:rsid w:val="00110A83"/>
    <w:rsid w:val="00111233"/>
    <w:rsid w:val="001120C6"/>
    <w:rsid w:val="001128EC"/>
    <w:rsid w:val="00112CBA"/>
    <w:rsid w:val="001139C5"/>
    <w:rsid w:val="00113E21"/>
    <w:rsid w:val="00114104"/>
    <w:rsid w:val="0011445F"/>
    <w:rsid w:val="001145E6"/>
    <w:rsid w:val="00115344"/>
    <w:rsid w:val="0011586C"/>
    <w:rsid w:val="0011626E"/>
    <w:rsid w:val="00116611"/>
    <w:rsid w:val="00116854"/>
    <w:rsid w:val="00116E02"/>
    <w:rsid w:val="00116F1D"/>
    <w:rsid w:val="001178A1"/>
    <w:rsid w:val="00117CCB"/>
    <w:rsid w:val="00121363"/>
    <w:rsid w:val="00121DEA"/>
    <w:rsid w:val="00122AB4"/>
    <w:rsid w:val="001230A6"/>
    <w:rsid w:val="00123451"/>
    <w:rsid w:val="001239F2"/>
    <w:rsid w:val="001242E7"/>
    <w:rsid w:val="00124423"/>
    <w:rsid w:val="0012483C"/>
    <w:rsid w:val="00124C96"/>
    <w:rsid w:val="00125376"/>
    <w:rsid w:val="00125D9A"/>
    <w:rsid w:val="00125ED3"/>
    <w:rsid w:val="00125FF0"/>
    <w:rsid w:val="001267BE"/>
    <w:rsid w:val="00126CEC"/>
    <w:rsid w:val="00126E8B"/>
    <w:rsid w:val="00127624"/>
    <w:rsid w:val="001276B6"/>
    <w:rsid w:val="00127A71"/>
    <w:rsid w:val="0013034D"/>
    <w:rsid w:val="00130CA2"/>
    <w:rsid w:val="00130CDD"/>
    <w:rsid w:val="001320C3"/>
    <w:rsid w:val="001328F9"/>
    <w:rsid w:val="001338BB"/>
    <w:rsid w:val="00133E42"/>
    <w:rsid w:val="00134F77"/>
    <w:rsid w:val="0013553D"/>
    <w:rsid w:val="001355E6"/>
    <w:rsid w:val="0013651E"/>
    <w:rsid w:val="00136B41"/>
    <w:rsid w:val="00137A36"/>
    <w:rsid w:val="00137DA9"/>
    <w:rsid w:val="00140103"/>
    <w:rsid w:val="00140D25"/>
    <w:rsid w:val="00140DAD"/>
    <w:rsid w:val="00142037"/>
    <w:rsid w:val="00143638"/>
    <w:rsid w:val="001448E8"/>
    <w:rsid w:val="00145255"/>
    <w:rsid w:val="001467A5"/>
    <w:rsid w:val="001467EC"/>
    <w:rsid w:val="00146A5F"/>
    <w:rsid w:val="0014796C"/>
    <w:rsid w:val="001479CB"/>
    <w:rsid w:val="001505C8"/>
    <w:rsid w:val="0015096A"/>
    <w:rsid w:val="00150A3A"/>
    <w:rsid w:val="00151FF6"/>
    <w:rsid w:val="0015233C"/>
    <w:rsid w:val="00152DA2"/>
    <w:rsid w:val="00152F01"/>
    <w:rsid w:val="00153B88"/>
    <w:rsid w:val="00153BE4"/>
    <w:rsid w:val="00154A8B"/>
    <w:rsid w:val="00156281"/>
    <w:rsid w:val="0015639D"/>
    <w:rsid w:val="001563DE"/>
    <w:rsid w:val="00156670"/>
    <w:rsid w:val="0015670F"/>
    <w:rsid w:val="0015776A"/>
    <w:rsid w:val="00157B62"/>
    <w:rsid w:val="00157F83"/>
    <w:rsid w:val="00160BF9"/>
    <w:rsid w:val="00160C9B"/>
    <w:rsid w:val="00161A48"/>
    <w:rsid w:val="001623F4"/>
    <w:rsid w:val="00162891"/>
    <w:rsid w:val="00163AE4"/>
    <w:rsid w:val="001650B5"/>
    <w:rsid w:val="00165159"/>
    <w:rsid w:val="00166146"/>
    <w:rsid w:val="00166630"/>
    <w:rsid w:val="00166782"/>
    <w:rsid w:val="00166ACC"/>
    <w:rsid w:val="00166C44"/>
    <w:rsid w:val="00167391"/>
    <w:rsid w:val="001673EF"/>
    <w:rsid w:val="001675E6"/>
    <w:rsid w:val="00167BAB"/>
    <w:rsid w:val="00170187"/>
    <w:rsid w:val="001702B7"/>
    <w:rsid w:val="00170B48"/>
    <w:rsid w:val="001711C2"/>
    <w:rsid w:val="00171F04"/>
    <w:rsid w:val="00174B56"/>
    <w:rsid w:val="001751C2"/>
    <w:rsid w:val="00175229"/>
    <w:rsid w:val="001759A0"/>
    <w:rsid w:val="0017607E"/>
    <w:rsid w:val="00176656"/>
    <w:rsid w:val="00176C28"/>
    <w:rsid w:val="00181E9B"/>
    <w:rsid w:val="001820DC"/>
    <w:rsid w:val="001821DF"/>
    <w:rsid w:val="0018229A"/>
    <w:rsid w:val="00182A81"/>
    <w:rsid w:val="00182ED9"/>
    <w:rsid w:val="00183211"/>
    <w:rsid w:val="00183AE8"/>
    <w:rsid w:val="00183C11"/>
    <w:rsid w:val="00183CA9"/>
    <w:rsid w:val="00184282"/>
    <w:rsid w:val="0018514B"/>
    <w:rsid w:val="0018588C"/>
    <w:rsid w:val="00185936"/>
    <w:rsid w:val="00186468"/>
    <w:rsid w:val="00186A7D"/>
    <w:rsid w:val="00186CA0"/>
    <w:rsid w:val="00187264"/>
    <w:rsid w:val="00187542"/>
    <w:rsid w:val="00187719"/>
    <w:rsid w:val="0019060E"/>
    <w:rsid w:val="00191965"/>
    <w:rsid w:val="0019197F"/>
    <w:rsid w:val="00192D63"/>
    <w:rsid w:val="00194495"/>
    <w:rsid w:val="0019568A"/>
    <w:rsid w:val="00196D52"/>
    <w:rsid w:val="00196EDB"/>
    <w:rsid w:val="00197B60"/>
    <w:rsid w:val="00197E8A"/>
    <w:rsid w:val="001A073B"/>
    <w:rsid w:val="001A091D"/>
    <w:rsid w:val="001A09E7"/>
    <w:rsid w:val="001A1F75"/>
    <w:rsid w:val="001A2082"/>
    <w:rsid w:val="001A237E"/>
    <w:rsid w:val="001A2B13"/>
    <w:rsid w:val="001A340F"/>
    <w:rsid w:val="001A39B6"/>
    <w:rsid w:val="001A41C9"/>
    <w:rsid w:val="001A498A"/>
    <w:rsid w:val="001A4F01"/>
    <w:rsid w:val="001A4FD1"/>
    <w:rsid w:val="001A5002"/>
    <w:rsid w:val="001A50E6"/>
    <w:rsid w:val="001A54D4"/>
    <w:rsid w:val="001A59A6"/>
    <w:rsid w:val="001A5B0A"/>
    <w:rsid w:val="001A684E"/>
    <w:rsid w:val="001A6BE8"/>
    <w:rsid w:val="001A6DFE"/>
    <w:rsid w:val="001A79CD"/>
    <w:rsid w:val="001B05AA"/>
    <w:rsid w:val="001B1107"/>
    <w:rsid w:val="001B1CCF"/>
    <w:rsid w:val="001B213F"/>
    <w:rsid w:val="001B2346"/>
    <w:rsid w:val="001B259D"/>
    <w:rsid w:val="001B2EA8"/>
    <w:rsid w:val="001B3541"/>
    <w:rsid w:val="001B397E"/>
    <w:rsid w:val="001B417B"/>
    <w:rsid w:val="001B4400"/>
    <w:rsid w:val="001B4871"/>
    <w:rsid w:val="001B6126"/>
    <w:rsid w:val="001B66A3"/>
    <w:rsid w:val="001B6EC2"/>
    <w:rsid w:val="001B7641"/>
    <w:rsid w:val="001B7D31"/>
    <w:rsid w:val="001C10A6"/>
    <w:rsid w:val="001C120C"/>
    <w:rsid w:val="001C13DA"/>
    <w:rsid w:val="001C290D"/>
    <w:rsid w:val="001C590F"/>
    <w:rsid w:val="001C6E47"/>
    <w:rsid w:val="001C7664"/>
    <w:rsid w:val="001C8894"/>
    <w:rsid w:val="001D0128"/>
    <w:rsid w:val="001D0395"/>
    <w:rsid w:val="001D0C1B"/>
    <w:rsid w:val="001D0F95"/>
    <w:rsid w:val="001D136C"/>
    <w:rsid w:val="001D181D"/>
    <w:rsid w:val="001D2CF7"/>
    <w:rsid w:val="001D3363"/>
    <w:rsid w:val="001D4449"/>
    <w:rsid w:val="001D4D80"/>
    <w:rsid w:val="001D4F88"/>
    <w:rsid w:val="001D5478"/>
    <w:rsid w:val="001D5583"/>
    <w:rsid w:val="001D6A19"/>
    <w:rsid w:val="001D6B7C"/>
    <w:rsid w:val="001D6C7B"/>
    <w:rsid w:val="001D6D92"/>
    <w:rsid w:val="001D7C2F"/>
    <w:rsid w:val="001E0658"/>
    <w:rsid w:val="001E0A06"/>
    <w:rsid w:val="001E0B4A"/>
    <w:rsid w:val="001E12CF"/>
    <w:rsid w:val="001E144B"/>
    <w:rsid w:val="001E1DFF"/>
    <w:rsid w:val="001E21DB"/>
    <w:rsid w:val="001E2EF5"/>
    <w:rsid w:val="001E3208"/>
    <w:rsid w:val="001E3277"/>
    <w:rsid w:val="001E35EA"/>
    <w:rsid w:val="001E385E"/>
    <w:rsid w:val="001E4154"/>
    <w:rsid w:val="001E4680"/>
    <w:rsid w:val="001E48A7"/>
    <w:rsid w:val="001E4ED9"/>
    <w:rsid w:val="001E58BE"/>
    <w:rsid w:val="001E6C73"/>
    <w:rsid w:val="001E6FFC"/>
    <w:rsid w:val="001E7A7F"/>
    <w:rsid w:val="001E7B05"/>
    <w:rsid w:val="001F00B4"/>
    <w:rsid w:val="001F0399"/>
    <w:rsid w:val="001F13FC"/>
    <w:rsid w:val="001F148A"/>
    <w:rsid w:val="001F17B9"/>
    <w:rsid w:val="001F1F81"/>
    <w:rsid w:val="001F2119"/>
    <w:rsid w:val="001F22B9"/>
    <w:rsid w:val="001F25D9"/>
    <w:rsid w:val="001F2F69"/>
    <w:rsid w:val="001F3783"/>
    <w:rsid w:val="001F3A14"/>
    <w:rsid w:val="001F3F78"/>
    <w:rsid w:val="001F4898"/>
    <w:rsid w:val="001F4C2C"/>
    <w:rsid w:val="001F526A"/>
    <w:rsid w:val="001F57FA"/>
    <w:rsid w:val="001F598A"/>
    <w:rsid w:val="001F5A18"/>
    <w:rsid w:val="001F5AF5"/>
    <w:rsid w:val="001F5FEF"/>
    <w:rsid w:val="001F6901"/>
    <w:rsid w:val="001F720E"/>
    <w:rsid w:val="001F7237"/>
    <w:rsid w:val="001F774C"/>
    <w:rsid w:val="001F774E"/>
    <w:rsid w:val="001F776F"/>
    <w:rsid w:val="001F7B1D"/>
    <w:rsid w:val="0020021D"/>
    <w:rsid w:val="0020086C"/>
    <w:rsid w:val="00200A9E"/>
    <w:rsid w:val="00200B22"/>
    <w:rsid w:val="00200D35"/>
    <w:rsid w:val="002011B6"/>
    <w:rsid w:val="002014FB"/>
    <w:rsid w:val="00201652"/>
    <w:rsid w:val="00201850"/>
    <w:rsid w:val="00201DB0"/>
    <w:rsid w:val="00202868"/>
    <w:rsid w:val="00202961"/>
    <w:rsid w:val="002029F4"/>
    <w:rsid w:val="00202B9B"/>
    <w:rsid w:val="00204158"/>
    <w:rsid w:val="00204183"/>
    <w:rsid w:val="00204387"/>
    <w:rsid w:val="00205201"/>
    <w:rsid w:val="00205444"/>
    <w:rsid w:val="002059DB"/>
    <w:rsid w:val="002059FD"/>
    <w:rsid w:val="0020617F"/>
    <w:rsid w:val="002063BF"/>
    <w:rsid w:val="00206714"/>
    <w:rsid w:val="00210200"/>
    <w:rsid w:val="00210473"/>
    <w:rsid w:val="0021183C"/>
    <w:rsid w:val="00211A1A"/>
    <w:rsid w:val="00211EE7"/>
    <w:rsid w:val="00211F9E"/>
    <w:rsid w:val="00212301"/>
    <w:rsid w:val="0021231E"/>
    <w:rsid w:val="00212BED"/>
    <w:rsid w:val="00213033"/>
    <w:rsid w:val="002145BA"/>
    <w:rsid w:val="00214B73"/>
    <w:rsid w:val="0021523B"/>
    <w:rsid w:val="00216938"/>
    <w:rsid w:val="00216BED"/>
    <w:rsid w:val="00217B56"/>
    <w:rsid w:val="00220061"/>
    <w:rsid w:val="00220184"/>
    <w:rsid w:val="002209AD"/>
    <w:rsid w:val="00220BBB"/>
    <w:rsid w:val="00221285"/>
    <w:rsid w:val="00221FDF"/>
    <w:rsid w:val="002222D9"/>
    <w:rsid w:val="002222EB"/>
    <w:rsid w:val="00222481"/>
    <w:rsid w:val="00224E44"/>
    <w:rsid w:val="0022504A"/>
    <w:rsid w:val="0022538A"/>
    <w:rsid w:val="002255D5"/>
    <w:rsid w:val="0022595A"/>
    <w:rsid w:val="00226007"/>
    <w:rsid w:val="00227136"/>
    <w:rsid w:val="00227344"/>
    <w:rsid w:val="00227F34"/>
    <w:rsid w:val="002308A2"/>
    <w:rsid w:val="00230F59"/>
    <w:rsid w:val="0023189A"/>
    <w:rsid w:val="002346C0"/>
    <w:rsid w:val="00235C67"/>
    <w:rsid w:val="0023680F"/>
    <w:rsid w:val="002410AD"/>
    <w:rsid w:val="0024167E"/>
    <w:rsid w:val="00241B68"/>
    <w:rsid w:val="002421F9"/>
    <w:rsid w:val="00242B25"/>
    <w:rsid w:val="00243030"/>
    <w:rsid w:val="002434C6"/>
    <w:rsid w:val="00243E81"/>
    <w:rsid w:val="00244F14"/>
    <w:rsid w:val="0024552C"/>
    <w:rsid w:val="002462D2"/>
    <w:rsid w:val="00247B6B"/>
    <w:rsid w:val="00247C6D"/>
    <w:rsid w:val="002501DA"/>
    <w:rsid w:val="00250BA8"/>
    <w:rsid w:val="00252FEE"/>
    <w:rsid w:val="00253375"/>
    <w:rsid w:val="00253A09"/>
    <w:rsid w:val="002557A9"/>
    <w:rsid w:val="00255A0D"/>
    <w:rsid w:val="0025668E"/>
    <w:rsid w:val="0025715E"/>
    <w:rsid w:val="00257980"/>
    <w:rsid w:val="00257C91"/>
    <w:rsid w:val="00260757"/>
    <w:rsid w:val="002609CA"/>
    <w:rsid w:val="00260D41"/>
    <w:rsid w:val="00260F61"/>
    <w:rsid w:val="00261154"/>
    <w:rsid w:val="00261B0C"/>
    <w:rsid w:val="00261FD5"/>
    <w:rsid w:val="00262A3B"/>
    <w:rsid w:val="00263CB0"/>
    <w:rsid w:val="00263E16"/>
    <w:rsid w:val="00264A67"/>
    <w:rsid w:val="002652BF"/>
    <w:rsid w:val="002655B4"/>
    <w:rsid w:val="00266C6C"/>
    <w:rsid w:val="00266E86"/>
    <w:rsid w:val="00267199"/>
    <w:rsid w:val="00267287"/>
    <w:rsid w:val="002673B5"/>
    <w:rsid w:val="00270051"/>
    <w:rsid w:val="00270486"/>
    <w:rsid w:val="00270704"/>
    <w:rsid w:val="00270BE4"/>
    <w:rsid w:val="00270CCB"/>
    <w:rsid w:val="0027122F"/>
    <w:rsid w:val="002716FD"/>
    <w:rsid w:val="002723E8"/>
    <w:rsid w:val="00272921"/>
    <w:rsid w:val="00272C1C"/>
    <w:rsid w:val="00272FF3"/>
    <w:rsid w:val="00273715"/>
    <w:rsid w:val="002737F8"/>
    <w:rsid w:val="002743DC"/>
    <w:rsid w:val="0027442C"/>
    <w:rsid w:val="002747A9"/>
    <w:rsid w:val="00275133"/>
    <w:rsid w:val="00275E37"/>
    <w:rsid w:val="002769B8"/>
    <w:rsid w:val="00277140"/>
    <w:rsid w:val="00277185"/>
    <w:rsid w:val="00277583"/>
    <w:rsid w:val="002775DA"/>
    <w:rsid w:val="00277726"/>
    <w:rsid w:val="00277985"/>
    <w:rsid w:val="00280902"/>
    <w:rsid w:val="0028147C"/>
    <w:rsid w:val="00282029"/>
    <w:rsid w:val="00283501"/>
    <w:rsid w:val="002839EA"/>
    <w:rsid w:val="00283AED"/>
    <w:rsid w:val="00284A59"/>
    <w:rsid w:val="002853A5"/>
    <w:rsid w:val="00285648"/>
    <w:rsid w:val="00285B56"/>
    <w:rsid w:val="00285F41"/>
    <w:rsid w:val="00286FD7"/>
    <w:rsid w:val="002872BD"/>
    <w:rsid w:val="0028748B"/>
    <w:rsid w:val="002905FD"/>
    <w:rsid w:val="00290FF6"/>
    <w:rsid w:val="0029111C"/>
    <w:rsid w:val="00291123"/>
    <w:rsid w:val="00291CD0"/>
    <w:rsid w:val="00292894"/>
    <w:rsid w:val="0029310E"/>
    <w:rsid w:val="00294464"/>
    <w:rsid w:val="00294693"/>
    <w:rsid w:val="00294D62"/>
    <w:rsid w:val="00294D95"/>
    <w:rsid w:val="00295558"/>
    <w:rsid w:val="00295B99"/>
    <w:rsid w:val="00295C59"/>
    <w:rsid w:val="002963CE"/>
    <w:rsid w:val="00296DBB"/>
    <w:rsid w:val="0029731F"/>
    <w:rsid w:val="00297A6F"/>
    <w:rsid w:val="00297E71"/>
    <w:rsid w:val="002A05E6"/>
    <w:rsid w:val="002A164F"/>
    <w:rsid w:val="002A2A59"/>
    <w:rsid w:val="002A40D2"/>
    <w:rsid w:val="002A415D"/>
    <w:rsid w:val="002A41C2"/>
    <w:rsid w:val="002A445A"/>
    <w:rsid w:val="002A4818"/>
    <w:rsid w:val="002A5968"/>
    <w:rsid w:val="002A5F01"/>
    <w:rsid w:val="002A60F2"/>
    <w:rsid w:val="002A7270"/>
    <w:rsid w:val="002A74B4"/>
    <w:rsid w:val="002A750F"/>
    <w:rsid w:val="002B050C"/>
    <w:rsid w:val="002B0B47"/>
    <w:rsid w:val="002B1893"/>
    <w:rsid w:val="002B22F5"/>
    <w:rsid w:val="002B2409"/>
    <w:rsid w:val="002B29D7"/>
    <w:rsid w:val="002B3B8F"/>
    <w:rsid w:val="002B40F0"/>
    <w:rsid w:val="002B42D3"/>
    <w:rsid w:val="002B4B00"/>
    <w:rsid w:val="002B4D25"/>
    <w:rsid w:val="002B53AD"/>
    <w:rsid w:val="002B5B31"/>
    <w:rsid w:val="002B5B7A"/>
    <w:rsid w:val="002B68C1"/>
    <w:rsid w:val="002C05F7"/>
    <w:rsid w:val="002C0E1F"/>
    <w:rsid w:val="002C1010"/>
    <w:rsid w:val="002C1B81"/>
    <w:rsid w:val="002C1BC2"/>
    <w:rsid w:val="002C2B8A"/>
    <w:rsid w:val="002C2CC1"/>
    <w:rsid w:val="002C2FA0"/>
    <w:rsid w:val="002C319F"/>
    <w:rsid w:val="002C34A6"/>
    <w:rsid w:val="002C35DD"/>
    <w:rsid w:val="002C3BF4"/>
    <w:rsid w:val="002C3F71"/>
    <w:rsid w:val="002C44E4"/>
    <w:rsid w:val="002C4A25"/>
    <w:rsid w:val="002C5636"/>
    <w:rsid w:val="002C6731"/>
    <w:rsid w:val="002C6C98"/>
    <w:rsid w:val="002C79E0"/>
    <w:rsid w:val="002C7AFD"/>
    <w:rsid w:val="002C7C1E"/>
    <w:rsid w:val="002C7F04"/>
    <w:rsid w:val="002D0652"/>
    <w:rsid w:val="002D0918"/>
    <w:rsid w:val="002D0AAD"/>
    <w:rsid w:val="002D1008"/>
    <w:rsid w:val="002D2C27"/>
    <w:rsid w:val="002D3478"/>
    <w:rsid w:val="002D3594"/>
    <w:rsid w:val="002D372B"/>
    <w:rsid w:val="002D3805"/>
    <w:rsid w:val="002D3E7A"/>
    <w:rsid w:val="002D3F2A"/>
    <w:rsid w:val="002D4451"/>
    <w:rsid w:val="002D4868"/>
    <w:rsid w:val="002D4D70"/>
    <w:rsid w:val="002D579C"/>
    <w:rsid w:val="002D5B5D"/>
    <w:rsid w:val="002D62D3"/>
    <w:rsid w:val="002D64D9"/>
    <w:rsid w:val="002D6AF7"/>
    <w:rsid w:val="002D711D"/>
    <w:rsid w:val="002D7FB3"/>
    <w:rsid w:val="002E0110"/>
    <w:rsid w:val="002E03F6"/>
    <w:rsid w:val="002E2081"/>
    <w:rsid w:val="002E2B30"/>
    <w:rsid w:val="002E2ECE"/>
    <w:rsid w:val="002E2FF4"/>
    <w:rsid w:val="002E3185"/>
    <w:rsid w:val="002E31A4"/>
    <w:rsid w:val="002E34C0"/>
    <w:rsid w:val="002E3A19"/>
    <w:rsid w:val="002E3C80"/>
    <w:rsid w:val="002E3CBA"/>
    <w:rsid w:val="002E4139"/>
    <w:rsid w:val="002E42D4"/>
    <w:rsid w:val="002E44FE"/>
    <w:rsid w:val="002E50E9"/>
    <w:rsid w:val="002E5293"/>
    <w:rsid w:val="002E5901"/>
    <w:rsid w:val="002E5B06"/>
    <w:rsid w:val="002E5E18"/>
    <w:rsid w:val="002E6218"/>
    <w:rsid w:val="002E64C1"/>
    <w:rsid w:val="002E721E"/>
    <w:rsid w:val="002E7772"/>
    <w:rsid w:val="002F0CD5"/>
    <w:rsid w:val="002F0D25"/>
    <w:rsid w:val="002F1E22"/>
    <w:rsid w:val="002F2042"/>
    <w:rsid w:val="002F21A2"/>
    <w:rsid w:val="002F3211"/>
    <w:rsid w:val="002F3448"/>
    <w:rsid w:val="002F4C56"/>
    <w:rsid w:val="002F4E4D"/>
    <w:rsid w:val="002F6BC8"/>
    <w:rsid w:val="00300037"/>
    <w:rsid w:val="00300B97"/>
    <w:rsid w:val="00300DFB"/>
    <w:rsid w:val="00301896"/>
    <w:rsid w:val="00301C83"/>
    <w:rsid w:val="00302FFC"/>
    <w:rsid w:val="00303266"/>
    <w:rsid w:val="00303747"/>
    <w:rsid w:val="00303D67"/>
    <w:rsid w:val="00304A05"/>
    <w:rsid w:val="003051AA"/>
    <w:rsid w:val="003060D9"/>
    <w:rsid w:val="00306EFE"/>
    <w:rsid w:val="00306F6A"/>
    <w:rsid w:val="00307014"/>
    <w:rsid w:val="00307592"/>
    <w:rsid w:val="00310118"/>
    <w:rsid w:val="00311A60"/>
    <w:rsid w:val="003120F5"/>
    <w:rsid w:val="00312506"/>
    <w:rsid w:val="0031251B"/>
    <w:rsid w:val="00312AE3"/>
    <w:rsid w:val="0031334D"/>
    <w:rsid w:val="00313AED"/>
    <w:rsid w:val="00313C47"/>
    <w:rsid w:val="00313D61"/>
    <w:rsid w:val="00315757"/>
    <w:rsid w:val="00315FDC"/>
    <w:rsid w:val="00316069"/>
    <w:rsid w:val="00317EE5"/>
    <w:rsid w:val="00320815"/>
    <w:rsid w:val="00320F71"/>
    <w:rsid w:val="0032185C"/>
    <w:rsid w:val="00321F79"/>
    <w:rsid w:val="00322B87"/>
    <w:rsid w:val="00323743"/>
    <w:rsid w:val="00323910"/>
    <w:rsid w:val="00323E8C"/>
    <w:rsid w:val="003241CB"/>
    <w:rsid w:val="00324E8B"/>
    <w:rsid w:val="003257C7"/>
    <w:rsid w:val="00326430"/>
    <w:rsid w:val="003273B6"/>
    <w:rsid w:val="00327570"/>
    <w:rsid w:val="00330F37"/>
    <w:rsid w:val="003311EB"/>
    <w:rsid w:val="00332023"/>
    <w:rsid w:val="00332090"/>
    <w:rsid w:val="00333114"/>
    <w:rsid w:val="00333853"/>
    <w:rsid w:val="00333BD2"/>
    <w:rsid w:val="00334482"/>
    <w:rsid w:val="0033450B"/>
    <w:rsid w:val="003347EB"/>
    <w:rsid w:val="003352E4"/>
    <w:rsid w:val="0033582E"/>
    <w:rsid w:val="00335E99"/>
    <w:rsid w:val="00336979"/>
    <w:rsid w:val="00336A1B"/>
    <w:rsid w:val="003375DD"/>
    <w:rsid w:val="00337812"/>
    <w:rsid w:val="00337E43"/>
    <w:rsid w:val="00337F30"/>
    <w:rsid w:val="003405F6"/>
    <w:rsid w:val="00341488"/>
    <w:rsid w:val="00342489"/>
    <w:rsid w:val="00342542"/>
    <w:rsid w:val="00343C78"/>
    <w:rsid w:val="00343E4E"/>
    <w:rsid w:val="00344785"/>
    <w:rsid w:val="00345799"/>
    <w:rsid w:val="003469A4"/>
    <w:rsid w:val="00346AD4"/>
    <w:rsid w:val="00346DCA"/>
    <w:rsid w:val="0034744D"/>
    <w:rsid w:val="00347B66"/>
    <w:rsid w:val="00350B4F"/>
    <w:rsid w:val="00350BE8"/>
    <w:rsid w:val="00350D3A"/>
    <w:rsid w:val="0035280B"/>
    <w:rsid w:val="00352CF9"/>
    <w:rsid w:val="00352CFD"/>
    <w:rsid w:val="00352EAE"/>
    <w:rsid w:val="003541A2"/>
    <w:rsid w:val="003544E2"/>
    <w:rsid w:val="00354A55"/>
    <w:rsid w:val="00355FC9"/>
    <w:rsid w:val="003564D7"/>
    <w:rsid w:val="00356B2B"/>
    <w:rsid w:val="00357459"/>
    <w:rsid w:val="003577CD"/>
    <w:rsid w:val="00360438"/>
    <w:rsid w:val="003608F6"/>
    <w:rsid w:val="0036133A"/>
    <w:rsid w:val="00361606"/>
    <w:rsid w:val="0036179A"/>
    <w:rsid w:val="00361CB0"/>
    <w:rsid w:val="00361F21"/>
    <w:rsid w:val="003621F2"/>
    <w:rsid w:val="00362572"/>
    <w:rsid w:val="00363A3E"/>
    <w:rsid w:val="00364224"/>
    <w:rsid w:val="003659E2"/>
    <w:rsid w:val="00365AAA"/>
    <w:rsid w:val="00366478"/>
    <w:rsid w:val="00366F29"/>
    <w:rsid w:val="00367174"/>
    <w:rsid w:val="0036778D"/>
    <w:rsid w:val="003679CB"/>
    <w:rsid w:val="00367A6B"/>
    <w:rsid w:val="003703B6"/>
    <w:rsid w:val="00370B24"/>
    <w:rsid w:val="00370DB8"/>
    <w:rsid w:val="0037204A"/>
    <w:rsid w:val="00372BC3"/>
    <w:rsid w:val="00372F4C"/>
    <w:rsid w:val="00374CD0"/>
    <w:rsid w:val="00375547"/>
    <w:rsid w:val="0037574A"/>
    <w:rsid w:val="00376A59"/>
    <w:rsid w:val="00376B3F"/>
    <w:rsid w:val="00376DDC"/>
    <w:rsid w:val="00377174"/>
    <w:rsid w:val="003773CB"/>
    <w:rsid w:val="003800FD"/>
    <w:rsid w:val="0038037C"/>
    <w:rsid w:val="00380A4C"/>
    <w:rsid w:val="00380AF8"/>
    <w:rsid w:val="00380BA0"/>
    <w:rsid w:val="00380D28"/>
    <w:rsid w:val="00381CC6"/>
    <w:rsid w:val="00382985"/>
    <w:rsid w:val="00382BBC"/>
    <w:rsid w:val="00383337"/>
    <w:rsid w:val="00383360"/>
    <w:rsid w:val="003845F0"/>
    <w:rsid w:val="0038539C"/>
    <w:rsid w:val="003854EB"/>
    <w:rsid w:val="003855C4"/>
    <w:rsid w:val="003856E8"/>
    <w:rsid w:val="0038599B"/>
    <w:rsid w:val="003869E8"/>
    <w:rsid w:val="003871AC"/>
    <w:rsid w:val="00390127"/>
    <w:rsid w:val="00390BEC"/>
    <w:rsid w:val="00390BF5"/>
    <w:rsid w:val="0039155E"/>
    <w:rsid w:val="00392E18"/>
    <w:rsid w:val="00393FBB"/>
    <w:rsid w:val="00394F86"/>
    <w:rsid w:val="00394FBD"/>
    <w:rsid w:val="0039619E"/>
    <w:rsid w:val="003963EE"/>
    <w:rsid w:val="00396707"/>
    <w:rsid w:val="003971F9"/>
    <w:rsid w:val="003A0065"/>
    <w:rsid w:val="003A0BA6"/>
    <w:rsid w:val="003A0E10"/>
    <w:rsid w:val="003A346A"/>
    <w:rsid w:val="003A38D6"/>
    <w:rsid w:val="003A4774"/>
    <w:rsid w:val="003A4A4B"/>
    <w:rsid w:val="003A59A4"/>
    <w:rsid w:val="003A639A"/>
    <w:rsid w:val="003A66B1"/>
    <w:rsid w:val="003A69C5"/>
    <w:rsid w:val="003A7E83"/>
    <w:rsid w:val="003B0144"/>
    <w:rsid w:val="003B0D55"/>
    <w:rsid w:val="003B12D0"/>
    <w:rsid w:val="003B1351"/>
    <w:rsid w:val="003B1533"/>
    <w:rsid w:val="003B2F0D"/>
    <w:rsid w:val="003B37D6"/>
    <w:rsid w:val="003B3B0E"/>
    <w:rsid w:val="003B3CA2"/>
    <w:rsid w:val="003B3F92"/>
    <w:rsid w:val="003B44C8"/>
    <w:rsid w:val="003B5968"/>
    <w:rsid w:val="003B5B27"/>
    <w:rsid w:val="003B6041"/>
    <w:rsid w:val="003B715A"/>
    <w:rsid w:val="003B7757"/>
    <w:rsid w:val="003C1050"/>
    <w:rsid w:val="003C1173"/>
    <w:rsid w:val="003C2210"/>
    <w:rsid w:val="003C2523"/>
    <w:rsid w:val="003C3EDE"/>
    <w:rsid w:val="003C4281"/>
    <w:rsid w:val="003C4AB0"/>
    <w:rsid w:val="003C4C74"/>
    <w:rsid w:val="003C5548"/>
    <w:rsid w:val="003C570B"/>
    <w:rsid w:val="003C5E1F"/>
    <w:rsid w:val="003C5F32"/>
    <w:rsid w:val="003C6835"/>
    <w:rsid w:val="003C70CD"/>
    <w:rsid w:val="003C7949"/>
    <w:rsid w:val="003D0354"/>
    <w:rsid w:val="003D0A55"/>
    <w:rsid w:val="003D1710"/>
    <w:rsid w:val="003D1B32"/>
    <w:rsid w:val="003D27B9"/>
    <w:rsid w:val="003D2A08"/>
    <w:rsid w:val="003D39AA"/>
    <w:rsid w:val="003D3D57"/>
    <w:rsid w:val="003D3D6A"/>
    <w:rsid w:val="003D4618"/>
    <w:rsid w:val="003D4FA0"/>
    <w:rsid w:val="003D4FF7"/>
    <w:rsid w:val="003D5EBA"/>
    <w:rsid w:val="003D6820"/>
    <w:rsid w:val="003D6BCA"/>
    <w:rsid w:val="003D7E82"/>
    <w:rsid w:val="003D7EF7"/>
    <w:rsid w:val="003E172F"/>
    <w:rsid w:val="003E3A70"/>
    <w:rsid w:val="003E4097"/>
    <w:rsid w:val="003E4384"/>
    <w:rsid w:val="003E44A0"/>
    <w:rsid w:val="003E46BF"/>
    <w:rsid w:val="003E6985"/>
    <w:rsid w:val="003E6E29"/>
    <w:rsid w:val="003E7E98"/>
    <w:rsid w:val="003E7FA0"/>
    <w:rsid w:val="003E7FD0"/>
    <w:rsid w:val="003F002F"/>
    <w:rsid w:val="003F04F2"/>
    <w:rsid w:val="003F0795"/>
    <w:rsid w:val="003F14DF"/>
    <w:rsid w:val="003F17EF"/>
    <w:rsid w:val="003F1FDB"/>
    <w:rsid w:val="003F2052"/>
    <w:rsid w:val="003F2C6B"/>
    <w:rsid w:val="003F48E6"/>
    <w:rsid w:val="003F4F40"/>
    <w:rsid w:val="003F61CC"/>
    <w:rsid w:val="003F61F7"/>
    <w:rsid w:val="003F7890"/>
    <w:rsid w:val="004006AC"/>
    <w:rsid w:val="00400E26"/>
    <w:rsid w:val="004014DE"/>
    <w:rsid w:val="00402865"/>
    <w:rsid w:val="00403544"/>
    <w:rsid w:val="0040389E"/>
    <w:rsid w:val="00404D5F"/>
    <w:rsid w:val="00405054"/>
    <w:rsid w:val="00405B7E"/>
    <w:rsid w:val="00405BFD"/>
    <w:rsid w:val="00405E3C"/>
    <w:rsid w:val="004062F8"/>
    <w:rsid w:val="00406D93"/>
    <w:rsid w:val="00407AD4"/>
    <w:rsid w:val="00410870"/>
    <w:rsid w:val="00410AA5"/>
    <w:rsid w:val="00410BF9"/>
    <w:rsid w:val="00411302"/>
    <w:rsid w:val="0041411A"/>
    <w:rsid w:val="00414294"/>
    <w:rsid w:val="004161F0"/>
    <w:rsid w:val="00416921"/>
    <w:rsid w:val="004169E8"/>
    <w:rsid w:val="00417351"/>
    <w:rsid w:val="00417D3C"/>
    <w:rsid w:val="00417FD3"/>
    <w:rsid w:val="004200FC"/>
    <w:rsid w:val="0042177D"/>
    <w:rsid w:val="00421A02"/>
    <w:rsid w:val="00422607"/>
    <w:rsid w:val="004230CA"/>
    <w:rsid w:val="00423167"/>
    <w:rsid w:val="004231BE"/>
    <w:rsid w:val="00424042"/>
    <w:rsid w:val="004247AF"/>
    <w:rsid w:val="00424B00"/>
    <w:rsid w:val="0042509D"/>
    <w:rsid w:val="0042553C"/>
    <w:rsid w:val="00425702"/>
    <w:rsid w:val="004257FC"/>
    <w:rsid w:val="00425BCC"/>
    <w:rsid w:val="00425CCD"/>
    <w:rsid w:val="0042646D"/>
    <w:rsid w:val="00426683"/>
    <w:rsid w:val="004307E5"/>
    <w:rsid w:val="004309F8"/>
    <w:rsid w:val="00431384"/>
    <w:rsid w:val="004318C9"/>
    <w:rsid w:val="0043279C"/>
    <w:rsid w:val="004337C2"/>
    <w:rsid w:val="00433C52"/>
    <w:rsid w:val="004344A7"/>
    <w:rsid w:val="0043647E"/>
    <w:rsid w:val="00436D76"/>
    <w:rsid w:val="00437CF1"/>
    <w:rsid w:val="00440215"/>
    <w:rsid w:val="004413F7"/>
    <w:rsid w:val="00441B9E"/>
    <w:rsid w:val="00441F8D"/>
    <w:rsid w:val="00442500"/>
    <w:rsid w:val="004437EF"/>
    <w:rsid w:val="00443EF0"/>
    <w:rsid w:val="00444B58"/>
    <w:rsid w:val="004451F2"/>
    <w:rsid w:val="00446D76"/>
    <w:rsid w:val="004471E6"/>
    <w:rsid w:val="00447505"/>
    <w:rsid w:val="00447883"/>
    <w:rsid w:val="00447BD7"/>
    <w:rsid w:val="004505CB"/>
    <w:rsid w:val="00450A83"/>
    <w:rsid w:val="00451402"/>
    <w:rsid w:val="00451C93"/>
    <w:rsid w:val="00452BB1"/>
    <w:rsid w:val="004533FE"/>
    <w:rsid w:val="0045368A"/>
    <w:rsid w:val="00453F4B"/>
    <w:rsid w:val="00453FE6"/>
    <w:rsid w:val="004546BE"/>
    <w:rsid w:val="004549D4"/>
    <w:rsid w:val="004559F8"/>
    <w:rsid w:val="00457AC5"/>
    <w:rsid w:val="004601C6"/>
    <w:rsid w:val="00460EC0"/>
    <w:rsid w:val="004612AB"/>
    <w:rsid w:val="0046280D"/>
    <w:rsid w:val="0046288F"/>
    <w:rsid w:val="004633F3"/>
    <w:rsid w:val="00463789"/>
    <w:rsid w:val="00463A50"/>
    <w:rsid w:val="004641F7"/>
    <w:rsid w:val="00464C8E"/>
    <w:rsid w:val="00464CC0"/>
    <w:rsid w:val="00464CDD"/>
    <w:rsid w:val="0046567E"/>
    <w:rsid w:val="00466141"/>
    <w:rsid w:val="00466363"/>
    <w:rsid w:val="004667A4"/>
    <w:rsid w:val="00466B18"/>
    <w:rsid w:val="00467428"/>
    <w:rsid w:val="004677CC"/>
    <w:rsid w:val="00467C6F"/>
    <w:rsid w:val="00467CCC"/>
    <w:rsid w:val="004703BC"/>
    <w:rsid w:val="00470E35"/>
    <w:rsid w:val="00470F0E"/>
    <w:rsid w:val="00471291"/>
    <w:rsid w:val="0047141A"/>
    <w:rsid w:val="004717C0"/>
    <w:rsid w:val="0047297D"/>
    <w:rsid w:val="00472C12"/>
    <w:rsid w:val="0047328F"/>
    <w:rsid w:val="0047336B"/>
    <w:rsid w:val="00474A71"/>
    <w:rsid w:val="00474B68"/>
    <w:rsid w:val="00475932"/>
    <w:rsid w:val="0047662F"/>
    <w:rsid w:val="004766EF"/>
    <w:rsid w:val="004774BF"/>
    <w:rsid w:val="004776DB"/>
    <w:rsid w:val="0047789F"/>
    <w:rsid w:val="00477A52"/>
    <w:rsid w:val="00480B07"/>
    <w:rsid w:val="0048123F"/>
    <w:rsid w:val="00481639"/>
    <w:rsid w:val="00481816"/>
    <w:rsid w:val="00482197"/>
    <w:rsid w:val="0048231B"/>
    <w:rsid w:val="00482901"/>
    <w:rsid w:val="00482A2C"/>
    <w:rsid w:val="00482F8C"/>
    <w:rsid w:val="00483469"/>
    <w:rsid w:val="004835A2"/>
    <w:rsid w:val="0048360B"/>
    <w:rsid w:val="004841EE"/>
    <w:rsid w:val="00484FA9"/>
    <w:rsid w:val="00485048"/>
    <w:rsid w:val="00485DEA"/>
    <w:rsid w:val="00485E05"/>
    <w:rsid w:val="00486323"/>
    <w:rsid w:val="004866C8"/>
    <w:rsid w:val="004870F3"/>
    <w:rsid w:val="00487631"/>
    <w:rsid w:val="00487BC9"/>
    <w:rsid w:val="00487D5C"/>
    <w:rsid w:val="00490059"/>
    <w:rsid w:val="00490456"/>
    <w:rsid w:val="0049054C"/>
    <w:rsid w:val="00490FB0"/>
    <w:rsid w:val="004911AC"/>
    <w:rsid w:val="004912DD"/>
    <w:rsid w:val="00491C42"/>
    <w:rsid w:val="00492808"/>
    <w:rsid w:val="00492ADB"/>
    <w:rsid w:val="00492F85"/>
    <w:rsid w:val="00493629"/>
    <w:rsid w:val="00493C13"/>
    <w:rsid w:val="00494640"/>
    <w:rsid w:val="00494F16"/>
    <w:rsid w:val="00495BA5"/>
    <w:rsid w:val="004978A0"/>
    <w:rsid w:val="00497952"/>
    <w:rsid w:val="004A0A00"/>
    <w:rsid w:val="004A0FA9"/>
    <w:rsid w:val="004A1932"/>
    <w:rsid w:val="004A2832"/>
    <w:rsid w:val="004A3076"/>
    <w:rsid w:val="004A3D38"/>
    <w:rsid w:val="004A439C"/>
    <w:rsid w:val="004A4B60"/>
    <w:rsid w:val="004A4ED2"/>
    <w:rsid w:val="004A5D71"/>
    <w:rsid w:val="004A6006"/>
    <w:rsid w:val="004A6B83"/>
    <w:rsid w:val="004A6BF0"/>
    <w:rsid w:val="004A6FAA"/>
    <w:rsid w:val="004A70DA"/>
    <w:rsid w:val="004A7299"/>
    <w:rsid w:val="004A7440"/>
    <w:rsid w:val="004A77F0"/>
    <w:rsid w:val="004B1D46"/>
    <w:rsid w:val="004B240F"/>
    <w:rsid w:val="004B328F"/>
    <w:rsid w:val="004B36C5"/>
    <w:rsid w:val="004B3945"/>
    <w:rsid w:val="004B45FB"/>
    <w:rsid w:val="004B5A4F"/>
    <w:rsid w:val="004B6238"/>
    <w:rsid w:val="004B6711"/>
    <w:rsid w:val="004B6F5B"/>
    <w:rsid w:val="004B7277"/>
    <w:rsid w:val="004B76C0"/>
    <w:rsid w:val="004C02E9"/>
    <w:rsid w:val="004C0553"/>
    <w:rsid w:val="004C05EC"/>
    <w:rsid w:val="004C0905"/>
    <w:rsid w:val="004C123E"/>
    <w:rsid w:val="004C18D4"/>
    <w:rsid w:val="004C1B7D"/>
    <w:rsid w:val="004C1F9A"/>
    <w:rsid w:val="004C355F"/>
    <w:rsid w:val="004C3F17"/>
    <w:rsid w:val="004C3FF3"/>
    <w:rsid w:val="004C41E3"/>
    <w:rsid w:val="004C4CE4"/>
    <w:rsid w:val="004C573D"/>
    <w:rsid w:val="004C57C2"/>
    <w:rsid w:val="004C72F0"/>
    <w:rsid w:val="004C74F2"/>
    <w:rsid w:val="004C7842"/>
    <w:rsid w:val="004C7F76"/>
    <w:rsid w:val="004D015F"/>
    <w:rsid w:val="004D06F1"/>
    <w:rsid w:val="004D15F6"/>
    <w:rsid w:val="004D2430"/>
    <w:rsid w:val="004D25E6"/>
    <w:rsid w:val="004D400F"/>
    <w:rsid w:val="004D424B"/>
    <w:rsid w:val="004D495F"/>
    <w:rsid w:val="004D4A19"/>
    <w:rsid w:val="004D533A"/>
    <w:rsid w:val="004D5F74"/>
    <w:rsid w:val="004D640C"/>
    <w:rsid w:val="004D6B8E"/>
    <w:rsid w:val="004D6BF4"/>
    <w:rsid w:val="004D6EF4"/>
    <w:rsid w:val="004D715E"/>
    <w:rsid w:val="004D799D"/>
    <w:rsid w:val="004D7A35"/>
    <w:rsid w:val="004E0B83"/>
    <w:rsid w:val="004E16C0"/>
    <w:rsid w:val="004E1A9F"/>
    <w:rsid w:val="004E1AD6"/>
    <w:rsid w:val="004E32E8"/>
    <w:rsid w:val="004E35BC"/>
    <w:rsid w:val="004E3834"/>
    <w:rsid w:val="004E39DE"/>
    <w:rsid w:val="004E3F49"/>
    <w:rsid w:val="004E48BB"/>
    <w:rsid w:val="004E4A65"/>
    <w:rsid w:val="004E4CD4"/>
    <w:rsid w:val="004E5932"/>
    <w:rsid w:val="004E5DA6"/>
    <w:rsid w:val="004E6783"/>
    <w:rsid w:val="004E7282"/>
    <w:rsid w:val="004E79F4"/>
    <w:rsid w:val="004E7DE7"/>
    <w:rsid w:val="004F01C1"/>
    <w:rsid w:val="004F098F"/>
    <w:rsid w:val="004F11F5"/>
    <w:rsid w:val="004F14C0"/>
    <w:rsid w:val="004F16BD"/>
    <w:rsid w:val="004F22AA"/>
    <w:rsid w:val="004F2A64"/>
    <w:rsid w:val="004F3963"/>
    <w:rsid w:val="004F3B0E"/>
    <w:rsid w:val="004F3D50"/>
    <w:rsid w:val="004F51A0"/>
    <w:rsid w:val="004F64AE"/>
    <w:rsid w:val="004F69AB"/>
    <w:rsid w:val="004F772D"/>
    <w:rsid w:val="0050010D"/>
    <w:rsid w:val="005005AB"/>
    <w:rsid w:val="005007A8"/>
    <w:rsid w:val="005007AE"/>
    <w:rsid w:val="00500B92"/>
    <w:rsid w:val="00501A11"/>
    <w:rsid w:val="00501AA8"/>
    <w:rsid w:val="00501B9D"/>
    <w:rsid w:val="0050241B"/>
    <w:rsid w:val="005024D3"/>
    <w:rsid w:val="005026CA"/>
    <w:rsid w:val="00502712"/>
    <w:rsid w:val="005028CE"/>
    <w:rsid w:val="005029FC"/>
    <w:rsid w:val="00502B7B"/>
    <w:rsid w:val="00502D19"/>
    <w:rsid w:val="0050317D"/>
    <w:rsid w:val="00504739"/>
    <w:rsid w:val="00504B99"/>
    <w:rsid w:val="005052F3"/>
    <w:rsid w:val="005054FA"/>
    <w:rsid w:val="0050580F"/>
    <w:rsid w:val="00505E69"/>
    <w:rsid w:val="005062C4"/>
    <w:rsid w:val="005103A4"/>
    <w:rsid w:val="00510C79"/>
    <w:rsid w:val="005120A2"/>
    <w:rsid w:val="005134C9"/>
    <w:rsid w:val="00513AEA"/>
    <w:rsid w:val="00513D77"/>
    <w:rsid w:val="00514127"/>
    <w:rsid w:val="00514198"/>
    <w:rsid w:val="005151F3"/>
    <w:rsid w:val="00515931"/>
    <w:rsid w:val="00516062"/>
    <w:rsid w:val="0051613D"/>
    <w:rsid w:val="005200BE"/>
    <w:rsid w:val="00520885"/>
    <w:rsid w:val="00520B32"/>
    <w:rsid w:val="005214F1"/>
    <w:rsid w:val="00521639"/>
    <w:rsid w:val="00522107"/>
    <w:rsid w:val="00522502"/>
    <w:rsid w:val="0052269E"/>
    <w:rsid w:val="0052347A"/>
    <w:rsid w:val="00523B08"/>
    <w:rsid w:val="005245D6"/>
    <w:rsid w:val="0052574F"/>
    <w:rsid w:val="00525DA9"/>
    <w:rsid w:val="00526633"/>
    <w:rsid w:val="0052752E"/>
    <w:rsid w:val="0052775F"/>
    <w:rsid w:val="00527F1C"/>
    <w:rsid w:val="00530863"/>
    <w:rsid w:val="00530BD5"/>
    <w:rsid w:val="00530DED"/>
    <w:rsid w:val="00531BDB"/>
    <w:rsid w:val="0053251B"/>
    <w:rsid w:val="00534077"/>
    <w:rsid w:val="00534D34"/>
    <w:rsid w:val="00535E8D"/>
    <w:rsid w:val="00535F25"/>
    <w:rsid w:val="005368D2"/>
    <w:rsid w:val="005368E8"/>
    <w:rsid w:val="005378A5"/>
    <w:rsid w:val="005401BB"/>
    <w:rsid w:val="0054022D"/>
    <w:rsid w:val="00540AF7"/>
    <w:rsid w:val="00540C7A"/>
    <w:rsid w:val="00541A2D"/>
    <w:rsid w:val="00541A6B"/>
    <w:rsid w:val="00541DAA"/>
    <w:rsid w:val="005420AF"/>
    <w:rsid w:val="00542A0E"/>
    <w:rsid w:val="005439A9"/>
    <w:rsid w:val="00543DD6"/>
    <w:rsid w:val="005443AA"/>
    <w:rsid w:val="0055041C"/>
    <w:rsid w:val="00550BE8"/>
    <w:rsid w:val="00551F80"/>
    <w:rsid w:val="00553061"/>
    <w:rsid w:val="00553345"/>
    <w:rsid w:val="005536C8"/>
    <w:rsid w:val="0055430E"/>
    <w:rsid w:val="00554D5A"/>
    <w:rsid w:val="0055531E"/>
    <w:rsid w:val="00555573"/>
    <w:rsid w:val="005556A4"/>
    <w:rsid w:val="005560C3"/>
    <w:rsid w:val="00556758"/>
    <w:rsid w:val="00557B1C"/>
    <w:rsid w:val="00557CA4"/>
    <w:rsid w:val="00561D14"/>
    <w:rsid w:val="00561FAA"/>
    <w:rsid w:val="005637A4"/>
    <w:rsid w:val="0056397B"/>
    <w:rsid w:val="00563F5D"/>
    <w:rsid w:val="0056447A"/>
    <w:rsid w:val="00564C29"/>
    <w:rsid w:val="00564D0B"/>
    <w:rsid w:val="00564E86"/>
    <w:rsid w:val="00564FE1"/>
    <w:rsid w:val="00565112"/>
    <w:rsid w:val="00565585"/>
    <w:rsid w:val="005660E9"/>
    <w:rsid w:val="00566878"/>
    <w:rsid w:val="00566951"/>
    <w:rsid w:val="00567019"/>
    <w:rsid w:val="00567719"/>
    <w:rsid w:val="005711DC"/>
    <w:rsid w:val="005714BB"/>
    <w:rsid w:val="00571E3D"/>
    <w:rsid w:val="005723CC"/>
    <w:rsid w:val="00572418"/>
    <w:rsid w:val="0057270C"/>
    <w:rsid w:val="005729F4"/>
    <w:rsid w:val="00572A07"/>
    <w:rsid w:val="00572B99"/>
    <w:rsid w:val="005733F3"/>
    <w:rsid w:val="0057369A"/>
    <w:rsid w:val="00573ACC"/>
    <w:rsid w:val="005744B2"/>
    <w:rsid w:val="005751D0"/>
    <w:rsid w:val="0057588F"/>
    <w:rsid w:val="00576159"/>
    <w:rsid w:val="005762C0"/>
    <w:rsid w:val="0057750C"/>
    <w:rsid w:val="005777C0"/>
    <w:rsid w:val="00577F0F"/>
    <w:rsid w:val="0058023C"/>
    <w:rsid w:val="005806F8"/>
    <w:rsid w:val="00580CB5"/>
    <w:rsid w:val="0058105B"/>
    <w:rsid w:val="00581426"/>
    <w:rsid w:val="00581C33"/>
    <w:rsid w:val="00581ECE"/>
    <w:rsid w:val="00583330"/>
    <w:rsid w:val="005849FF"/>
    <w:rsid w:val="0058501C"/>
    <w:rsid w:val="00585344"/>
    <w:rsid w:val="005866B2"/>
    <w:rsid w:val="0058699A"/>
    <w:rsid w:val="00586B40"/>
    <w:rsid w:val="00587250"/>
    <w:rsid w:val="00587F8B"/>
    <w:rsid w:val="005901E8"/>
    <w:rsid w:val="00590214"/>
    <w:rsid w:val="00590CFB"/>
    <w:rsid w:val="00590FFA"/>
    <w:rsid w:val="00591AF3"/>
    <w:rsid w:val="00591B22"/>
    <w:rsid w:val="00592108"/>
    <w:rsid w:val="0059231C"/>
    <w:rsid w:val="00592595"/>
    <w:rsid w:val="00593743"/>
    <w:rsid w:val="00593D82"/>
    <w:rsid w:val="00594F9E"/>
    <w:rsid w:val="00595965"/>
    <w:rsid w:val="005961D5"/>
    <w:rsid w:val="005966AA"/>
    <w:rsid w:val="0059709D"/>
    <w:rsid w:val="00597EED"/>
    <w:rsid w:val="005A1892"/>
    <w:rsid w:val="005A24C9"/>
    <w:rsid w:val="005A24F0"/>
    <w:rsid w:val="005A320D"/>
    <w:rsid w:val="005A3789"/>
    <w:rsid w:val="005A3D2E"/>
    <w:rsid w:val="005A4FF2"/>
    <w:rsid w:val="005A5033"/>
    <w:rsid w:val="005A5126"/>
    <w:rsid w:val="005A51AE"/>
    <w:rsid w:val="005A5709"/>
    <w:rsid w:val="005A58F7"/>
    <w:rsid w:val="005A623C"/>
    <w:rsid w:val="005A628E"/>
    <w:rsid w:val="005A62F5"/>
    <w:rsid w:val="005A7CB6"/>
    <w:rsid w:val="005B0885"/>
    <w:rsid w:val="005B1CCE"/>
    <w:rsid w:val="005B2466"/>
    <w:rsid w:val="005B2A62"/>
    <w:rsid w:val="005B3EE1"/>
    <w:rsid w:val="005B4043"/>
    <w:rsid w:val="005B44F2"/>
    <w:rsid w:val="005B5DD9"/>
    <w:rsid w:val="005B65C4"/>
    <w:rsid w:val="005B6653"/>
    <w:rsid w:val="005B74C5"/>
    <w:rsid w:val="005B78E9"/>
    <w:rsid w:val="005C0068"/>
    <w:rsid w:val="005C09C0"/>
    <w:rsid w:val="005C16DC"/>
    <w:rsid w:val="005C1AB7"/>
    <w:rsid w:val="005C1EA3"/>
    <w:rsid w:val="005C1F73"/>
    <w:rsid w:val="005C207C"/>
    <w:rsid w:val="005C3E58"/>
    <w:rsid w:val="005C4732"/>
    <w:rsid w:val="005C4D4F"/>
    <w:rsid w:val="005C4E46"/>
    <w:rsid w:val="005C52B9"/>
    <w:rsid w:val="005C5DE8"/>
    <w:rsid w:val="005C6071"/>
    <w:rsid w:val="005C6239"/>
    <w:rsid w:val="005C693F"/>
    <w:rsid w:val="005C6B78"/>
    <w:rsid w:val="005C7273"/>
    <w:rsid w:val="005C77BA"/>
    <w:rsid w:val="005D0159"/>
    <w:rsid w:val="005D0B87"/>
    <w:rsid w:val="005D0FDC"/>
    <w:rsid w:val="005D220A"/>
    <w:rsid w:val="005D2EAA"/>
    <w:rsid w:val="005D2F02"/>
    <w:rsid w:val="005D2F5F"/>
    <w:rsid w:val="005D33DF"/>
    <w:rsid w:val="005D3473"/>
    <w:rsid w:val="005D34BC"/>
    <w:rsid w:val="005D37A8"/>
    <w:rsid w:val="005D3A99"/>
    <w:rsid w:val="005D3B52"/>
    <w:rsid w:val="005D4991"/>
    <w:rsid w:val="005D49ED"/>
    <w:rsid w:val="005D502C"/>
    <w:rsid w:val="005D60BC"/>
    <w:rsid w:val="005D6301"/>
    <w:rsid w:val="005D68A6"/>
    <w:rsid w:val="005D6973"/>
    <w:rsid w:val="005D76A9"/>
    <w:rsid w:val="005D7BD0"/>
    <w:rsid w:val="005D7E15"/>
    <w:rsid w:val="005E1811"/>
    <w:rsid w:val="005E1DFF"/>
    <w:rsid w:val="005E1FE2"/>
    <w:rsid w:val="005E24E4"/>
    <w:rsid w:val="005E27BB"/>
    <w:rsid w:val="005E2A0B"/>
    <w:rsid w:val="005E36B5"/>
    <w:rsid w:val="005E37E4"/>
    <w:rsid w:val="005E59E3"/>
    <w:rsid w:val="005E5F7D"/>
    <w:rsid w:val="005E6785"/>
    <w:rsid w:val="005E6DD5"/>
    <w:rsid w:val="005E71E4"/>
    <w:rsid w:val="005E763A"/>
    <w:rsid w:val="005E7E95"/>
    <w:rsid w:val="005F07EF"/>
    <w:rsid w:val="005F196A"/>
    <w:rsid w:val="005F22E6"/>
    <w:rsid w:val="005F2464"/>
    <w:rsid w:val="005F26B7"/>
    <w:rsid w:val="005F2F0E"/>
    <w:rsid w:val="005F3BF4"/>
    <w:rsid w:val="005F5069"/>
    <w:rsid w:val="005F5440"/>
    <w:rsid w:val="005F57A6"/>
    <w:rsid w:val="005F65A6"/>
    <w:rsid w:val="005F6778"/>
    <w:rsid w:val="005F6D41"/>
    <w:rsid w:val="005F732A"/>
    <w:rsid w:val="005F738A"/>
    <w:rsid w:val="005F78B7"/>
    <w:rsid w:val="005F7CA1"/>
    <w:rsid w:val="00601030"/>
    <w:rsid w:val="00601CEB"/>
    <w:rsid w:val="00601D76"/>
    <w:rsid w:val="006020FD"/>
    <w:rsid w:val="00603377"/>
    <w:rsid w:val="00603E38"/>
    <w:rsid w:val="0060473B"/>
    <w:rsid w:val="006051F1"/>
    <w:rsid w:val="006055C8"/>
    <w:rsid w:val="006068A2"/>
    <w:rsid w:val="00606B92"/>
    <w:rsid w:val="00606FB3"/>
    <w:rsid w:val="00607775"/>
    <w:rsid w:val="00610295"/>
    <w:rsid w:val="0061055C"/>
    <w:rsid w:val="00610C67"/>
    <w:rsid w:val="00610E6C"/>
    <w:rsid w:val="006120D5"/>
    <w:rsid w:val="0061233E"/>
    <w:rsid w:val="00612811"/>
    <w:rsid w:val="00612BB5"/>
    <w:rsid w:val="006136CB"/>
    <w:rsid w:val="00613B5C"/>
    <w:rsid w:val="00613E4A"/>
    <w:rsid w:val="00613F14"/>
    <w:rsid w:val="00613FC2"/>
    <w:rsid w:val="006146EA"/>
    <w:rsid w:val="00614846"/>
    <w:rsid w:val="0061496D"/>
    <w:rsid w:val="00614E40"/>
    <w:rsid w:val="0061520B"/>
    <w:rsid w:val="0061529B"/>
    <w:rsid w:val="0061535E"/>
    <w:rsid w:val="006159AE"/>
    <w:rsid w:val="00616241"/>
    <w:rsid w:val="00616C17"/>
    <w:rsid w:val="00616F1A"/>
    <w:rsid w:val="00617A90"/>
    <w:rsid w:val="00617CCF"/>
    <w:rsid w:val="0061E5F8"/>
    <w:rsid w:val="00620536"/>
    <w:rsid w:val="00620A36"/>
    <w:rsid w:val="00620A47"/>
    <w:rsid w:val="006226B0"/>
    <w:rsid w:val="006234F8"/>
    <w:rsid w:val="00623C72"/>
    <w:rsid w:val="00623D8A"/>
    <w:rsid w:val="00624DA7"/>
    <w:rsid w:val="00624E84"/>
    <w:rsid w:val="0062540F"/>
    <w:rsid w:val="00625546"/>
    <w:rsid w:val="00625851"/>
    <w:rsid w:val="00626044"/>
    <w:rsid w:val="00626427"/>
    <w:rsid w:val="00627197"/>
    <w:rsid w:val="006272DD"/>
    <w:rsid w:val="0062758E"/>
    <w:rsid w:val="006276A5"/>
    <w:rsid w:val="00627DAD"/>
    <w:rsid w:val="006307F5"/>
    <w:rsid w:val="00630B93"/>
    <w:rsid w:val="00630C22"/>
    <w:rsid w:val="00630F9D"/>
    <w:rsid w:val="0063133A"/>
    <w:rsid w:val="00631828"/>
    <w:rsid w:val="00631AE0"/>
    <w:rsid w:val="006321D5"/>
    <w:rsid w:val="0063235E"/>
    <w:rsid w:val="00632749"/>
    <w:rsid w:val="00632ACB"/>
    <w:rsid w:val="00632B47"/>
    <w:rsid w:val="0063392E"/>
    <w:rsid w:val="00634386"/>
    <w:rsid w:val="00634A2B"/>
    <w:rsid w:val="00634B43"/>
    <w:rsid w:val="00634D28"/>
    <w:rsid w:val="00635255"/>
    <w:rsid w:val="00635EE7"/>
    <w:rsid w:val="00636818"/>
    <w:rsid w:val="006368F8"/>
    <w:rsid w:val="006369D5"/>
    <w:rsid w:val="00636EE3"/>
    <w:rsid w:val="00640D41"/>
    <w:rsid w:val="00641300"/>
    <w:rsid w:val="00641397"/>
    <w:rsid w:val="00642A4E"/>
    <w:rsid w:val="00642AEE"/>
    <w:rsid w:val="00642E78"/>
    <w:rsid w:val="0064316A"/>
    <w:rsid w:val="006431E8"/>
    <w:rsid w:val="006431F8"/>
    <w:rsid w:val="00643B20"/>
    <w:rsid w:val="00644513"/>
    <w:rsid w:val="00644881"/>
    <w:rsid w:val="00644BF6"/>
    <w:rsid w:val="00644EDD"/>
    <w:rsid w:val="00645580"/>
    <w:rsid w:val="0064585A"/>
    <w:rsid w:val="00646240"/>
    <w:rsid w:val="00646BE6"/>
    <w:rsid w:val="00646F5F"/>
    <w:rsid w:val="006475BA"/>
    <w:rsid w:val="006476C5"/>
    <w:rsid w:val="00647E9E"/>
    <w:rsid w:val="00650072"/>
    <w:rsid w:val="00650976"/>
    <w:rsid w:val="00650FB6"/>
    <w:rsid w:val="0065102D"/>
    <w:rsid w:val="0065153D"/>
    <w:rsid w:val="00651828"/>
    <w:rsid w:val="00651A1A"/>
    <w:rsid w:val="00652212"/>
    <w:rsid w:val="00652520"/>
    <w:rsid w:val="00652646"/>
    <w:rsid w:val="00652655"/>
    <w:rsid w:val="006526B7"/>
    <w:rsid w:val="00654068"/>
    <w:rsid w:val="0065469F"/>
    <w:rsid w:val="00654C3E"/>
    <w:rsid w:val="00654D8D"/>
    <w:rsid w:val="00654F08"/>
    <w:rsid w:val="00655090"/>
    <w:rsid w:val="00655872"/>
    <w:rsid w:val="00655D2D"/>
    <w:rsid w:val="00656304"/>
    <w:rsid w:val="00656431"/>
    <w:rsid w:val="00656771"/>
    <w:rsid w:val="0065734D"/>
    <w:rsid w:val="00660784"/>
    <w:rsid w:val="006621E1"/>
    <w:rsid w:val="006623AD"/>
    <w:rsid w:val="0066252F"/>
    <w:rsid w:val="0066265B"/>
    <w:rsid w:val="00663023"/>
    <w:rsid w:val="00663323"/>
    <w:rsid w:val="00663703"/>
    <w:rsid w:val="006647C0"/>
    <w:rsid w:val="00664825"/>
    <w:rsid w:val="0066515F"/>
    <w:rsid w:val="00667DB9"/>
    <w:rsid w:val="006707C1"/>
    <w:rsid w:val="006708A9"/>
    <w:rsid w:val="00670EB7"/>
    <w:rsid w:val="006711CF"/>
    <w:rsid w:val="00671433"/>
    <w:rsid w:val="00671977"/>
    <w:rsid w:val="00671A18"/>
    <w:rsid w:val="00672407"/>
    <w:rsid w:val="006738B4"/>
    <w:rsid w:val="00674267"/>
    <w:rsid w:val="0067435E"/>
    <w:rsid w:val="00675A59"/>
    <w:rsid w:val="00675C83"/>
    <w:rsid w:val="006760D8"/>
    <w:rsid w:val="006767B6"/>
    <w:rsid w:val="00680186"/>
    <w:rsid w:val="00680E1C"/>
    <w:rsid w:val="00680E8D"/>
    <w:rsid w:val="00681ADE"/>
    <w:rsid w:val="00681D60"/>
    <w:rsid w:val="00683A8F"/>
    <w:rsid w:val="00683C2A"/>
    <w:rsid w:val="00684606"/>
    <w:rsid w:val="006847E3"/>
    <w:rsid w:val="006851EF"/>
    <w:rsid w:val="0068578A"/>
    <w:rsid w:val="00685C06"/>
    <w:rsid w:val="006863B5"/>
    <w:rsid w:val="00686E1B"/>
    <w:rsid w:val="00686F7A"/>
    <w:rsid w:val="0068753D"/>
    <w:rsid w:val="00687683"/>
    <w:rsid w:val="00687A75"/>
    <w:rsid w:val="00687DE5"/>
    <w:rsid w:val="00690155"/>
    <w:rsid w:val="00690BD1"/>
    <w:rsid w:val="00690D9B"/>
    <w:rsid w:val="00691859"/>
    <w:rsid w:val="0069187A"/>
    <w:rsid w:val="00691EA7"/>
    <w:rsid w:val="00692EC2"/>
    <w:rsid w:val="00692F83"/>
    <w:rsid w:val="00693868"/>
    <w:rsid w:val="00693DC0"/>
    <w:rsid w:val="006941DF"/>
    <w:rsid w:val="006946C6"/>
    <w:rsid w:val="00694E19"/>
    <w:rsid w:val="00694F16"/>
    <w:rsid w:val="0069508B"/>
    <w:rsid w:val="00695E91"/>
    <w:rsid w:val="00696DF7"/>
    <w:rsid w:val="0069707F"/>
    <w:rsid w:val="00697AC8"/>
    <w:rsid w:val="00697CF3"/>
    <w:rsid w:val="006A0F1D"/>
    <w:rsid w:val="006A1967"/>
    <w:rsid w:val="006A21AF"/>
    <w:rsid w:val="006A24C5"/>
    <w:rsid w:val="006A3625"/>
    <w:rsid w:val="006A3804"/>
    <w:rsid w:val="006A4492"/>
    <w:rsid w:val="006A4D06"/>
    <w:rsid w:val="006A5157"/>
    <w:rsid w:val="006A741E"/>
    <w:rsid w:val="006B1033"/>
    <w:rsid w:val="006B19C7"/>
    <w:rsid w:val="006B1B50"/>
    <w:rsid w:val="006B1B65"/>
    <w:rsid w:val="006B2E4A"/>
    <w:rsid w:val="006B31F2"/>
    <w:rsid w:val="006B32B2"/>
    <w:rsid w:val="006B32EB"/>
    <w:rsid w:val="006B3A03"/>
    <w:rsid w:val="006B5687"/>
    <w:rsid w:val="006B56FE"/>
    <w:rsid w:val="006B5F02"/>
    <w:rsid w:val="006B6BF8"/>
    <w:rsid w:val="006B757B"/>
    <w:rsid w:val="006C018C"/>
    <w:rsid w:val="006C0317"/>
    <w:rsid w:val="006C065E"/>
    <w:rsid w:val="006C1714"/>
    <w:rsid w:val="006C2351"/>
    <w:rsid w:val="006C30AE"/>
    <w:rsid w:val="006C3ABF"/>
    <w:rsid w:val="006C41AB"/>
    <w:rsid w:val="006C4468"/>
    <w:rsid w:val="006C447A"/>
    <w:rsid w:val="006C4962"/>
    <w:rsid w:val="006C4D52"/>
    <w:rsid w:val="006C510C"/>
    <w:rsid w:val="006C5507"/>
    <w:rsid w:val="006C5FA7"/>
    <w:rsid w:val="006C6CC5"/>
    <w:rsid w:val="006C6E0D"/>
    <w:rsid w:val="006D0259"/>
    <w:rsid w:val="006D08E6"/>
    <w:rsid w:val="006D1221"/>
    <w:rsid w:val="006D1898"/>
    <w:rsid w:val="006D1959"/>
    <w:rsid w:val="006D24D3"/>
    <w:rsid w:val="006D2B76"/>
    <w:rsid w:val="006D3371"/>
    <w:rsid w:val="006D3392"/>
    <w:rsid w:val="006D379A"/>
    <w:rsid w:val="006D3B1E"/>
    <w:rsid w:val="006D3C9E"/>
    <w:rsid w:val="006D3F3D"/>
    <w:rsid w:val="006D3FDA"/>
    <w:rsid w:val="006D3FF2"/>
    <w:rsid w:val="006D4B19"/>
    <w:rsid w:val="006D5529"/>
    <w:rsid w:val="006D58C9"/>
    <w:rsid w:val="006D5D92"/>
    <w:rsid w:val="006D639D"/>
    <w:rsid w:val="006D63F4"/>
    <w:rsid w:val="006D66ED"/>
    <w:rsid w:val="006D70EA"/>
    <w:rsid w:val="006D7181"/>
    <w:rsid w:val="006E00F1"/>
    <w:rsid w:val="006E131E"/>
    <w:rsid w:val="006E1795"/>
    <w:rsid w:val="006E1C67"/>
    <w:rsid w:val="006E1E07"/>
    <w:rsid w:val="006E2263"/>
    <w:rsid w:val="006E3464"/>
    <w:rsid w:val="006E4F86"/>
    <w:rsid w:val="006E6EBE"/>
    <w:rsid w:val="006E6F32"/>
    <w:rsid w:val="006E76B9"/>
    <w:rsid w:val="006F048B"/>
    <w:rsid w:val="006F129A"/>
    <w:rsid w:val="006F1C09"/>
    <w:rsid w:val="006F260E"/>
    <w:rsid w:val="006F28A1"/>
    <w:rsid w:val="006F313C"/>
    <w:rsid w:val="006F3646"/>
    <w:rsid w:val="006F3F10"/>
    <w:rsid w:val="006F44F1"/>
    <w:rsid w:val="006F4810"/>
    <w:rsid w:val="006F5627"/>
    <w:rsid w:val="006F5F69"/>
    <w:rsid w:val="006F6121"/>
    <w:rsid w:val="006F63F9"/>
    <w:rsid w:val="006F6501"/>
    <w:rsid w:val="006F79F6"/>
    <w:rsid w:val="00700307"/>
    <w:rsid w:val="00700A8E"/>
    <w:rsid w:val="00700B38"/>
    <w:rsid w:val="00700D13"/>
    <w:rsid w:val="00701259"/>
    <w:rsid w:val="00701295"/>
    <w:rsid w:val="00701A65"/>
    <w:rsid w:val="007022DA"/>
    <w:rsid w:val="00702508"/>
    <w:rsid w:val="00704F6D"/>
    <w:rsid w:val="007052DE"/>
    <w:rsid w:val="007067E4"/>
    <w:rsid w:val="00706826"/>
    <w:rsid w:val="00707424"/>
    <w:rsid w:val="007074B8"/>
    <w:rsid w:val="007075D1"/>
    <w:rsid w:val="00707E50"/>
    <w:rsid w:val="007100EC"/>
    <w:rsid w:val="00710232"/>
    <w:rsid w:val="00711E0C"/>
    <w:rsid w:val="00712037"/>
    <w:rsid w:val="00712528"/>
    <w:rsid w:val="00712D03"/>
    <w:rsid w:val="00713349"/>
    <w:rsid w:val="00713772"/>
    <w:rsid w:val="00713935"/>
    <w:rsid w:val="00713B5A"/>
    <w:rsid w:val="00715BAE"/>
    <w:rsid w:val="00715C01"/>
    <w:rsid w:val="00715E60"/>
    <w:rsid w:val="0071620E"/>
    <w:rsid w:val="00716808"/>
    <w:rsid w:val="007169DA"/>
    <w:rsid w:val="0071745F"/>
    <w:rsid w:val="00717EDB"/>
    <w:rsid w:val="00720683"/>
    <w:rsid w:val="00720BE6"/>
    <w:rsid w:val="00720D72"/>
    <w:rsid w:val="007212D5"/>
    <w:rsid w:val="0072174D"/>
    <w:rsid w:val="0072181F"/>
    <w:rsid w:val="0072262A"/>
    <w:rsid w:val="00722DFC"/>
    <w:rsid w:val="007236E1"/>
    <w:rsid w:val="00723940"/>
    <w:rsid w:val="00723EE9"/>
    <w:rsid w:val="007243CD"/>
    <w:rsid w:val="007262F5"/>
    <w:rsid w:val="00726F8C"/>
    <w:rsid w:val="00727143"/>
    <w:rsid w:val="0072769B"/>
    <w:rsid w:val="007276D1"/>
    <w:rsid w:val="00727B3E"/>
    <w:rsid w:val="007309C4"/>
    <w:rsid w:val="00731FE3"/>
    <w:rsid w:val="00732C64"/>
    <w:rsid w:val="00732F80"/>
    <w:rsid w:val="00733819"/>
    <w:rsid w:val="007355BE"/>
    <w:rsid w:val="00735A68"/>
    <w:rsid w:val="00735B0C"/>
    <w:rsid w:val="00736A91"/>
    <w:rsid w:val="007375C0"/>
    <w:rsid w:val="00737F97"/>
    <w:rsid w:val="00741DA3"/>
    <w:rsid w:val="00742FFD"/>
    <w:rsid w:val="007431EE"/>
    <w:rsid w:val="007435F4"/>
    <w:rsid w:val="00744125"/>
    <w:rsid w:val="007461DE"/>
    <w:rsid w:val="00747122"/>
    <w:rsid w:val="007475DF"/>
    <w:rsid w:val="00747F41"/>
    <w:rsid w:val="007501F3"/>
    <w:rsid w:val="00750F20"/>
    <w:rsid w:val="00751325"/>
    <w:rsid w:val="00752B8B"/>
    <w:rsid w:val="00753850"/>
    <w:rsid w:val="0075476B"/>
    <w:rsid w:val="00754811"/>
    <w:rsid w:val="00754AE5"/>
    <w:rsid w:val="00754B64"/>
    <w:rsid w:val="00755DDD"/>
    <w:rsid w:val="00755E50"/>
    <w:rsid w:val="00757857"/>
    <w:rsid w:val="0076019F"/>
    <w:rsid w:val="00760B72"/>
    <w:rsid w:val="00760FCB"/>
    <w:rsid w:val="0076172D"/>
    <w:rsid w:val="007617F7"/>
    <w:rsid w:val="0076284E"/>
    <w:rsid w:val="00762DC2"/>
    <w:rsid w:val="00763D91"/>
    <w:rsid w:val="00763E6D"/>
    <w:rsid w:val="007643DC"/>
    <w:rsid w:val="0076556D"/>
    <w:rsid w:val="0076615E"/>
    <w:rsid w:val="00766AFC"/>
    <w:rsid w:val="00766B2B"/>
    <w:rsid w:val="00766BF2"/>
    <w:rsid w:val="00767213"/>
    <w:rsid w:val="00767244"/>
    <w:rsid w:val="0076777D"/>
    <w:rsid w:val="00770379"/>
    <w:rsid w:val="007703D8"/>
    <w:rsid w:val="00770AE2"/>
    <w:rsid w:val="00770C46"/>
    <w:rsid w:val="007712CA"/>
    <w:rsid w:val="007719CE"/>
    <w:rsid w:val="007728CE"/>
    <w:rsid w:val="00773EA7"/>
    <w:rsid w:val="00774822"/>
    <w:rsid w:val="00774E9E"/>
    <w:rsid w:val="007755CB"/>
    <w:rsid w:val="00775743"/>
    <w:rsid w:val="007758A6"/>
    <w:rsid w:val="007760F4"/>
    <w:rsid w:val="00776FEB"/>
    <w:rsid w:val="0077700A"/>
    <w:rsid w:val="00780828"/>
    <w:rsid w:val="00780DBF"/>
    <w:rsid w:val="007810A8"/>
    <w:rsid w:val="007815CE"/>
    <w:rsid w:val="00781918"/>
    <w:rsid w:val="00781A82"/>
    <w:rsid w:val="00781BE9"/>
    <w:rsid w:val="00782002"/>
    <w:rsid w:val="00783266"/>
    <w:rsid w:val="00783650"/>
    <w:rsid w:val="007836D1"/>
    <w:rsid w:val="007838F8"/>
    <w:rsid w:val="00783947"/>
    <w:rsid w:val="00784278"/>
    <w:rsid w:val="00784881"/>
    <w:rsid w:val="00784FE3"/>
    <w:rsid w:val="00785FD1"/>
    <w:rsid w:val="0078629A"/>
    <w:rsid w:val="00786835"/>
    <w:rsid w:val="00786ECF"/>
    <w:rsid w:val="00787A71"/>
    <w:rsid w:val="00787A9F"/>
    <w:rsid w:val="00787C0C"/>
    <w:rsid w:val="00790379"/>
    <w:rsid w:val="00790595"/>
    <w:rsid w:val="007908EA"/>
    <w:rsid w:val="00790BCF"/>
    <w:rsid w:val="007919B1"/>
    <w:rsid w:val="00791A4C"/>
    <w:rsid w:val="00791C11"/>
    <w:rsid w:val="00791CBA"/>
    <w:rsid w:val="00792090"/>
    <w:rsid w:val="007922D5"/>
    <w:rsid w:val="007928A3"/>
    <w:rsid w:val="00792B40"/>
    <w:rsid w:val="00794A42"/>
    <w:rsid w:val="00795388"/>
    <w:rsid w:val="00795487"/>
    <w:rsid w:val="00795686"/>
    <w:rsid w:val="007966C5"/>
    <w:rsid w:val="007969D9"/>
    <w:rsid w:val="007A012B"/>
    <w:rsid w:val="007A020E"/>
    <w:rsid w:val="007A03CD"/>
    <w:rsid w:val="007A1DC0"/>
    <w:rsid w:val="007A3383"/>
    <w:rsid w:val="007A341F"/>
    <w:rsid w:val="007A3D6D"/>
    <w:rsid w:val="007A4494"/>
    <w:rsid w:val="007A5060"/>
    <w:rsid w:val="007A5515"/>
    <w:rsid w:val="007A58F7"/>
    <w:rsid w:val="007A6D03"/>
    <w:rsid w:val="007A716D"/>
    <w:rsid w:val="007A7258"/>
    <w:rsid w:val="007A7D77"/>
    <w:rsid w:val="007B000A"/>
    <w:rsid w:val="007B09C3"/>
    <w:rsid w:val="007B15B0"/>
    <w:rsid w:val="007B167C"/>
    <w:rsid w:val="007B16AB"/>
    <w:rsid w:val="007B18AC"/>
    <w:rsid w:val="007B2109"/>
    <w:rsid w:val="007B41B6"/>
    <w:rsid w:val="007B44FC"/>
    <w:rsid w:val="007B5230"/>
    <w:rsid w:val="007B582B"/>
    <w:rsid w:val="007B67B5"/>
    <w:rsid w:val="007B7235"/>
    <w:rsid w:val="007B736B"/>
    <w:rsid w:val="007B75DF"/>
    <w:rsid w:val="007C08E8"/>
    <w:rsid w:val="007C1208"/>
    <w:rsid w:val="007C13B3"/>
    <w:rsid w:val="007C1D4F"/>
    <w:rsid w:val="007C2E8B"/>
    <w:rsid w:val="007C3146"/>
    <w:rsid w:val="007C378B"/>
    <w:rsid w:val="007C395D"/>
    <w:rsid w:val="007C3F63"/>
    <w:rsid w:val="007C424A"/>
    <w:rsid w:val="007C45D1"/>
    <w:rsid w:val="007C5AE3"/>
    <w:rsid w:val="007C62AB"/>
    <w:rsid w:val="007C663C"/>
    <w:rsid w:val="007C70C9"/>
    <w:rsid w:val="007C7157"/>
    <w:rsid w:val="007C76E3"/>
    <w:rsid w:val="007D0832"/>
    <w:rsid w:val="007D0977"/>
    <w:rsid w:val="007D1125"/>
    <w:rsid w:val="007D183D"/>
    <w:rsid w:val="007D1E00"/>
    <w:rsid w:val="007D287E"/>
    <w:rsid w:val="007D3503"/>
    <w:rsid w:val="007D3ED2"/>
    <w:rsid w:val="007D4222"/>
    <w:rsid w:val="007D4EA8"/>
    <w:rsid w:val="007D5872"/>
    <w:rsid w:val="007D5CA5"/>
    <w:rsid w:val="007D6EA6"/>
    <w:rsid w:val="007D76E9"/>
    <w:rsid w:val="007E06CA"/>
    <w:rsid w:val="007E1617"/>
    <w:rsid w:val="007E2301"/>
    <w:rsid w:val="007E2EC8"/>
    <w:rsid w:val="007E341A"/>
    <w:rsid w:val="007E34FC"/>
    <w:rsid w:val="007E3B17"/>
    <w:rsid w:val="007E461D"/>
    <w:rsid w:val="007E4B0A"/>
    <w:rsid w:val="007E4FD6"/>
    <w:rsid w:val="007E5C8F"/>
    <w:rsid w:val="007E6A1A"/>
    <w:rsid w:val="007E6EAD"/>
    <w:rsid w:val="007F033F"/>
    <w:rsid w:val="007F1767"/>
    <w:rsid w:val="007F1BE1"/>
    <w:rsid w:val="007F1EFE"/>
    <w:rsid w:val="007F31E3"/>
    <w:rsid w:val="007F4AAB"/>
    <w:rsid w:val="007F5654"/>
    <w:rsid w:val="007F5F88"/>
    <w:rsid w:val="007F6027"/>
    <w:rsid w:val="007F6A33"/>
    <w:rsid w:val="007F7D1F"/>
    <w:rsid w:val="00800179"/>
    <w:rsid w:val="0080038C"/>
    <w:rsid w:val="00801055"/>
    <w:rsid w:val="00801553"/>
    <w:rsid w:val="00801839"/>
    <w:rsid w:val="0080214B"/>
    <w:rsid w:val="008022FC"/>
    <w:rsid w:val="008039A8"/>
    <w:rsid w:val="0080416A"/>
    <w:rsid w:val="008044E7"/>
    <w:rsid w:val="00804C76"/>
    <w:rsid w:val="00805F4F"/>
    <w:rsid w:val="00806C0A"/>
    <w:rsid w:val="008101A3"/>
    <w:rsid w:val="00812825"/>
    <w:rsid w:val="00812A8D"/>
    <w:rsid w:val="00812D5D"/>
    <w:rsid w:val="00812FD5"/>
    <w:rsid w:val="00813B3A"/>
    <w:rsid w:val="008146E5"/>
    <w:rsid w:val="0081485D"/>
    <w:rsid w:val="00814CE1"/>
    <w:rsid w:val="00815645"/>
    <w:rsid w:val="008158EA"/>
    <w:rsid w:val="0081639A"/>
    <w:rsid w:val="0081659D"/>
    <w:rsid w:val="00816C30"/>
    <w:rsid w:val="00816DAB"/>
    <w:rsid w:val="008173C2"/>
    <w:rsid w:val="00817714"/>
    <w:rsid w:val="00820845"/>
    <w:rsid w:val="00821285"/>
    <w:rsid w:val="00821383"/>
    <w:rsid w:val="008214AC"/>
    <w:rsid w:val="0082155E"/>
    <w:rsid w:val="0082198C"/>
    <w:rsid w:val="00821BFD"/>
    <w:rsid w:val="00822F88"/>
    <w:rsid w:val="00822F9D"/>
    <w:rsid w:val="00823F84"/>
    <w:rsid w:val="0082424C"/>
    <w:rsid w:val="008250B0"/>
    <w:rsid w:val="008251E8"/>
    <w:rsid w:val="0082523B"/>
    <w:rsid w:val="00825BB8"/>
    <w:rsid w:val="00830D74"/>
    <w:rsid w:val="00831717"/>
    <w:rsid w:val="00831945"/>
    <w:rsid w:val="00831B19"/>
    <w:rsid w:val="00831C82"/>
    <w:rsid w:val="008321CE"/>
    <w:rsid w:val="00834A31"/>
    <w:rsid w:val="00835118"/>
    <w:rsid w:val="00835A41"/>
    <w:rsid w:val="00835C66"/>
    <w:rsid w:val="00836C48"/>
    <w:rsid w:val="00836F7D"/>
    <w:rsid w:val="00837044"/>
    <w:rsid w:val="0083756C"/>
    <w:rsid w:val="0083772B"/>
    <w:rsid w:val="00840387"/>
    <w:rsid w:val="008408B9"/>
    <w:rsid w:val="00841226"/>
    <w:rsid w:val="00842282"/>
    <w:rsid w:val="00843217"/>
    <w:rsid w:val="008436AA"/>
    <w:rsid w:val="0084388B"/>
    <w:rsid w:val="00844961"/>
    <w:rsid w:val="00844997"/>
    <w:rsid w:val="00844C38"/>
    <w:rsid w:val="00845C00"/>
    <w:rsid w:val="00845CF0"/>
    <w:rsid w:val="00845F98"/>
    <w:rsid w:val="0084627C"/>
    <w:rsid w:val="00846602"/>
    <w:rsid w:val="00850120"/>
    <w:rsid w:val="00850F09"/>
    <w:rsid w:val="00851BA7"/>
    <w:rsid w:val="00852956"/>
    <w:rsid w:val="00853359"/>
    <w:rsid w:val="0085347A"/>
    <w:rsid w:val="0085416B"/>
    <w:rsid w:val="00854656"/>
    <w:rsid w:val="00854891"/>
    <w:rsid w:val="00854C81"/>
    <w:rsid w:val="008555C9"/>
    <w:rsid w:val="0085595F"/>
    <w:rsid w:val="00856658"/>
    <w:rsid w:val="0085751B"/>
    <w:rsid w:val="00857599"/>
    <w:rsid w:val="008603D3"/>
    <w:rsid w:val="008604D6"/>
    <w:rsid w:val="0086054C"/>
    <w:rsid w:val="00861803"/>
    <w:rsid w:val="00862493"/>
    <w:rsid w:val="00862CAA"/>
    <w:rsid w:val="00863A97"/>
    <w:rsid w:val="0086532E"/>
    <w:rsid w:val="008655E0"/>
    <w:rsid w:val="00865D6F"/>
    <w:rsid w:val="00866208"/>
    <w:rsid w:val="008669D1"/>
    <w:rsid w:val="00866D98"/>
    <w:rsid w:val="00866F73"/>
    <w:rsid w:val="00867A34"/>
    <w:rsid w:val="00870276"/>
    <w:rsid w:val="00870380"/>
    <w:rsid w:val="008706CC"/>
    <w:rsid w:val="008714D0"/>
    <w:rsid w:val="0087171A"/>
    <w:rsid w:val="008720FD"/>
    <w:rsid w:val="00872A27"/>
    <w:rsid w:val="00872F55"/>
    <w:rsid w:val="008732E9"/>
    <w:rsid w:val="00873A64"/>
    <w:rsid w:val="008742BF"/>
    <w:rsid w:val="0087468B"/>
    <w:rsid w:val="00874799"/>
    <w:rsid w:val="00874B9D"/>
    <w:rsid w:val="008750A7"/>
    <w:rsid w:val="00875EE8"/>
    <w:rsid w:val="0087676C"/>
    <w:rsid w:val="0087695F"/>
    <w:rsid w:val="0087761C"/>
    <w:rsid w:val="008777B1"/>
    <w:rsid w:val="00877AAA"/>
    <w:rsid w:val="0088055E"/>
    <w:rsid w:val="008806C6"/>
    <w:rsid w:val="008807A8"/>
    <w:rsid w:val="008809A0"/>
    <w:rsid w:val="00880FF6"/>
    <w:rsid w:val="00881738"/>
    <w:rsid w:val="0088242D"/>
    <w:rsid w:val="008844B7"/>
    <w:rsid w:val="0088457D"/>
    <w:rsid w:val="00884725"/>
    <w:rsid w:val="00884C09"/>
    <w:rsid w:val="0088556C"/>
    <w:rsid w:val="00885D79"/>
    <w:rsid w:val="0088679D"/>
    <w:rsid w:val="008868F9"/>
    <w:rsid w:val="00890632"/>
    <w:rsid w:val="0089238F"/>
    <w:rsid w:val="008923C7"/>
    <w:rsid w:val="0089475E"/>
    <w:rsid w:val="00894972"/>
    <w:rsid w:val="00896421"/>
    <w:rsid w:val="00897109"/>
    <w:rsid w:val="008974EC"/>
    <w:rsid w:val="00897DFE"/>
    <w:rsid w:val="008A096E"/>
    <w:rsid w:val="008A09A4"/>
    <w:rsid w:val="008A1858"/>
    <w:rsid w:val="008A37C0"/>
    <w:rsid w:val="008A3DB8"/>
    <w:rsid w:val="008A430F"/>
    <w:rsid w:val="008A4698"/>
    <w:rsid w:val="008A47E8"/>
    <w:rsid w:val="008A4AB8"/>
    <w:rsid w:val="008A4BDA"/>
    <w:rsid w:val="008A5408"/>
    <w:rsid w:val="008A570D"/>
    <w:rsid w:val="008A5932"/>
    <w:rsid w:val="008A6C79"/>
    <w:rsid w:val="008A79CA"/>
    <w:rsid w:val="008B045A"/>
    <w:rsid w:val="008B08B4"/>
    <w:rsid w:val="008B0C15"/>
    <w:rsid w:val="008B14D5"/>
    <w:rsid w:val="008B1AB7"/>
    <w:rsid w:val="008B3888"/>
    <w:rsid w:val="008B5316"/>
    <w:rsid w:val="008B5981"/>
    <w:rsid w:val="008B7042"/>
    <w:rsid w:val="008B78CC"/>
    <w:rsid w:val="008C165D"/>
    <w:rsid w:val="008C2798"/>
    <w:rsid w:val="008C3B55"/>
    <w:rsid w:val="008C45E4"/>
    <w:rsid w:val="008C45E6"/>
    <w:rsid w:val="008C4A76"/>
    <w:rsid w:val="008C6B99"/>
    <w:rsid w:val="008C6D4A"/>
    <w:rsid w:val="008C7373"/>
    <w:rsid w:val="008C7618"/>
    <w:rsid w:val="008D0AFE"/>
    <w:rsid w:val="008D1A79"/>
    <w:rsid w:val="008D297A"/>
    <w:rsid w:val="008D3153"/>
    <w:rsid w:val="008D3601"/>
    <w:rsid w:val="008D3D50"/>
    <w:rsid w:val="008D3EE2"/>
    <w:rsid w:val="008D486F"/>
    <w:rsid w:val="008D4D11"/>
    <w:rsid w:val="008D551C"/>
    <w:rsid w:val="008D605A"/>
    <w:rsid w:val="008D67E6"/>
    <w:rsid w:val="008E0BDB"/>
    <w:rsid w:val="008E0C74"/>
    <w:rsid w:val="008E1F6E"/>
    <w:rsid w:val="008E1FBF"/>
    <w:rsid w:val="008E28C4"/>
    <w:rsid w:val="008E2FF2"/>
    <w:rsid w:val="008E3335"/>
    <w:rsid w:val="008E3B57"/>
    <w:rsid w:val="008E4274"/>
    <w:rsid w:val="008E4307"/>
    <w:rsid w:val="008E6D60"/>
    <w:rsid w:val="008E71E2"/>
    <w:rsid w:val="008E7207"/>
    <w:rsid w:val="008F014E"/>
    <w:rsid w:val="008F0330"/>
    <w:rsid w:val="008F0421"/>
    <w:rsid w:val="008F05E4"/>
    <w:rsid w:val="008F09C9"/>
    <w:rsid w:val="008F0EF6"/>
    <w:rsid w:val="008F1341"/>
    <w:rsid w:val="008F1C87"/>
    <w:rsid w:val="008F26F0"/>
    <w:rsid w:val="008F2B4D"/>
    <w:rsid w:val="008F347F"/>
    <w:rsid w:val="008F365A"/>
    <w:rsid w:val="008F3F96"/>
    <w:rsid w:val="008F4993"/>
    <w:rsid w:val="008F5020"/>
    <w:rsid w:val="008F56E4"/>
    <w:rsid w:val="008F590C"/>
    <w:rsid w:val="008F5C76"/>
    <w:rsid w:val="008F5EE4"/>
    <w:rsid w:val="008F6144"/>
    <w:rsid w:val="008F7048"/>
    <w:rsid w:val="008F72DB"/>
    <w:rsid w:val="008F749C"/>
    <w:rsid w:val="008F7FFD"/>
    <w:rsid w:val="009001FD"/>
    <w:rsid w:val="00901088"/>
    <w:rsid w:val="009011CA"/>
    <w:rsid w:val="00901D43"/>
    <w:rsid w:val="00901DA5"/>
    <w:rsid w:val="00902038"/>
    <w:rsid w:val="00902113"/>
    <w:rsid w:val="00902185"/>
    <w:rsid w:val="009026B7"/>
    <w:rsid w:val="00902932"/>
    <w:rsid w:val="00902AAE"/>
    <w:rsid w:val="00902C33"/>
    <w:rsid w:val="00902E2A"/>
    <w:rsid w:val="00903CF9"/>
    <w:rsid w:val="00904821"/>
    <w:rsid w:val="00905682"/>
    <w:rsid w:val="009057DE"/>
    <w:rsid w:val="00905A98"/>
    <w:rsid w:val="00906253"/>
    <w:rsid w:val="00906386"/>
    <w:rsid w:val="00906F93"/>
    <w:rsid w:val="0090712A"/>
    <w:rsid w:val="009074A2"/>
    <w:rsid w:val="00907F1F"/>
    <w:rsid w:val="009108BA"/>
    <w:rsid w:val="00910E38"/>
    <w:rsid w:val="00910F95"/>
    <w:rsid w:val="009114EF"/>
    <w:rsid w:val="0091152E"/>
    <w:rsid w:val="00911893"/>
    <w:rsid w:val="009128CC"/>
    <w:rsid w:val="00912B07"/>
    <w:rsid w:val="00913079"/>
    <w:rsid w:val="00913958"/>
    <w:rsid w:val="009140AD"/>
    <w:rsid w:val="00914302"/>
    <w:rsid w:val="009147FE"/>
    <w:rsid w:val="00914911"/>
    <w:rsid w:val="009151EA"/>
    <w:rsid w:val="009152DD"/>
    <w:rsid w:val="0091565E"/>
    <w:rsid w:val="00915F4E"/>
    <w:rsid w:val="00916913"/>
    <w:rsid w:val="00916E62"/>
    <w:rsid w:val="00916F25"/>
    <w:rsid w:val="00920314"/>
    <w:rsid w:val="0092039D"/>
    <w:rsid w:val="00920631"/>
    <w:rsid w:val="0092067D"/>
    <w:rsid w:val="00920A47"/>
    <w:rsid w:val="00921477"/>
    <w:rsid w:val="00921668"/>
    <w:rsid w:val="009218AD"/>
    <w:rsid w:val="0092232C"/>
    <w:rsid w:val="00922B71"/>
    <w:rsid w:val="009230CE"/>
    <w:rsid w:val="00923B78"/>
    <w:rsid w:val="00924E9A"/>
    <w:rsid w:val="00925A84"/>
    <w:rsid w:val="0092664D"/>
    <w:rsid w:val="00926E58"/>
    <w:rsid w:val="00927058"/>
    <w:rsid w:val="00927B15"/>
    <w:rsid w:val="009306C4"/>
    <w:rsid w:val="009306D6"/>
    <w:rsid w:val="0093077F"/>
    <w:rsid w:val="00930979"/>
    <w:rsid w:val="00930C10"/>
    <w:rsid w:val="0093180F"/>
    <w:rsid w:val="00932933"/>
    <w:rsid w:val="0093338D"/>
    <w:rsid w:val="009336A2"/>
    <w:rsid w:val="00933DA9"/>
    <w:rsid w:val="00934E36"/>
    <w:rsid w:val="009356EF"/>
    <w:rsid w:val="009358EF"/>
    <w:rsid w:val="00940673"/>
    <w:rsid w:val="00940939"/>
    <w:rsid w:val="00940BDD"/>
    <w:rsid w:val="00940C90"/>
    <w:rsid w:val="00940E97"/>
    <w:rsid w:val="009412EE"/>
    <w:rsid w:val="00942F03"/>
    <w:rsid w:val="00943345"/>
    <w:rsid w:val="00943347"/>
    <w:rsid w:val="00944267"/>
    <w:rsid w:val="009443A8"/>
    <w:rsid w:val="00945DF7"/>
    <w:rsid w:val="00946112"/>
    <w:rsid w:val="00946E87"/>
    <w:rsid w:val="009470FE"/>
    <w:rsid w:val="00947903"/>
    <w:rsid w:val="00947DED"/>
    <w:rsid w:val="00947FD2"/>
    <w:rsid w:val="0094D14A"/>
    <w:rsid w:val="0095005A"/>
    <w:rsid w:val="00950AE7"/>
    <w:rsid w:val="00950BDF"/>
    <w:rsid w:val="00950CAE"/>
    <w:rsid w:val="009510DB"/>
    <w:rsid w:val="00952656"/>
    <w:rsid w:val="00952BF1"/>
    <w:rsid w:val="00953996"/>
    <w:rsid w:val="0095435E"/>
    <w:rsid w:val="009543B3"/>
    <w:rsid w:val="009552D2"/>
    <w:rsid w:val="00955843"/>
    <w:rsid w:val="00955E3C"/>
    <w:rsid w:val="00956FBE"/>
    <w:rsid w:val="009579CF"/>
    <w:rsid w:val="00957A39"/>
    <w:rsid w:val="00957A4E"/>
    <w:rsid w:val="00957DE5"/>
    <w:rsid w:val="00957EEC"/>
    <w:rsid w:val="009600CD"/>
    <w:rsid w:val="009607D4"/>
    <w:rsid w:val="00960CD9"/>
    <w:rsid w:val="00960E06"/>
    <w:rsid w:val="009612E0"/>
    <w:rsid w:val="00961694"/>
    <w:rsid w:val="009619DE"/>
    <w:rsid w:val="00961A4B"/>
    <w:rsid w:val="00961B9F"/>
    <w:rsid w:val="00961DDE"/>
    <w:rsid w:val="00962BD6"/>
    <w:rsid w:val="00963A5B"/>
    <w:rsid w:val="009641CE"/>
    <w:rsid w:val="00964B26"/>
    <w:rsid w:val="009663DE"/>
    <w:rsid w:val="00967804"/>
    <w:rsid w:val="00970D85"/>
    <w:rsid w:val="00971942"/>
    <w:rsid w:val="00973C27"/>
    <w:rsid w:val="00973D10"/>
    <w:rsid w:val="00974C6D"/>
    <w:rsid w:val="00975321"/>
    <w:rsid w:val="00975415"/>
    <w:rsid w:val="00975DD3"/>
    <w:rsid w:val="00976344"/>
    <w:rsid w:val="00976426"/>
    <w:rsid w:val="009767BE"/>
    <w:rsid w:val="00976A96"/>
    <w:rsid w:val="00976AFD"/>
    <w:rsid w:val="00976BA7"/>
    <w:rsid w:val="00976CAD"/>
    <w:rsid w:val="00976DC4"/>
    <w:rsid w:val="00977C30"/>
    <w:rsid w:val="009803C2"/>
    <w:rsid w:val="00980B1B"/>
    <w:rsid w:val="00981388"/>
    <w:rsid w:val="009816E2"/>
    <w:rsid w:val="00983371"/>
    <w:rsid w:val="00983893"/>
    <w:rsid w:val="009842D3"/>
    <w:rsid w:val="00984411"/>
    <w:rsid w:val="00984CA3"/>
    <w:rsid w:val="009851F2"/>
    <w:rsid w:val="00985659"/>
    <w:rsid w:val="009857F0"/>
    <w:rsid w:val="0098599B"/>
    <w:rsid w:val="009879B6"/>
    <w:rsid w:val="00987D6A"/>
    <w:rsid w:val="00990AB5"/>
    <w:rsid w:val="009910DE"/>
    <w:rsid w:val="00991543"/>
    <w:rsid w:val="0099158B"/>
    <w:rsid w:val="00991AED"/>
    <w:rsid w:val="009926CC"/>
    <w:rsid w:val="00992873"/>
    <w:rsid w:val="00992E06"/>
    <w:rsid w:val="00992F8B"/>
    <w:rsid w:val="0099324C"/>
    <w:rsid w:val="0099359A"/>
    <w:rsid w:val="00993641"/>
    <w:rsid w:val="009941A7"/>
    <w:rsid w:val="00994464"/>
    <w:rsid w:val="009944ED"/>
    <w:rsid w:val="009950FE"/>
    <w:rsid w:val="00995210"/>
    <w:rsid w:val="009955EE"/>
    <w:rsid w:val="009958B2"/>
    <w:rsid w:val="00997400"/>
    <w:rsid w:val="009A0FD7"/>
    <w:rsid w:val="009A1B9B"/>
    <w:rsid w:val="009A3038"/>
    <w:rsid w:val="009A312D"/>
    <w:rsid w:val="009A35C9"/>
    <w:rsid w:val="009A44BA"/>
    <w:rsid w:val="009A4D3F"/>
    <w:rsid w:val="009A4E9C"/>
    <w:rsid w:val="009A5282"/>
    <w:rsid w:val="009A5F2F"/>
    <w:rsid w:val="009A5FA1"/>
    <w:rsid w:val="009A656D"/>
    <w:rsid w:val="009B1690"/>
    <w:rsid w:val="009B170D"/>
    <w:rsid w:val="009B1834"/>
    <w:rsid w:val="009B2F3B"/>
    <w:rsid w:val="009B3A92"/>
    <w:rsid w:val="009B4806"/>
    <w:rsid w:val="009B4BD1"/>
    <w:rsid w:val="009B4EDC"/>
    <w:rsid w:val="009B5670"/>
    <w:rsid w:val="009B573F"/>
    <w:rsid w:val="009B58BB"/>
    <w:rsid w:val="009B68FF"/>
    <w:rsid w:val="009B6C9C"/>
    <w:rsid w:val="009B74C0"/>
    <w:rsid w:val="009B7B4D"/>
    <w:rsid w:val="009B7C90"/>
    <w:rsid w:val="009C01E4"/>
    <w:rsid w:val="009C0698"/>
    <w:rsid w:val="009C1921"/>
    <w:rsid w:val="009C2CFE"/>
    <w:rsid w:val="009C3456"/>
    <w:rsid w:val="009C3DF7"/>
    <w:rsid w:val="009C49E3"/>
    <w:rsid w:val="009C5620"/>
    <w:rsid w:val="009C5A5A"/>
    <w:rsid w:val="009C5C4B"/>
    <w:rsid w:val="009C641A"/>
    <w:rsid w:val="009C6975"/>
    <w:rsid w:val="009C7877"/>
    <w:rsid w:val="009C7EDE"/>
    <w:rsid w:val="009D0107"/>
    <w:rsid w:val="009D012D"/>
    <w:rsid w:val="009D066E"/>
    <w:rsid w:val="009D0E8C"/>
    <w:rsid w:val="009D1CD4"/>
    <w:rsid w:val="009D2ACA"/>
    <w:rsid w:val="009D2B35"/>
    <w:rsid w:val="009D498F"/>
    <w:rsid w:val="009D4C77"/>
    <w:rsid w:val="009D52EF"/>
    <w:rsid w:val="009D610D"/>
    <w:rsid w:val="009D6778"/>
    <w:rsid w:val="009D73F8"/>
    <w:rsid w:val="009E271E"/>
    <w:rsid w:val="009E2DCC"/>
    <w:rsid w:val="009E4531"/>
    <w:rsid w:val="009E493E"/>
    <w:rsid w:val="009E4E2D"/>
    <w:rsid w:val="009E4F79"/>
    <w:rsid w:val="009E4FF8"/>
    <w:rsid w:val="009E6E53"/>
    <w:rsid w:val="009E6E7C"/>
    <w:rsid w:val="009E701E"/>
    <w:rsid w:val="009E7208"/>
    <w:rsid w:val="009E7367"/>
    <w:rsid w:val="009E7C33"/>
    <w:rsid w:val="009E7CA4"/>
    <w:rsid w:val="009F02B8"/>
    <w:rsid w:val="009F0502"/>
    <w:rsid w:val="009F0CA1"/>
    <w:rsid w:val="009F0D2D"/>
    <w:rsid w:val="009F0DC0"/>
    <w:rsid w:val="009F106A"/>
    <w:rsid w:val="009F197D"/>
    <w:rsid w:val="009F2C99"/>
    <w:rsid w:val="009F3D98"/>
    <w:rsid w:val="009F53E5"/>
    <w:rsid w:val="009F561C"/>
    <w:rsid w:val="009F5E6C"/>
    <w:rsid w:val="009F6429"/>
    <w:rsid w:val="009F6997"/>
    <w:rsid w:val="009F6A95"/>
    <w:rsid w:val="00A00505"/>
    <w:rsid w:val="00A0058C"/>
    <w:rsid w:val="00A0094E"/>
    <w:rsid w:val="00A00995"/>
    <w:rsid w:val="00A009E2"/>
    <w:rsid w:val="00A017AA"/>
    <w:rsid w:val="00A0423D"/>
    <w:rsid w:val="00A042FF"/>
    <w:rsid w:val="00A05BEB"/>
    <w:rsid w:val="00A05F04"/>
    <w:rsid w:val="00A06596"/>
    <w:rsid w:val="00A06D74"/>
    <w:rsid w:val="00A1182F"/>
    <w:rsid w:val="00A12142"/>
    <w:rsid w:val="00A12237"/>
    <w:rsid w:val="00A12925"/>
    <w:rsid w:val="00A13711"/>
    <w:rsid w:val="00A13CD3"/>
    <w:rsid w:val="00A140D3"/>
    <w:rsid w:val="00A14E66"/>
    <w:rsid w:val="00A15191"/>
    <w:rsid w:val="00A16672"/>
    <w:rsid w:val="00A16FA6"/>
    <w:rsid w:val="00A170B1"/>
    <w:rsid w:val="00A171A8"/>
    <w:rsid w:val="00A21410"/>
    <w:rsid w:val="00A22E6F"/>
    <w:rsid w:val="00A2496F"/>
    <w:rsid w:val="00A249BC"/>
    <w:rsid w:val="00A24CD3"/>
    <w:rsid w:val="00A25CA3"/>
    <w:rsid w:val="00A25F5B"/>
    <w:rsid w:val="00A262ED"/>
    <w:rsid w:val="00A266FF"/>
    <w:rsid w:val="00A274BD"/>
    <w:rsid w:val="00A27623"/>
    <w:rsid w:val="00A27D1B"/>
    <w:rsid w:val="00A3035F"/>
    <w:rsid w:val="00A30750"/>
    <w:rsid w:val="00A30802"/>
    <w:rsid w:val="00A30D35"/>
    <w:rsid w:val="00A31A44"/>
    <w:rsid w:val="00A32638"/>
    <w:rsid w:val="00A3360F"/>
    <w:rsid w:val="00A34213"/>
    <w:rsid w:val="00A34B1D"/>
    <w:rsid w:val="00A35530"/>
    <w:rsid w:val="00A36031"/>
    <w:rsid w:val="00A36F8C"/>
    <w:rsid w:val="00A42D1F"/>
    <w:rsid w:val="00A4342E"/>
    <w:rsid w:val="00A43558"/>
    <w:rsid w:val="00A43A04"/>
    <w:rsid w:val="00A43CF9"/>
    <w:rsid w:val="00A44140"/>
    <w:rsid w:val="00A445E2"/>
    <w:rsid w:val="00A45C39"/>
    <w:rsid w:val="00A478D8"/>
    <w:rsid w:val="00A47942"/>
    <w:rsid w:val="00A47BD0"/>
    <w:rsid w:val="00A47F20"/>
    <w:rsid w:val="00A50B11"/>
    <w:rsid w:val="00A512F6"/>
    <w:rsid w:val="00A522E5"/>
    <w:rsid w:val="00A549D1"/>
    <w:rsid w:val="00A54FDC"/>
    <w:rsid w:val="00A5693B"/>
    <w:rsid w:val="00A56A86"/>
    <w:rsid w:val="00A572EF"/>
    <w:rsid w:val="00A603C6"/>
    <w:rsid w:val="00A6077B"/>
    <w:rsid w:val="00A60994"/>
    <w:rsid w:val="00A60A4C"/>
    <w:rsid w:val="00A60BD4"/>
    <w:rsid w:val="00A60E38"/>
    <w:rsid w:val="00A6114D"/>
    <w:rsid w:val="00A61B30"/>
    <w:rsid w:val="00A61B6D"/>
    <w:rsid w:val="00A62870"/>
    <w:rsid w:val="00A62C8B"/>
    <w:rsid w:val="00A630D8"/>
    <w:rsid w:val="00A63AC6"/>
    <w:rsid w:val="00A63E08"/>
    <w:rsid w:val="00A6497A"/>
    <w:rsid w:val="00A64F47"/>
    <w:rsid w:val="00A6541E"/>
    <w:rsid w:val="00A66A91"/>
    <w:rsid w:val="00A6702C"/>
    <w:rsid w:val="00A671A6"/>
    <w:rsid w:val="00A674F2"/>
    <w:rsid w:val="00A67906"/>
    <w:rsid w:val="00A67D70"/>
    <w:rsid w:val="00A6E9F3"/>
    <w:rsid w:val="00A70A96"/>
    <w:rsid w:val="00A713BB"/>
    <w:rsid w:val="00A713BD"/>
    <w:rsid w:val="00A715DB"/>
    <w:rsid w:val="00A71791"/>
    <w:rsid w:val="00A71D69"/>
    <w:rsid w:val="00A752DB"/>
    <w:rsid w:val="00A75D0C"/>
    <w:rsid w:val="00A7748C"/>
    <w:rsid w:val="00A774A9"/>
    <w:rsid w:val="00A80BCD"/>
    <w:rsid w:val="00A80D4C"/>
    <w:rsid w:val="00A81554"/>
    <w:rsid w:val="00A81F49"/>
    <w:rsid w:val="00A825AF"/>
    <w:rsid w:val="00A82CDB"/>
    <w:rsid w:val="00A83148"/>
    <w:rsid w:val="00A85765"/>
    <w:rsid w:val="00A85E46"/>
    <w:rsid w:val="00A86F28"/>
    <w:rsid w:val="00A91A67"/>
    <w:rsid w:val="00A91A93"/>
    <w:rsid w:val="00A91F28"/>
    <w:rsid w:val="00A92778"/>
    <w:rsid w:val="00A93528"/>
    <w:rsid w:val="00A94347"/>
    <w:rsid w:val="00A94B13"/>
    <w:rsid w:val="00A95020"/>
    <w:rsid w:val="00A952BF"/>
    <w:rsid w:val="00A952FF"/>
    <w:rsid w:val="00A95337"/>
    <w:rsid w:val="00A95958"/>
    <w:rsid w:val="00A95F95"/>
    <w:rsid w:val="00A9716C"/>
    <w:rsid w:val="00A97661"/>
    <w:rsid w:val="00A97FEB"/>
    <w:rsid w:val="00AA0463"/>
    <w:rsid w:val="00AA36C3"/>
    <w:rsid w:val="00AA383B"/>
    <w:rsid w:val="00AA3A7B"/>
    <w:rsid w:val="00AA4B6C"/>
    <w:rsid w:val="00AA4F2F"/>
    <w:rsid w:val="00AA6564"/>
    <w:rsid w:val="00AA71C8"/>
    <w:rsid w:val="00AB003E"/>
    <w:rsid w:val="00AB044D"/>
    <w:rsid w:val="00AB0F1C"/>
    <w:rsid w:val="00AB0FC7"/>
    <w:rsid w:val="00AB16B2"/>
    <w:rsid w:val="00AB17EA"/>
    <w:rsid w:val="00AB1AB8"/>
    <w:rsid w:val="00AB1B30"/>
    <w:rsid w:val="00AB20BF"/>
    <w:rsid w:val="00AB3764"/>
    <w:rsid w:val="00AB3F57"/>
    <w:rsid w:val="00AB407B"/>
    <w:rsid w:val="00AB4089"/>
    <w:rsid w:val="00AB4917"/>
    <w:rsid w:val="00AB76AE"/>
    <w:rsid w:val="00AC04E1"/>
    <w:rsid w:val="00AC0C77"/>
    <w:rsid w:val="00AC0FEE"/>
    <w:rsid w:val="00AC1C64"/>
    <w:rsid w:val="00AC226F"/>
    <w:rsid w:val="00AC23F9"/>
    <w:rsid w:val="00AC243F"/>
    <w:rsid w:val="00AC2646"/>
    <w:rsid w:val="00AC26DC"/>
    <w:rsid w:val="00AC2E2F"/>
    <w:rsid w:val="00AC41A2"/>
    <w:rsid w:val="00AC4BCB"/>
    <w:rsid w:val="00AC4D2F"/>
    <w:rsid w:val="00AC56EA"/>
    <w:rsid w:val="00AC57F0"/>
    <w:rsid w:val="00AC61D4"/>
    <w:rsid w:val="00AC6C45"/>
    <w:rsid w:val="00AC6DDF"/>
    <w:rsid w:val="00AC6EBC"/>
    <w:rsid w:val="00AC6EF8"/>
    <w:rsid w:val="00AC7225"/>
    <w:rsid w:val="00AC7C73"/>
    <w:rsid w:val="00AD011C"/>
    <w:rsid w:val="00AD0BA9"/>
    <w:rsid w:val="00AD1451"/>
    <w:rsid w:val="00AD1802"/>
    <w:rsid w:val="00AD19B5"/>
    <w:rsid w:val="00AD3282"/>
    <w:rsid w:val="00AD337E"/>
    <w:rsid w:val="00AD3786"/>
    <w:rsid w:val="00AD3BB2"/>
    <w:rsid w:val="00AD3D62"/>
    <w:rsid w:val="00AD4198"/>
    <w:rsid w:val="00AD5960"/>
    <w:rsid w:val="00AD5C22"/>
    <w:rsid w:val="00AD6721"/>
    <w:rsid w:val="00AD6AAE"/>
    <w:rsid w:val="00AD6BDB"/>
    <w:rsid w:val="00AD7609"/>
    <w:rsid w:val="00AE0568"/>
    <w:rsid w:val="00AE0A79"/>
    <w:rsid w:val="00AE0BA7"/>
    <w:rsid w:val="00AE18ED"/>
    <w:rsid w:val="00AE3C78"/>
    <w:rsid w:val="00AE4237"/>
    <w:rsid w:val="00AE4AB0"/>
    <w:rsid w:val="00AE55A2"/>
    <w:rsid w:val="00AE6208"/>
    <w:rsid w:val="00AE643D"/>
    <w:rsid w:val="00AE6575"/>
    <w:rsid w:val="00AE6E10"/>
    <w:rsid w:val="00AE6EAC"/>
    <w:rsid w:val="00AE7554"/>
    <w:rsid w:val="00AF203E"/>
    <w:rsid w:val="00AF20D0"/>
    <w:rsid w:val="00AF3673"/>
    <w:rsid w:val="00AF3784"/>
    <w:rsid w:val="00AF42FD"/>
    <w:rsid w:val="00AF458E"/>
    <w:rsid w:val="00AF50BB"/>
    <w:rsid w:val="00AF5DDA"/>
    <w:rsid w:val="00AF7E21"/>
    <w:rsid w:val="00B00072"/>
    <w:rsid w:val="00B000AD"/>
    <w:rsid w:val="00B01309"/>
    <w:rsid w:val="00B01C66"/>
    <w:rsid w:val="00B01DFB"/>
    <w:rsid w:val="00B02814"/>
    <w:rsid w:val="00B02833"/>
    <w:rsid w:val="00B02856"/>
    <w:rsid w:val="00B02C5D"/>
    <w:rsid w:val="00B02FE2"/>
    <w:rsid w:val="00B033AD"/>
    <w:rsid w:val="00B04FAC"/>
    <w:rsid w:val="00B05676"/>
    <w:rsid w:val="00B06255"/>
    <w:rsid w:val="00B062EF"/>
    <w:rsid w:val="00B06DD3"/>
    <w:rsid w:val="00B0783F"/>
    <w:rsid w:val="00B10154"/>
    <w:rsid w:val="00B104FE"/>
    <w:rsid w:val="00B10753"/>
    <w:rsid w:val="00B10F8A"/>
    <w:rsid w:val="00B110D5"/>
    <w:rsid w:val="00B1112F"/>
    <w:rsid w:val="00B11A83"/>
    <w:rsid w:val="00B11AC8"/>
    <w:rsid w:val="00B125F0"/>
    <w:rsid w:val="00B12A1B"/>
    <w:rsid w:val="00B13303"/>
    <w:rsid w:val="00B14044"/>
    <w:rsid w:val="00B150CF"/>
    <w:rsid w:val="00B1511E"/>
    <w:rsid w:val="00B15713"/>
    <w:rsid w:val="00B1591F"/>
    <w:rsid w:val="00B15E43"/>
    <w:rsid w:val="00B201AD"/>
    <w:rsid w:val="00B208E3"/>
    <w:rsid w:val="00B20B12"/>
    <w:rsid w:val="00B20FC9"/>
    <w:rsid w:val="00B2163D"/>
    <w:rsid w:val="00B21BE8"/>
    <w:rsid w:val="00B21CF0"/>
    <w:rsid w:val="00B231A7"/>
    <w:rsid w:val="00B233B3"/>
    <w:rsid w:val="00B23519"/>
    <w:rsid w:val="00B251C3"/>
    <w:rsid w:val="00B2528A"/>
    <w:rsid w:val="00B25DB6"/>
    <w:rsid w:val="00B26090"/>
    <w:rsid w:val="00B260F7"/>
    <w:rsid w:val="00B274CE"/>
    <w:rsid w:val="00B30859"/>
    <w:rsid w:val="00B30F4D"/>
    <w:rsid w:val="00B31321"/>
    <w:rsid w:val="00B31D8B"/>
    <w:rsid w:val="00B32317"/>
    <w:rsid w:val="00B3285B"/>
    <w:rsid w:val="00B32B00"/>
    <w:rsid w:val="00B34895"/>
    <w:rsid w:val="00B351D9"/>
    <w:rsid w:val="00B35FC9"/>
    <w:rsid w:val="00B3604D"/>
    <w:rsid w:val="00B360DF"/>
    <w:rsid w:val="00B36650"/>
    <w:rsid w:val="00B36A6C"/>
    <w:rsid w:val="00B36B53"/>
    <w:rsid w:val="00B36F7E"/>
    <w:rsid w:val="00B373D4"/>
    <w:rsid w:val="00B374E9"/>
    <w:rsid w:val="00B37581"/>
    <w:rsid w:val="00B39C7A"/>
    <w:rsid w:val="00B4065D"/>
    <w:rsid w:val="00B40A0C"/>
    <w:rsid w:val="00B41E08"/>
    <w:rsid w:val="00B41E8A"/>
    <w:rsid w:val="00B429E5"/>
    <w:rsid w:val="00B42FF3"/>
    <w:rsid w:val="00B4353C"/>
    <w:rsid w:val="00B43C8A"/>
    <w:rsid w:val="00B43D14"/>
    <w:rsid w:val="00B43EC1"/>
    <w:rsid w:val="00B4471E"/>
    <w:rsid w:val="00B44865"/>
    <w:rsid w:val="00B44A64"/>
    <w:rsid w:val="00B44DB4"/>
    <w:rsid w:val="00B45251"/>
    <w:rsid w:val="00B456F3"/>
    <w:rsid w:val="00B45ACE"/>
    <w:rsid w:val="00B46217"/>
    <w:rsid w:val="00B4685D"/>
    <w:rsid w:val="00B46D4D"/>
    <w:rsid w:val="00B46DF1"/>
    <w:rsid w:val="00B47524"/>
    <w:rsid w:val="00B47589"/>
    <w:rsid w:val="00B50031"/>
    <w:rsid w:val="00B504E1"/>
    <w:rsid w:val="00B51279"/>
    <w:rsid w:val="00B51F3D"/>
    <w:rsid w:val="00B52533"/>
    <w:rsid w:val="00B52E90"/>
    <w:rsid w:val="00B53536"/>
    <w:rsid w:val="00B53CEA"/>
    <w:rsid w:val="00B54BCA"/>
    <w:rsid w:val="00B551FB"/>
    <w:rsid w:val="00B553FE"/>
    <w:rsid w:val="00B55856"/>
    <w:rsid w:val="00B55A77"/>
    <w:rsid w:val="00B55D32"/>
    <w:rsid w:val="00B55ECB"/>
    <w:rsid w:val="00B57E04"/>
    <w:rsid w:val="00B60117"/>
    <w:rsid w:val="00B60635"/>
    <w:rsid w:val="00B60882"/>
    <w:rsid w:val="00B60E03"/>
    <w:rsid w:val="00B61675"/>
    <w:rsid w:val="00B61878"/>
    <w:rsid w:val="00B61B17"/>
    <w:rsid w:val="00B61C37"/>
    <w:rsid w:val="00B61ECC"/>
    <w:rsid w:val="00B625CE"/>
    <w:rsid w:val="00B6264D"/>
    <w:rsid w:val="00B6316A"/>
    <w:rsid w:val="00B64415"/>
    <w:rsid w:val="00B64CFC"/>
    <w:rsid w:val="00B651E3"/>
    <w:rsid w:val="00B6728A"/>
    <w:rsid w:val="00B70895"/>
    <w:rsid w:val="00B70C63"/>
    <w:rsid w:val="00B71549"/>
    <w:rsid w:val="00B722C3"/>
    <w:rsid w:val="00B725A0"/>
    <w:rsid w:val="00B7293F"/>
    <w:rsid w:val="00B7313C"/>
    <w:rsid w:val="00B7333F"/>
    <w:rsid w:val="00B73F46"/>
    <w:rsid w:val="00B757DA"/>
    <w:rsid w:val="00B75F53"/>
    <w:rsid w:val="00B760EA"/>
    <w:rsid w:val="00B77565"/>
    <w:rsid w:val="00B777A4"/>
    <w:rsid w:val="00B77862"/>
    <w:rsid w:val="00B802FF"/>
    <w:rsid w:val="00B8055C"/>
    <w:rsid w:val="00B805DC"/>
    <w:rsid w:val="00B8163D"/>
    <w:rsid w:val="00B81D14"/>
    <w:rsid w:val="00B81DF2"/>
    <w:rsid w:val="00B82C09"/>
    <w:rsid w:val="00B82E25"/>
    <w:rsid w:val="00B831BD"/>
    <w:rsid w:val="00B83763"/>
    <w:rsid w:val="00B83D16"/>
    <w:rsid w:val="00B843B6"/>
    <w:rsid w:val="00B85105"/>
    <w:rsid w:val="00B8559A"/>
    <w:rsid w:val="00B85901"/>
    <w:rsid w:val="00B865E3"/>
    <w:rsid w:val="00B86E19"/>
    <w:rsid w:val="00B86F81"/>
    <w:rsid w:val="00B8796D"/>
    <w:rsid w:val="00B87B44"/>
    <w:rsid w:val="00B87D91"/>
    <w:rsid w:val="00B90331"/>
    <w:rsid w:val="00B90621"/>
    <w:rsid w:val="00B90BA3"/>
    <w:rsid w:val="00B91427"/>
    <w:rsid w:val="00B91479"/>
    <w:rsid w:val="00B9192C"/>
    <w:rsid w:val="00B91C8F"/>
    <w:rsid w:val="00B9204C"/>
    <w:rsid w:val="00B921D5"/>
    <w:rsid w:val="00B92328"/>
    <w:rsid w:val="00B928CB"/>
    <w:rsid w:val="00B937B7"/>
    <w:rsid w:val="00B93FCD"/>
    <w:rsid w:val="00B9437B"/>
    <w:rsid w:val="00B94695"/>
    <w:rsid w:val="00B96465"/>
    <w:rsid w:val="00B9649B"/>
    <w:rsid w:val="00B96689"/>
    <w:rsid w:val="00BA005D"/>
    <w:rsid w:val="00BA03A4"/>
    <w:rsid w:val="00BA07B9"/>
    <w:rsid w:val="00BA0C2B"/>
    <w:rsid w:val="00BA13C2"/>
    <w:rsid w:val="00BA1A83"/>
    <w:rsid w:val="00BA1AB7"/>
    <w:rsid w:val="00BA207F"/>
    <w:rsid w:val="00BA28B1"/>
    <w:rsid w:val="00BA2AE0"/>
    <w:rsid w:val="00BA3839"/>
    <w:rsid w:val="00BA38B3"/>
    <w:rsid w:val="00BA3E0B"/>
    <w:rsid w:val="00BA3FA4"/>
    <w:rsid w:val="00BA5A15"/>
    <w:rsid w:val="00BA6B25"/>
    <w:rsid w:val="00BA6C93"/>
    <w:rsid w:val="00BA7D25"/>
    <w:rsid w:val="00BA7EA0"/>
    <w:rsid w:val="00BB16E4"/>
    <w:rsid w:val="00BB1888"/>
    <w:rsid w:val="00BB3602"/>
    <w:rsid w:val="00BB3641"/>
    <w:rsid w:val="00BB530B"/>
    <w:rsid w:val="00BB552A"/>
    <w:rsid w:val="00BB5DD2"/>
    <w:rsid w:val="00BB5E62"/>
    <w:rsid w:val="00BB6C0B"/>
    <w:rsid w:val="00BB76D9"/>
    <w:rsid w:val="00BB7BCD"/>
    <w:rsid w:val="00BB7CBC"/>
    <w:rsid w:val="00BB7D51"/>
    <w:rsid w:val="00BB7E4F"/>
    <w:rsid w:val="00BC05A5"/>
    <w:rsid w:val="00BC0893"/>
    <w:rsid w:val="00BC0B2C"/>
    <w:rsid w:val="00BC0E11"/>
    <w:rsid w:val="00BC0F0A"/>
    <w:rsid w:val="00BC2A3E"/>
    <w:rsid w:val="00BC34C0"/>
    <w:rsid w:val="00BC4028"/>
    <w:rsid w:val="00BC43E0"/>
    <w:rsid w:val="00BC52F8"/>
    <w:rsid w:val="00BC5372"/>
    <w:rsid w:val="00BC5CDF"/>
    <w:rsid w:val="00BC6855"/>
    <w:rsid w:val="00BC7552"/>
    <w:rsid w:val="00BC75A0"/>
    <w:rsid w:val="00BC7CE6"/>
    <w:rsid w:val="00BD0318"/>
    <w:rsid w:val="00BD117C"/>
    <w:rsid w:val="00BD1368"/>
    <w:rsid w:val="00BD1D3A"/>
    <w:rsid w:val="00BD1F0B"/>
    <w:rsid w:val="00BD3A92"/>
    <w:rsid w:val="00BD3EBF"/>
    <w:rsid w:val="00BD3F75"/>
    <w:rsid w:val="00BD4261"/>
    <w:rsid w:val="00BD439E"/>
    <w:rsid w:val="00BD500B"/>
    <w:rsid w:val="00BD5055"/>
    <w:rsid w:val="00BD516E"/>
    <w:rsid w:val="00BD5439"/>
    <w:rsid w:val="00BD638B"/>
    <w:rsid w:val="00BD702B"/>
    <w:rsid w:val="00BD710E"/>
    <w:rsid w:val="00BD713B"/>
    <w:rsid w:val="00BD7B95"/>
    <w:rsid w:val="00BE0974"/>
    <w:rsid w:val="00BE0EDC"/>
    <w:rsid w:val="00BE1092"/>
    <w:rsid w:val="00BE127E"/>
    <w:rsid w:val="00BE181E"/>
    <w:rsid w:val="00BE21AE"/>
    <w:rsid w:val="00BE2D63"/>
    <w:rsid w:val="00BE354D"/>
    <w:rsid w:val="00BE35A7"/>
    <w:rsid w:val="00BE44C5"/>
    <w:rsid w:val="00BE450A"/>
    <w:rsid w:val="00BE49D4"/>
    <w:rsid w:val="00BE4B26"/>
    <w:rsid w:val="00BE56E2"/>
    <w:rsid w:val="00BE584B"/>
    <w:rsid w:val="00BE5E92"/>
    <w:rsid w:val="00BE64BA"/>
    <w:rsid w:val="00BE6ED2"/>
    <w:rsid w:val="00BE7059"/>
    <w:rsid w:val="00BE7613"/>
    <w:rsid w:val="00BF0165"/>
    <w:rsid w:val="00BF070B"/>
    <w:rsid w:val="00BF0A53"/>
    <w:rsid w:val="00BF103E"/>
    <w:rsid w:val="00BF23FF"/>
    <w:rsid w:val="00BF2434"/>
    <w:rsid w:val="00BF38D4"/>
    <w:rsid w:val="00BF3CFF"/>
    <w:rsid w:val="00BF3E79"/>
    <w:rsid w:val="00BF43B4"/>
    <w:rsid w:val="00BF4A8C"/>
    <w:rsid w:val="00BF509C"/>
    <w:rsid w:val="00BF548D"/>
    <w:rsid w:val="00BF5638"/>
    <w:rsid w:val="00BF58BA"/>
    <w:rsid w:val="00BF5BE7"/>
    <w:rsid w:val="00BF6A76"/>
    <w:rsid w:val="00BF6D78"/>
    <w:rsid w:val="00BF7214"/>
    <w:rsid w:val="00BF7B39"/>
    <w:rsid w:val="00C01F15"/>
    <w:rsid w:val="00C021C1"/>
    <w:rsid w:val="00C02707"/>
    <w:rsid w:val="00C02743"/>
    <w:rsid w:val="00C02820"/>
    <w:rsid w:val="00C0341C"/>
    <w:rsid w:val="00C036CD"/>
    <w:rsid w:val="00C03AF0"/>
    <w:rsid w:val="00C04C68"/>
    <w:rsid w:val="00C05030"/>
    <w:rsid w:val="00C0508F"/>
    <w:rsid w:val="00C05E50"/>
    <w:rsid w:val="00C05F77"/>
    <w:rsid w:val="00C06B5F"/>
    <w:rsid w:val="00C10510"/>
    <w:rsid w:val="00C10EC6"/>
    <w:rsid w:val="00C124E0"/>
    <w:rsid w:val="00C126F3"/>
    <w:rsid w:val="00C128DB"/>
    <w:rsid w:val="00C13480"/>
    <w:rsid w:val="00C147DA"/>
    <w:rsid w:val="00C14800"/>
    <w:rsid w:val="00C14D0F"/>
    <w:rsid w:val="00C151DE"/>
    <w:rsid w:val="00C16A3C"/>
    <w:rsid w:val="00C17153"/>
    <w:rsid w:val="00C17567"/>
    <w:rsid w:val="00C17578"/>
    <w:rsid w:val="00C17596"/>
    <w:rsid w:val="00C200EA"/>
    <w:rsid w:val="00C20E43"/>
    <w:rsid w:val="00C211E3"/>
    <w:rsid w:val="00C2160E"/>
    <w:rsid w:val="00C22DD6"/>
    <w:rsid w:val="00C22E0E"/>
    <w:rsid w:val="00C2346C"/>
    <w:rsid w:val="00C23AD7"/>
    <w:rsid w:val="00C23E85"/>
    <w:rsid w:val="00C24B0A"/>
    <w:rsid w:val="00C25B99"/>
    <w:rsid w:val="00C2622E"/>
    <w:rsid w:val="00C264C5"/>
    <w:rsid w:val="00C26617"/>
    <w:rsid w:val="00C26E4C"/>
    <w:rsid w:val="00C274F6"/>
    <w:rsid w:val="00C27554"/>
    <w:rsid w:val="00C27A31"/>
    <w:rsid w:val="00C30630"/>
    <w:rsid w:val="00C306B0"/>
    <w:rsid w:val="00C3134F"/>
    <w:rsid w:val="00C314C2"/>
    <w:rsid w:val="00C317D6"/>
    <w:rsid w:val="00C31D8D"/>
    <w:rsid w:val="00C3279B"/>
    <w:rsid w:val="00C3306A"/>
    <w:rsid w:val="00C330FF"/>
    <w:rsid w:val="00C336E3"/>
    <w:rsid w:val="00C3435A"/>
    <w:rsid w:val="00C346F4"/>
    <w:rsid w:val="00C34C4A"/>
    <w:rsid w:val="00C34FA8"/>
    <w:rsid w:val="00C3509E"/>
    <w:rsid w:val="00C3645E"/>
    <w:rsid w:val="00C37218"/>
    <w:rsid w:val="00C374E0"/>
    <w:rsid w:val="00C37FC7"/>
    <w:rsid w:val="00C40339"/>
    <w:rsid w:val="00C4040C"/>
    <w:rsid w:val="00C4088F"/>
    <w:rsid w:val="00C4189D"/>
    <w:rsid w:val="00C41A60"/>
    <w:rsid w:val="00C42AE3"/>
    <w:rsid w:val="00C4354B"/>
    <w:rsid w:val="00C43624"/>
    <w:rsid w:val="00C4441D"/>
    <w:rsid w:val="00C454AC"/>
    <w:rsid w:val="00C45BAC"/>
    <w:rsid w:val="00C50687"/>
    <w:rsid w:val="00C50699"/>
    <w:rsid w:val="00C50B48"/>
    <w:rsid w:val="00C51E5D"/>
    <w:rsid w:val="00C520BC"/>
    <w:rsid w:val="00C52825"/>
    <w:rsid w:val="00C52A78"/>
    <w:rsid w:val="00C52D32"/>
    <w:rsid w:val="00C52E57"/>
    <w:rsid w:val="00C5380C"/>
    <w:rsid w:val="00C53C0E"/>
    <w:rsid w:val="00C54317"/>
    <w:rsid w:val="00C54742"/>
    <w:rsid w:val="00C54B0A"/>
    <w:rsid w:val="00C54E1F"/>
    <w:rsid w:val="00C55D30"/>
    <w:rsid w:val="00C56143"/>
    <w:rsid w:val="00C56DC9"/>
    <w:rsid w:val="00C5724E"/>
    <w:rsid w:val="00C573C1"/>
    <w:rsid w:val="00C57BCF"/>
    <w:rsid w:val="00C57C4E"/>
    <w:rsid w:val="00C61C22"/>
    <w:rsid w:val="00C62541"/>
    <w:rsid w:val="00C6518D"/>
    <w:rsid w:val="00C65416"/>
    <w:rsid w:val="00C6683B"/>
    <w:rsid w:val="00C66D22"/>
    <w:rsid w:val="00C66E7C"/>
    <w:rsid w:val="00C6797D"/>
    <w:rsid w:val="00C68969"/>
    <w:rsid w:val="00C702B3"/>
    <w:rsid w:val="00C7071C"/>
    <w:rsid w:val="00C7073C"/>
    <w:rsid w:val="00C708AA"/>
    <w:rsid w:val="00C71002"/>
    <w:rsid w:val="00C71248"/>
    <w:rsid w:val="00C728E5"/>
    <w:rsid w:val="00C7296B"/>
    <w:rsid w:val="00C73283"/>
    <w:rsid w:val="00C73659"/>
    <w:rsid w:val="00C7449B"/>
    <w:rsid w:val="00C7501B"/>
    <w:rsid w:val="00C75EF4"/>
    <w:rsid w:val="00C76912"/>
    <w:rsid w:val="00C76A47"/>
    <w:rsid w:val="00C77165"/>
    <w:rsid w:val="00C77C49"/>
    <w:rsid w:val="00C80448"/>
    <w:rsid w:val="00C80568"/>
    <w:rsid w:val="00C80747"/>
    <w:rsid w:val="00C80979"/>
    <w:rsid w:val="00C80E2A"/>
    <w:rsid w:val="00C81374"/>
    <w:rsid w:val="00C81616"/>
    <w:rsid w:val="00C8206C"/>
    <w:rsid w:val="00C83F53"/>
    <w:rsid w:val="00C84543"/>
    <w:rsid w:val="00C85C74"/>
    <w:rsid w:val="00C85D1F"/>
    <w:rsid w:val="00C8626A"/>
    <w:rsid w:val="00C869CD"/>
    <w:rsid w:val="00C87695"/>
    <w:rsid w:val="00C87EC4"/>
    <w:rsid w:val="00C9071F"/>
    <w:rsid w:val="00C90787"/>
    <w:rsid w:val="00C91046"/>
    <w:rsid w:val="00C916EB"/>
    <w:rsid w:val="00C921F8"/>
    <w:rsid w:val="00C9288E"/>
    <w:rsid w:val="00C92D4D"/>
    <w:rsid w:val="00C9338B"/>
    <w:rsid w:val="00C933A1"/>
    <w:rsid w:val="00C93897"/>
    <w:rsid w:val="00C9390D"/>
    <w:rsid w:val="00C942B3"/>
    <w:rsid w:val="00C96EE1"/>
    <w:rsid w:val="00C97262"/>
    <w:rsid w:val="00C97292"/>
    <w:rsid w:val="00C97948"/>
    <w:rsid w:val="00C979C3"/>
    <w:rsid w:val="00C97F04"/>
    <w:rsid w:val="00CA0357"/>
    <w:rsid w:val="00CA074C"/>
    <w:rsid w:val="00CA174A"/>
    <w:rsid w:val="00CA2823"/>
    <w:rsid w:val="00CA2886"/>
    <w:rsid w:val="00CA314E"/>
    <w:rsid w:val="00CA3542"/>
    <w:rsid w:val="00CA5687"/>
    <w:rsid w:val="00CA638D"/>
    <w:rsid w:val="00CA6D9A"/>
    <w:rsid w:val="00CAA9FF"/>
    <w:rsid w:val="00CB0446"/>
    <w:rsid w:val="00CB0BD3"/>
    <w:rsid w:val="00CB14EB"/>
    <w:rsid w:val="00CB1AE2"/>
    <w:rsid w:val="00CB21ED"/>
    <w:rsid w:val="00CB22FE"/>
    <w:rsid w:val="00CB26C8"/>
    <w:rsid w:val="00CB36B5"/>
    <w:rsid w:val="00CB3EF5"/>
    <w:rsid w:val="00CB4082"/>
    <w:rsid w:val="00CB623F"/>
    <w:rsid w:val="00CB62DC"/>
    <w:rsid w:val="00CB6346"/>
    <w:rsid w:val="00CB72FF"/>
    <w:rsid w:val="00CB7313"/>
    <w:rsid w:val="00CB76D6"/>
    <w:rsid w:val="00CC04A3"/>
    <w:rsid w:val="00CC04E3"/>
    <w:rsid w:val="00CC0A51"/>
    <w:rsid w:val="00CC12E0"/>
    <w:rsid w:val="00CC16C6"/>
    <w:rsid w:val="00CC1D25"/>
    <w:rsid w:val="00CC2021"/>
    <w:rsid w:val="00CC2423"/>
    <w:rsid w:val="00CC2A44"/>
    <w:rsid w:val="00CC2B2C"/>
    <w:rsid w:val="00CC2E74"/>
    <w:rsid w:val="00CC39DC"/>
    <w:rsid w:val="00CC42C6"/>
    <w:rsid w:val="00CC4611"/>
    <w:rsid w:val="00CC48C0"/>
    <w:rsid w:val="00CC493B"/>
    <w:rsid w:val="00CC496A"/>
    <w:rsid w:val="00CC4D44"/>
    <w:rsid w:val="00CC5E08"/>
    <w:rsid w:val="00CC6977"/>
    <w:rsid w:val="00CC6E33"/>
    <w:rsid w:val="00CC772B"/>
    <w:rsid w:val="00CD04F3"/>
    <w:rsid w:val="00CD0C89"/>
    <w:rsid w:val="00CD1064"/>
    <w:rsid w:val="00CD12AA"/>
    <w:rsid w:val="00CD1315"/>
    <w:rsid w:val="00CD1EF6"/>
    <w:rsid w:val="00CD22F9"/>
    <w:rsid w:val="00CD29C1"/>
    <w:rsid w:val="00CD3312"/>
    <w:rsid w:val="00CD44F8"/>
    <w:rsid w:val="00CD469F"/>
    <w:rsid w:val="00CD49A4"/>
    <w:rsid w:val="00CD5232"/>
    <w:rsid w:val="00CD5623"/>
    <w:rsid w:val="00CD5ECE"/>
    <w:rsid w:val="00CD6024"/>
    <w:rsid w:val="00CD65EC"/>
    <w:rsid w:val="00CD68A3"/>
    <w:rsid w:val="00CD6B61"/>
    <w:rsid w:val="00CD9A6E"/>
    <w:rsid w:val="00CE0BA7"/>
    <w:rsid w:val="00CE17A2"/>
    <w:rsid w:val="00CE1A90"/>
    <w:rsid w:val="00CE1DA2"/>
    <w:rsid w:val="00CE2B67"/>
    <w:rsid w:val="00CE3095"/>
    <w:rsid w:val="00CE530B"/>
    <w:rsid w:val="00CE537B"/>
    <w:rsid w:val="00CE5469"/>
    <w:rsid w:val="00CE618B"/>
    <w:rsid w:val="00CE64F8"/>
    <w:rsid w:val="00CE658D"/>
    <w:rsid w:val="00CE6973"/>
    <w:rsid w:val="00CE6A69"/>
    <w:rsid w:val="00CE6FB4"/>
    <w:rsid w:val="00CE71B8"/>
    <w:rsid w:val="00CE79CB"/>
    <w:rsid w:val="00CE7F6A"/>
    <w:rsid w:val="00CF01D4"/>
    <w:rsid w:val="00CF0791"/>
    <w:rsid w:val="00CF09CF"/>
    <w:rsid w:val="00CF09EA"/>
    <w:rsid w:val="00CF0A7A"/>
    <w:rsid w:val="00CF2D89"/>
    <w:rsid w:val="00CF3100"/>
    <w:rsid w:val="00CF363B"/>
    <w:rsid w:val="00CF526B"/>
    <w:rsid w:val="00CF5441"/>
    <w:rsid w:val="00CF5789"/>
    <w:rsid w:val="00CF592C"/>
    <w:rsid w:val="00CF5CBB"/>
    <w:rsid w:val="00CF5DF6"/>
    <w:rsid w:val="00CF6008"/>
    <w:rsid w:val="00CF6751"/>
    <w:rsid w:val="00CF6B82"/>
    <w:rsid w:val="00CF6BD7"/>
    <w:rsid w:val="00CF7496"/>
    <w:rsid w:val="00CF772F"/>
    <w:rsid w:val="00CF7ABE"/>
    <w:rsid w:val="00D01670"/>
    <w:rsid w:val="00D01BF9"/>
    <w:rsid w:val="00D026BE"/>
    <w:rsid w:val="00D02FD1"/>
    <w:rsid w:val="00D030BC"/>
    <w:rsid w:val="00D03412"/>
    <w:rsid w:val="00D035D8"/>
    <w:rsid w:val="00D0379D"/>
    <w:rsid w:val="00D04050"/>
    <w:rsid w:val="00D0454A"/>
    <w:rsid w:val="00D04908"/>
    <w:rsid w:val="00D055B2"/>
    <w:rsid w:val="00D06C83"/>
    <w:rsid w:val="00D0795B"/>
    <w:rsid w:val="00D07D37"/>
    <w:rsid w:val="00D1034C"/>
    <w:rsid w:val="00D10F56"/>
    <w:rsid w:val="00D11522"/>
    <w:rsid w:val="00D11D46"/>
    <w:rsid w:val="00D12057"/>
    <w:rsid w:val="00D120D5"/>
    <w:rsid w:val="00D12BAC"/>
    <w:rsid w:val="00D1353F"/>
    <w:rsid w:val="00D13BC3"/>
    <w:rsid w:val="00D1497D"/>
    <w:rsid w:val="00D14B67"/>
    <w:rsid w:val="00D156C4"/>
    <w:rsid w:val="00D158D2"/>
    <w:rsid w:val="00D15DD7"/>
    <w:rsid w:val="00D1602B"/>
    <w:rsid w:val="00D16257"/>
    <w:rsid w:val="00D16BC8"/>
    <w:rsid w:val="00D16E9C"/>
    <w:rsid w:val="00D17B3A"/>
    <w:rsid w:val="00D2005D"/>
    <w:rsid w:val="00D204F8"/>
    <w:rsid w:val="00D20A7C"/>
    <w:rsid w:val="00D2147D"/>
    <w:rsid w:val="00D21695"/>
    <w:rsid w:val="00D216D0"/>
    <w:rsid w:val="00D2199D"/>
    <w:rsid w:val="00D21CFD"/>
    <w:rsid w:val="00D224AE"/>
    <w:rsid w:val="00D22A34"/>
    <w:rsid w:val="00D235DB"/>
    <w:rsid w:val="00D23C0B"/>
    <w:rsid w:val="00D23F56"/>
    <w:rsid w:val="00D25875"/>
    <w:rsid w:val="00D26072"/>
    <w:rsid w:val="00D268DE"/>
    <w:rsid w:val="00D27D71"/>
    <w:rsid w:val="00D30EC4"/>
    <w:rsid w:val="00D31A20"/>
    <w:rsid w:val="00D32703"/>
    <w:rsid w:val="00D32F40"/>
    <w:rsid w:val="00D335DC"/>
    <w:rsid w:val="00D3373D"/>
    <w:rsid w:val="00D3383F"/>
    <w:rsid w:val="00D33CC2"/>
    <w:rsid w:val="00D34310"/>
    <w:rsid w:val="00D346DA"/>
    <w:rsid w:val="00D355C1"/>
    <w:rsid w:val="00D35844"/>
    <w:rsid w:val="00D3593D"/>
    <w:rsid w:val="00D359F8"/>
    <w:rsid w:val="00D35FCC"/>
    <w:rsid w:val="00D36D7A"/>
    <w:rsid w:val="00D3757E"/>
    <w:rsid w:val="00D37DEB"/>
    <w:rsid w:val="00D412DB"/>
    <w:rsid w:val="00D421A6"/>
    <w:rsid w:val="00D42D98"/>
    <w:rsid w:val="00D42E26"/>
    <w:rsid w:val="00D4373B"/>
    <w:rsid w:val="00D4384B"/>
    <w:rsid w:val="00D43AED"/>
    <w:rsid w:val="00D43ECC"/>
    <w:rsid w:val="00D442DE"/>
    <w:rsid w:val="00D4430C"/>
    <w:rsid w:val="00D4445A"/>
    <w:rsid w:val="00D4455A"/>
    <w:rsid w:val="00D453BB"/>
    <w:rsid w:val="00D45782"/>
    <w:rsid w:val="00D46259"/>
    <w:rsid w:val="00D47546"/>
    <w:rsid w:val="00D4792F"/>
    <w:rsid w:val="00D5039D"/>
    <w:rsid w:val="00D50505"/>
    <w:rsid w:val="00D50C60"/>
    <w:rsid w:val="00D5110B"/>
    <w:rsid w:val="00D51250"/>
    <w:rsid w:val="00D51E02"/>
    <w:rsid w:val="00D52F05"/>
    <w:rsid w:val="00D5349F"/>
    <w:rsid w:val="00D53864"/>
    <w:rsid w:val="00D538E2"/>
    <w:rsid w:val="00D53B52"/>
    <w:rsid w:val="00D540E9"/>
    <w:rsid w:val="00D560C5"/>
    <w:rsid w:val="00D56398"/>
    <w:rsid w:val="00D56CC7"/>
    <w:rsid w:val="00D56DDF"/>
    <w:rsid w:val="00D576CE"/>
    <w:rsid w:val="00D57891"/>
    <w:rsid w:val="00D57EFB"/>
    <w:rsid w:val="00D604A6"/>
    <w:rsid w:val="00D60C8A"/>
    <w:rsid w:val="00D60D04"/>
    <w:rsid w:val="00D6279C"/>
    <w:rsid w:val="00D628CE"/>
    <w:rsid w:val="00D62E4C"/>
    <w:rsid w:val="00D63822"/>
    <w:rsid w:val="00D6392B"/>
    <w:rsid w:val="00D63EA5"/>
    <w:rsid w:val="00D640EA"/>
    <w:rsid w:val="00D6521F"/>
    <w:rsid w:val="00D65DFA"/>
    <w:rsid w:val="00D65EE6"/>
    <w:rsid w:val="00D65F5A"/>
    <w:rsid w:val="00D66361"/>
    <w:rsid w:val="00D673B8"/>
    <w:rsid w:val="00D67D4F"/>
    <w:rsid w:val="00D71109"/>
    <w:rsid w:val="00D715D0"/>
    <w:rsid w:val="00D7238A"/>
    <w:rsid w:val="00D74C1D"/>
    <w:rsid w:val="00D756D1"/>
    <w:rsid w:val="00D75B3B"/>
    <w:rsid w:val="00D761E2"/>
    <w:rsid w:val="00D76701"/>
    <w:rsid w:val="00D769DE"/>
    <w:rsid w:val="00D77718"/>
    <w:rsid w:val="00D77A33"/>
    <w:rsid w:val="00D8039A"/>
    <w:rsid w:val="00D80525"/>
    <w:rsid w:val="00D81788"/>
    <w:rsid w:val="00D817F3"/>
    <w:rsid w:val="00D81D19"/>
    <w:rsid w:val="00D8218D"/>
    <w:rsid w:val="00D821B5"/>
    <w:rsid w:val="00D829C6"/>
    <w:rsid w:val="00D84300"/>
    <w:rsid w:val="00D848B7"/>
    <w:rsid w:val="00D84A14"/>
    <w:rsid w:val="00D84D38"/>
    <w:rsid w:val="00D850E9"/>
    <w:rsid w:val="00D8529E"/>
    <w:rsid w:val="00D85709"/>
    <w:rsid w:val="00D8588B"/>
    <w:rsid w:val="00D85C95"/>
    <w:rsid w:val="00D868DE"/>
    <w:rsid w:val="00D87122"/>
    <w:rsid w:val="00D879B7"/>
    <w:rsid w:val="00D92055"/>
    <w:rsid w:val="00D928A2"/>
    <w:rsid w:val="00D93057"/>
    <w:rsid w:val="00D93108"/>
    <w:rsid w:val="00D946B5"/>
    <w:rsid w:val="00D94EDC"/>
    <w:rsid w:val="00D95453"/>
    <w:rsid w:val="00D95C30"/>
    <w:rsid w:val="00D95FB1"/>
    <w:rsid w:val="00D9610A"/>
    <w:rsid w:val="00D967F2"/>
    <w:rsid w:val="00DA0850"/>
    <w:rsid w:val="00DA0B81"/>
    <w:rsid w:val="00DA0DA8"/>
    <w:rsid w:val="00DA1D89"/>
    <w:rsid w:val="00DA1EDD"/>
    <w:rsid w:val="00DA24E7"/>
    <w:rsid w:val="00DA2FE2"/>
    <w:rsid w:val="00DA3876"/>
    <w:rsid w:val="00DA523D"/>
    <w:rsid w:val="00DA6276"/>
    <w:rsid w:val="00DA632E"/>
    <w:rsid w:val="00DA6CD3"/>
    <w:rsid w:val="00DA714A"/>
    <w:rsid w:val="00DA77DD"/>
    <w:rsid w:val="00DB05A4"/>
    <w:rsid w:val="00DB0F5D"/>
    <w:rsid w:val="00DB1FDF"/>
    <w:rsid w:val="00DB2102"/>
    <w:rsid w:val="00DB218E"/>
    <w:rsid w:val="00DB2220"/>
    <w:rsid w:val="00DB2CEC"/>
    <w:rsid w:val="00DB324B"/>
    <w:rsid w:val="00DB3511"/>
    <w:rsid w:val="00DB5050"/>
    <w:rsid w:val="00DB52CB"/>
    <w:rsid w:val="00DB5336"/>
    <w:rsid w:val="00DB53A2"/>
    <w:rsid w:val="00DB5C32"/>
    <w:rsid w:val="00DB689D"/>
    <w:rsid w:val="00DB7205"/>
    <w:rsid w:val="00DC0FA3"/>
    <w:rsid w:val="00DC1005"/>
    <w:rsid w:val="00DC117A"/>
    <w:rsid w:val="00DC1269"/>
    <w:rsid w:val="00DC138F"/>
    <w:rsid w:val="00DC1D56"/>
    <w:rsid w:val="00DC283A"/>
    <w:rsid w:val="00DC4A49"/>
    <w:rsid w:val="00DC4A59"/>
    <w:rsid w:val="00DC536A"/>
    <w:rsid w:val="00DC5370"/>
    <w:rsid w:val="00DC58B0"/>
    <w:rsid w:val="00DC661A"/>
    <w:rsid w:val="00DC69AB"/>
    <w:rsid w:val="00DC6CEE"/>
    <w:rsid w:val="00DC6FC4"/>
    <w:rsid w:val="00DC6FE2"/>
    <w:rsid w:val="00DC7277"/>
    <w:rsid w:val="00DC765F"/>
    <w:rsid w:val="00DC790A"/>
    <w:rsid w:val="00DC7F12"/>
    <w:rsid w:val="00DD07E5"/>
    <w:rsid w:val="00DD0D58"/>
    <w:rsid w:val="00DD1C70"/>
    <w:rsid w:val="00DD2130"/>
    <w:rsid w:val="00DD25ED"/>
    <w:rsid w:val="00DD3BC9"/>
    <w:rsid w:val="00DD454B"/>
    <w:rsid w:val="00DD4CD9"/>
    <w:rsid w:val="00DD5BF0"/>
    <w:rsid w:val="00DD5ED5"/>
    <w:rsid w:val="00DD69A7"/>
    <w:rsid w:val="00DDDE68"/>
    <w:rsid w:val="00DE03CF"/>
    <w:rsid w:val="00DE0A47"/>
    <w:rsid w:val="00DE0DFB"/>
    <w:rsid w:val="00DE1ACA"/>
    <w:rsid w:val="00DE1BDA"/>
    <w:rsid w:val="00DE1F62"/>
    <w:rsid w:val="00DE242C"/>
    <w:rsid w:val="00DE24AB"/>
    <w:rsid w:val="00DE2986"/>
    <w:rsid w:val="00DE3852"/>
    <w:rsid w:val="00DE38DE"/>
    <w:rsid w:val="00DE59DA"/>
    <w:rsid w:val="00DE5BEA"/>
    <w:rsid w:val="00DE5FA1"/>
    <w:rsid w:val="00DE61E9"/>
    <w:rsid w:val="00DE62DE"/>
    <w:rsid w:val="00DE632E"/>
    <w:rsid w:val="00DE7458"/>
    <w:rsid w:val="00DE7C68"/>
    <w:rsid w:val="00DF0C22"/>
    <w:rsid w:val="00DF1028"/>
    <w:rsid w:val="00DF109C"/>
    <w:rsid w:val="00DF1E8A"/>
    <w:rsid w:val="00DF231D"/>
    <w:rsid w:val="00DF2826"/>
    <w:rsid w:val="00DF31F2"/>
    <w:rsid w:val="00DF4A02"/>
    <w:rsid w:val="00DF4E50"/>
    <w:rsid w:val="00DF5020"/>
    <w:rsid w:val="00DF5096"/>
    <w:rsid w:val="00DF6BCE"/>
    <w:rsid w:val="00DF6BD7"/>
    <w:rsid w:val="00DF7FAC"/>
    <w:rsid w:val="00E001BC"/>
    <w:rsid w:val="00E02158"/>
    <w:rsid w:val="00E03002"/>
    <w:rsid w:val="00E03064"/>
    <w:rsid w:val="00E03343"/>
    <w:rsid w:val="00E0356C"/>
    <w:rsid w:val="00E03719"/>
    <w:rsid w:val="00E03CDD"/>
    <w:rsid w:val="00E04588"/>
    <w:rsid w:val="00E04F3D"/>
    <w:rsid w:val="00E05DCF"/>
    <w:rsid w:val="00E0B5E9"/>
    <w:rsid w:val="00E103A3"/>
    <w:rsid w:val="00E109C5"/>
    <w:rsid w:val="00E11A4E"/>
    <w:rsid w:val="00E11D7E"/>
    <w:rsid w:val="00E1203D"/>
    <w:rsid w:val="00E1207E"/>
    <w:rsid w:val="00E1231B"/>
    <w:rsid w:val="00E12DF0"/>
    <w:rsid w:val="00E1375E"/>
    <w:rsid w:val="00E14302"/>
    <w:rsid w:val="00E14541"/>
    <w:rsid w:val="00E14B98"/>
    <w:rsid w:val="00E152A4"/>
    <w:rsid w:val="00E15887"/>
    <w:rsid w:val="00E163B8"/>
    <w:rsid w:val="00E16A46"/>
    <w:rsid w:val="00E16D09"/>
    <w:rsid w:val="00E171D5"/>
    <w:rsid w:val="00E172F2"/>
    <w:rsid w:val="00E17E18"/>
    <w:rsid w:val="00E17E32"/>
    <w:rsid w:val="00E2089E"/>
    <w:rsid w:val="00E208FD"/>
    <w:rsid w:val="00E21010"/>
    <w:rsid w:val="00E212F5"/>
    <w:rsid w:val="00E221C0"/>
    <w:rsid w:val="00E22642"/>
    <w:rsid w:val="00E22BEE"/>
    <w:rsid w:val="00E22E96"/>
    <w:rsid w:val="00E234E8"/>
    <w:rsid w:val="00E2374D"/>
    <w:rsid w:val="00E24B03"/>
    <w:rsid w:val="00E25B41"/>
    <w:rsid w:val="00E268BD"/>
    <w:rsid w:val="00E26F72"/>
    <w:rsid w:val="00E272DA"/>
    <w:rsid w:val="00E27562"/>
    <w:rsid w:val="00E27659"/>
    <w:rsid w:val="00E27BAE"/>
    <w:rsid w:val="00E30B20"/>
    <w:rsid w:val="00E31648"/>
    <w:rsid w:val="00E31F29"/>
    <w:rsid w:val="00E325CB"/>
    <w:rsid w:val="00E33A23"/>
    <w:rsid w:val="00E34023"/>
    <w:rsid w:val="00E34617"/>
    <w:rsid w:val="00E34671"/>
    <w:rsid w:val="00E349A1"/>
    <w:rsid w:val="00E34DF3"/>
    <w:rsid w:val="00E34FCF"/>
    <w:rsid w:val="00E36F31"/>
    <w:rsid w:val="00E37247"/>
    <w:rsid w:val="00E37304"/>
    <w:rsid w:val="00E375A3"/>
    <w:rsid w:val="00E37951"/>
    <w:rsid w:val="00E3BCC9"/>
    <w:rsid w:val="00E41BB1"/>
    <w:rsid w:val="00E41FAC"/>
    <w:rsid w:val="00E43277"/>
    <w:rsid w:val="00E440A8"/>
    <w:rsid w:val="00E4487E"/>
    <w:rsid w:val="00E4559E"/>
    <w:rsid w:val="00E455CC"/>
    <w:rsid w:val="00E455D4"/>
    <w:rsid w:val="00E45AD6"/>
    <w:rsid w:val="00E46516"/>
    <w:rsid w:val="00E46993"/>
    <w:rsid w:val="00E46DC6"/>
    <w:rsid w:val="00E47AE8"/>
    <w:rsid w:val="00E500CE"/>
    <w:rsid w:val="00E513BC"/>
    <w:rsid w:val="00E5148F"/>
    <w:rsid w:val="00E51976"/>
    <w:rsid w:val="00E51EC8"/>
    <w:rsid w:val="00E52051"/>
    <w:rsid w:val="00E52515"/>
    <w:rsid w:val="00E525E5"/>
    <w:rsid w:val="00E53D1E"/>
    <w:rsid w:val="00E54220"/>
    <w:rsid w:val="00E54ABC"/>
    <w:rsid w:val="00E54DCB"/>
    <w:rsid w:val="00E552DC"/>
    <w:rsid w:val="00E55DA0"/>
    <w:rsid w:val="00E56282"/>
    <w:rsid w:val="00E56794"/>
    <w:rsid w:val="00E56A65"/>
    <w:rsid w:val="00E56F80"/>
    <w:rsid w:val="00E56FDF"/>
    <w:rsid w:val="00E576E4"/>
    <w:rsid w:val="00E60E5D"/>
    <w:rsid w:val="00E60EB6"/>
    <w:rsid w:val="00E6244F"/>
    <w:rsid w:val="00E62909"/>
    <w:rsid w:val="00E636C1"/>
    <w:rsid w:val="00E64290"/>
    <w:rsid w:val="00E6432D"/>
    <w:rsid w:val="00E6492D"/>
    <w:rsid w:val="00E64AFD"/>
    <w:rsid w:val="00E64B05"/>
    <w:rsid w:val="00E64D3B"/>
    <w:rsid w:val="00E64F25"/>
    <w:rsid w:val="00E6559A"/>
    <w:rsid w:val="00E65888"/>
    <w:rsid w:val="00E65FCF"/>
    <w:rsid w:val="00E66002"/>
    <w:rsid w:val="00E67929"/>
    <w:rsid w:val="00E67A8B"/>
    <w:rsid w:val="00E72200"/>
    <w:rsid w:val="00E73715"/>
    <w:rsid w:val="00E743F1"/>
    <w:rsid w:val="00E7455D"/>
    <w:rsid w:val="00E74A6C"/>
    <w:rsid w:val="00E74C8C"/>
    <w:rsid w:val="00E75851"/>
    <w:rsid w:val="00E75952"/>
    <w:rsid w:val="00E76FEE"/>
    <w:rsid w:val="00E804A4"/>
    <w:rsid w:val="00E80957"/>
    <w:rsid w:val="00E81B94"/>
    <w:rsid w:val="00E81D6D"/>
    <w:rsid w:val="00E826A5"/>
    <w:rsid w:val="00E83550"/>
    <w:rsid w:val="00E83CC3"/>
    <w:rsid w:val="00E844F6"/>
    <w:rsid w:val="00E849BB"/>
    <w:rsid w:val="00E84B59"/>
    <w:rsid w:val="00E84CCF"/>
    <w:rsid w:val="00E85561"/>
    <w:rsid w:val="00E86748"/>
    <w:rsid w:val="00E8677F"/>
    <w:rsid w:val="00E86E80"/>
    <w:rsid w:val="00E87AB3"/>
    <w:rsid w:val="00E90A04"/>
    <w:rsid w:val="00E90D16"/>
    <w:rsid w:val="00E915F5"/>
    <w:rsid w:val="00E92446"/>
    <w:rsid w:val="00E926E2"/>
    <w:rsid w:val="00E9284E"/>
    <w:rsid w:val="00E93221"/>
    <w:rsid w:val="00E93CFF"/>
    <w:rsid w:val="00E93FF6"/>
    <w:rsid w:val="00E95520"/>
    <w:rsid w:val="00E9594C"/>
    <w:rsid w:val="00E962BF"/>
    <w:rsid w:val="00E96405"/>
    <w:rsid w:val="00E9727F"/>
    <w:rsid w:val="00E97E97"/>
    <w:rsid w:val="00E97EC9"/>
    <w:rsid w:val="00EA0226"/>
    <w:rsid w:val="00EA061A"/>
    <w:rsid w:val="00EA1060"/>
    <w:rsid w:val="00EA1DF7"/>
    <w:rsid w:val="00EA27DA"/>
    <w:rsid w:val="00EA2B45"/>
    <w:rsid w:val="00EA33B7"/>
    <w:rsid w:val="00EA378C"/>
    <w:rsid w:val="00EA3C07"/>
    <w:rsid w:val="00EA433C"/>
    <w:rsid w:val="00EA5AC2"/>
    <w:rsid w:val="00EA5C10"/>
    <w:rsid w:val="00EA5E8D"/>
    <w:rsid w:val="00EA607E"/>
    <w:rsid w:val="00EA60AF"/>
    <w:rsid w:val="00EA62E2"/>
    <w:rsid w:val="00EA769B"/>
    <w:rsid w:val="00EA788C"/>
    <w:rsid w:val="00EB0A43"/>
    <w:rsid w:val="00EB0B87"/>
    <w:rsid w:val="00EB0D58"/>
    <w:rsid w:val="00EB1313"/>
    <w:rsid w:val="00EB1B69"/>
    <w:rsid w:val="00EB1B88"/>
    <w:rsid w:val="00EB20C1"/>
    <w:rsid w:val="00EB2884"/>
    <w:rsid w:val="00EB29DC"/>
    <w:rsid w:val="00EB2EA7"/>
    <w:rsid w:val="00EB319D"/>
    <w:rsid w:val="00EB5054"/>
    <w:rsid w:val="00EB5E06"/>
    <w:rsid w:val="00EB600E"/>
    <w:rsid w:val="00EB63EB"/>
    <w:rsid w:val="00EB7057"/>
    <w:rsid w:val="00EC0421"/>
    <w:rsid w:val="00EC0C46"/>
    <w:rsid w:val="00EC1307"/>
    <w:rsid w:val="00EC1DBC"/>
    <w:rsid w:val="00EC1FBA"/>
    <w:rsid w:val="00EC211F"/>
    <w:rsid w:val="00EC2A0C"/>
    <w:rsid w:val="00EC2C46"/>
    <w:rsid w:val="00EC4EBE"/>
    <w:rsid w:val="00EC5C33"/>
    <w:rsid w:val="00EC63CE"/>
    <w:rsid w:val="00EC6B67"/>
    <w:rsid w:val="00EC75E1"/>
    <w:rsid w:val="00ED0B97"/>
    <w:rsid w:val="00ED11B2"/>
    <w:rsid w:val="00ED1458"/>
    <w:rsid w:val="00ED1664"/>
    <w:rsid w:val="00ED2993"/>
    <w:rsid w:val="00ED3F95"/>
    <w:rsid w:val="00ED477E"/>
    <w:rsid w:val="00ED4EE8"/>
    <w:rsid w:val="00ED4F6C"/>
    <w:rsid w:val="00ED5135"/>
    <w:rsid w:val="00ED5982"/>
    <w:rsid w:val="00ED5BA4"/>
    <w:rsid w:val="00ED5C7A"/>
    <w:rsid w:val="00ED698A"/>
    <w:rsid w:val="00EE0393"/>
    <w:rsid w:val="00EE05AC"/>
    <w:rsid w:val="00EE05C2"/>
    <w:rsid w:val="00EE0F1D"/>
    <w:rsid w:val="00EE0F83"/>
    <w:rsid w:val="00EE14DF"/>
    <w:rsid w:val="00EE195F"/>
    <w:rsid w:val="00EE1A10"/>
    <w:rsid w:val="00EE377F"/>
    <w:rsid w:val="00EE4428"/>
    <w:rsid w:val="00EE4570"/>
    <w:rsid w:val="00EE47F4"/>
    <w:rsid w:val="00EE4FB0"/>
    <w:rsid w:val="00EE51A2"/>
    <w:rsid w:val="00EE550F"/>
    <w:rsid w:val="00EE598F"/>
    <w:rsid w:val="00EE59D3"/>
    <w:rsid w:val="00EE5D6C"/>
    <w:rsid w:val="00EE6025"/>
    <w:rsid w:val="00EE61F2"/>
    <w:rsid w:val="00EE63EA"/>
    <w:rsid w:val="00EE6DDA"/>
    <w:rsid w:val="00EE7559"/>
    <w:rsid w:val="00EE7FC8"/>
    <w:rsid w:val="00EF06E3"/>
    <w:rsid w:val="00EF09C8"/>
    <w:rsid w:val="00EF17AB"/>
    <w:rsid w:val="00EF1D0B"/>
    <w:rsid w:val="00EF201C"/>
    <w:rsid w:val="00EF2AB9"/>
    <w:rsid w:val="00EF354A"/>
    <w:rsid w:val="00EF3931"/>
    <w:rsid w:val="00EF3A09"/>
    <w:rsid w:val="00EF3FB6"/>
    <w:rsid w:val="00EF49BB"/>
    <w:rsid w:val="00EF4EB3"/>
    <w:rsid w:val="00EF61B0"/>
    <w:rsid w:val="00EF6DB4"/>
    <w:rsid w:val="00EF6E86"/>
    <w:rsid w:val="00EF731E"/>
    <w:rsid w:val="00EF7CFA"/>
    <w:rsid w:val="00EF7DA4"/>
    <w:rsid w:val="00F00A76"/>
    <w:rsid w:val="00F0114F"/>
    <w:rsid w:val="00F0141B"/>
    <w:rsid w:val="00F014D0"/>
    <w:rsid w:val="00F01591"/>
    <w:rsid w:val="00F01693"/>
    <w:rsid w:val="00F01A80"/>
    <w:rsid w:val="00F01BA2"/>
    <w:rsid w:val="00F01CCF"/>
    <w:rsid w:val="00F021A9"/>
    <w:rsid w:val="00F0227A"/>
    <w:rsid w:val="00F02423"/>
    <w:rsid w:val="00F029E2"/>
    <w:rsid w:val="00F02D2D"/>
    <w:rsid w:val="00F03C1D"/>
    <w:rsid w:val="00F04DDA"/>
    <w:rsid w:val="00F0555A"/>
    <w:rsid w:val="00F05F40"/>
    <w:rsid w:val="00F05F43"/>
    <w:rsid w:val="00F062DE"/>
    <w:rsid w:val="00F0636A"/>
    <w:rsid w:val="00F065DB"/>
    <w:rsid w:val="00F06A4A"/>
    <w:rsid w:val="00F06C27"/>
    <w:rsid w:val="00F071DD"/>
    <w:rsid w:val="00F07514"/>
    <w:rsid w:val="00F1208F"/>
    <w:rsid w:val="00F12379"/>
    <w:rsid w:val="00F12466"/>
    <w:rsid w:val="00F12A49"/>
    <w:rsid w:val="00F130BE"/>
    <w:rsid w:val="00F14941"/>
    <w:rsid w:val="00F14CE1"/>
    <w:rsid w:val="00F14D44"/>
    <w:rsid w:val="00F156EB"/>
    <w:rsid w:val="00F15918"/>
    <w:rsid w:val="00F15B52"/>
    <w:rsid w:val="00F15D70"/>
    <w:rsid w:val="00F166D3"/>
    <w:rsid w:val="00F16924"/>
    <w:rsid w:val="00F16A56"/>
    <w:rsid w:val="00F16D7F"/>
    <w:rsid w:val="00F17CCE"/>
    <w:rsid w:val="00F17D8A"/>
    <w:rsid w:val="00F2086B"/>
    <w:rsid w:val="00F208BA"/>
    <w:rsid w:val="00F20CDB"/>
    <w:rsid w:val="00F2104D"/>
    <w:rsid w:val="00F21A35"/>
    <w:rsid w:val="00F22FB2"/>
    <w:rsid w:val="00F23F98"/>
    <w:rsid w:val="00F2403D"/>
    <w:rsid w:val="00F24043"/>
    <w:rsid w:val="00F240E0"/>
    <w:rsid w:val="00F2432A"/>
    <w:rsid w:val="00F24679"/>
    <w:rsid w:val="00F24B16"/>
    <w:rsid w:val="00F255C0"/>
    <w:rsid w:val="00F25BF2"/>
    <w:rsid w:val="00F26131"/>
    <w:rsid w:val="00F261FA"/>
    <w:rsid w:val="00F2625D"/>
    <w:rsid w:val="00F2663B"/>
    <w:rsid w:val="00F26DA9"/>
    <w:rsid w:val="00F275E9"/>
    <w:rsid w:val="00F27830"/>
    <w:rsid w:val="00F2792B"/>
    <w:rsid w:val="00F27B6B"/>
    <w:rsid w:val="00F27C1A"/>
    <w:rsid w:val="00F304E2"/>
    <w:rsid w:val="00F3084F"/>
    <w:rsid w:val="00F30FA3"/>
    <w:rsid w:val="00F31074"/>
    <w:rsid w:val="00F321BA"/>
    <w:rsid w:val="00F32224"/>
    <w:rsid w:val="00F323AC"/>
    <w:rsid w:val="00F32701"/>
    <w:rsid w:val="00F32AFD"/>
    <w:rsid w:val="00F337FF"/>
    <w:rsid w:val="00F33D78"/>
    <w:rsid w:val="00F3438A"/>
    <w:rsid w:val="00F34483"/>
    <w:rsid w:val="00F34609"/>
    <w:rsid w:val="00F34BD1"/>
    <w:rsid w:val="00F35822"/>
    <w:rsid w:val="00F358CE"/>
    <w:rsid w:val="00F35E37"/>
    <w:rsid w:val="00F36158"/>
    <w:rsid w:val="00F36272"/>
    <w:rsid w:val="00F36F3F"/>
    <w:rsid w:val="00F37077"/>
    <w:rsid w:val="00F37363"/>
    <w:rsid w:val="00F375D3"/>
    <w:rsid w:val="00F407AE"/>
    <w:rsid w:val="00F40B90"/>
    <w:rsid w:val="00F40DD2"/>
    <w:rsid w:val="00F4293D"/>
    <w:rsid w:val="00F42E15"/>
    <w:rsid w:val="00F446CB"/>
    <w:rsid w:val="00F44807"/>
    <w:rsid w:val="00F45B14"/>
    <w:rsid w:val="00F47055"/>
    <w:rsid w:val="00F501D1"/>
    <w:rsid w:val="00F5089D"/>
    <w:rsid w:val="00F50C89"/>
    <w:rsid w:val="00F50DC5"/>
    <w:rsid w:val="00F5260F"/>
    <w:rsid w:val="00F527C0"/>
    <w:rsid w:val="00F538E6"/>
    <w:rsid w:val="00F53C83"/>
    <w:rsid w:val="00F54442"/>
    <w:rsid w:val="00F548CE"/>
    <w:rsid w:val="00F55191"/>
    <w:rsid w:val="00F5568A"/>
    <w:rsid w:val="00F55BB9"/>
    <w:rsid w:val="00F56340"/>
    <w:rsid w:val="00F5648D"/>
    <w:rsid w:val="00F569E4"/>
    <w:rsid w:val="00F571D3"/>
    <w:rsid w:val="00F577F4"/>
    <w:rsid w:val="00F57885"/>
    <w:rsid w:val="00F57EC8"/>
    <w:rsid w:val="00F600DE"/>
    <w:rsid w:val="00F60298"/>
    <w:rsid w:val="00F60B9F"/>
    <w:rsid w:val="00F60E81"/>
    <w:rsid w:val="00F6197A"/>
    <w:rsid w:val="00F62251"/>
    <w:rsid w:val="00F63888"/>
    <w:rsid w:val="00F63BD4"/>
    <w:rsid w:val="00F63F5E"/>
    <w:rsid w:val="00F640BB"/>
    <w:rsid w:val="00F64E29"/>
    <w:rsid w:val="00F64EEC"/>
    <w:rsid w:val="00F66936"/>
    <w:rsid w:val="00F677DA"/>
    <w:rsid w:val="00F67EB7"/>
    <w:rsid w:val="00F70A15"/>
    <w:rsid w:val="00F71822"/>
    <w:rsid w:val="00F71E72"/>
    <w:rsid w:val="00F72A01"/>
    <w:rsid w:val="00F72C25"/>
    <w:rsid w:val="00F7308D"/>
    <w:rsid w:val="00F74691"/>
    <w:rsid w:val="00F746A2"/>
    <w:rsid w:val="00F74747"/>
    <w:rsid w:val="00F747D5"/>
    <w:rsid w:val="00F74FB8"/>
    <w:rsid w:val="00F75E72"/>
    <w:rsid w:val="00F80210"/>
    <w:rsid w:val="00F81235"/>
    <w:rsid w:val="00F81C56"/>
    <w:rsid w:val="00F82256"/>
    <w:rsid w:val="00F82473"/>
    <w:rsid w:val="00F8284F"/>
    <w:rsid w:val="00F82C13"/>
    <w:rsid w:val="00F8342F"/>
    <w:rsid w:val="00F83B19"/>
    <w:rsid w:val="00F83D85"/>
    <w:rsid w:val="00F844EC"/>
    <w:rsid w:val="00F84F8B"/>
    <w:rsid w:val="00F85092"/>
    <w:rsid w:val="00F853C9"/>
    <w:rsid w:val="00F85A93"/>
    <w:rsid w:val="00F85FEC"/>
    <w:rsid w:val="00F8635B"/>
    <w:rsid w:val="00F86869"/>
    <w:rsid w:val="00F869C7"/>
    <w:rsid w:val="00F87E14"/>
    <w:rsid w:val="00F87FB2"/>
    <w:rsid w:val="00F90E52"/>
    <w:rsid w:val="00F91921"/>
    <w:rsid w:val="00F919B9"/>
    <w:rsid w:val="00F91B36"/>
    <w:rsid w:val="00F92177"/>
    <w:rsid w:val="00F927B4"/>
    <w:rsid w:val="00F936CB"/>
    <w:rsid w:val="00F93CB7"/>
    <w:rsid w:val="00F93CE2"/>
    <w:rsid w:val="00F93D4A"/>
    <w:rsid w:val="00F93E46"/>
    <w:rsid w:val="00F94E8D"/>
    <w:rsid w:val="00F95943"/>
    <w:rsid w:val="00F95DA5"/>
    <w:rsid w:val="00F96029"/>
    <w:rsid w:val="00F9651B"/>
    <w:rsid w:val="00F96B3D"/>
    <w:rsid w:val="00F96C28"/>
    <w:rsid w:val="00F970C4"/>
    <w:rsid w:val="00F97CEE"/>
    <w:rsid w:val="00FA0116"/>
    <w:rsid w:val="00FA04F9"/>
    <w:rsid w:val="00FA090E"/>
    <w:rsid w:val="00FA0A87"/>
    <w:rsid w:val="00FA0F10"/>
    <w:rsid w:val="00FA112C"/>
    <w:rsid w:val="00FA14C5"/>
    <w:rsid w:val="00FA25DF"/>
    <w:rsid w:val="00FA340F"/>
    <w:rsid w:val="00FA399B"/>
    <w:rsid w:val="00FA4F36"/>
    <w:rsid w:val="00FA5087"/>
    <w:rsid w:val="00FA51E0"/>
    <w:rsid w:val="00FA5310"/>
    <w:rsid w:val="00FA5EDA"/>
    <w:rsid w:val="00FA5F4E"/>
    <w:rsid w:val="00FA605C"/>
    <w:rsid w:val="00FA71F8"/>
    <w:rsid w:val="00FB00CF"/>
    <w:rsid w:val="00FB056B"/>
    <w:rsid w:val="00FB072D"/>
    <w:rsid w:val="00FB0C40"/>
    <w:rsid w:val="00FB186A"/>
    <w:rsid w:val="00FB26B6"/>
    <w:rsid w:val="00FB2A2B"/>
    <w:rsid w:val="00FB31B7"/>
    <w:rsid w:val="00FB3286"/>
    <w:rsid w:val="00FB3328"/>
    <w:rsid w:val="00FB356A"/>
    <w:rsid w:val="00FB3624"/>
    <w:rsid w:val="00FB36BB"/>
    <w:rsid w:val="00FB49F5"/>
    <w:rsid w:val="00FB51DD"/>
    <w:rsid w:val="00FB5971"/>
    <w:rsid w:val="00FB64F7"/>
    <w:rsid w:val="00FB71D8"/>
    <w:rsid w:val="00FB7608"/>
    <w:rsid w:val="00FB7FD0"/>
    <w:rsid w:val="00FC00FE"/>
    <w:rsid w:val="00FC0385"/>
    <w:rsid w:val="00FC03CB"/>
    <w:rsid w:val="00FC0891"/>
    <w:rsid w:val="00FC1087"/>
    <w:rsid w:val="00FC1258"/>
    <w:rsid w:val="00FC218D"/>
    <w:rsid w:val="00FC2238"/>
    <w:rsid w:val="00FC2E4C"/>
    <w:rsid w:val="00FC4283"/>
    <w:rsid w:val="00FC4517"/>
    <w:rsid w:val="00FC5805"/>
    <w:rsid w:val="00FC5A43"/>
    <w:rsid w:val="00FC5A5C"/>
    <w:rsid w:val="00FC6925"/>
    <w:rsid w:val="00FC6C51"/>
    <w:rsid w:val="00FC738D"/>
    <w:rsid w:val="00FC78A3"/>
    <w:rsid w:val="00FC7AB1"/>
    <w:rsid w:val="00FC7BA3"/>
    <w:rsid w:val="00FC7BF5"/>
    <w:rsid w:val="00FD0583"/>
    <w:rsid w:val="00FD0D1B"/>
    <w:rsid w:val="00FD18DC"/>
    <w:rsid w:val="00FD2329"/>
    <w:rsid w:val="00FD267D"/>
    <w:rsid w:val="00FD2933"/>
    <w:rsid w:val="00FD2C15"/>
    <w:rsid w:val="00FD39DB"/>
    <w:rsid w:val="00FD4C3D"/>
    <w:rsid w:val="00FD5213"/>
    <w:rsid w:val="00FD5329"/>
    <w:rsid w:val="00FD53C7"/>
    <w:rsid w:val="00FD566D"/>
    <w:rsid w:val="00FD585B"/>
    <w:rsid w:val="00FD5B9F"/>
    <w:rsid w:val="00FD6036"/>
    <w:rsid w:val="00FD6468"/>
    <w:rsid w:val="00FD7013"/>
    <w:rsid w:val="00FD7915"/>
    <w:rsid w:val="00FD7D70"/>
    <w:rsid w:val="00FE00D7"/>
    <w:rsid w:val="00FE14D4"/>
    <w:rsid w:val="00FE1506"/>
    <w:rsid w:val="00FE1B3C"/>
    <w:rsid w:val="00FE2643"/>
    <w:rsid w:val="00FE3A17"/>
    <w:rsid w:val="00FE3DC8"/>
    <w:rsid w:val="00FE46D1"/>
    <w:rsid w:val="00FE4D59"/>
    <w:rsid w:val="00FE5DD8"/>
    <w:rsid w:val="00FE6A29"/>
    <w:rsid w:val="00FE6EB6"/>
    <w:rsid w:val="00FE6F24"/>
    <w:rsid w:val="00FF0857"/>
    <w:rsid w:val="00FF08AC"/>
    <w:rsid w:val="00FF1072"/>
    <w:rsid w:val="00FF222B"/>
    <w:rsid w:val="00FF28A9"/>
    <w:rsid w:val="00FF40B4"/>
    <w:rsid w:val="00FF4BB8"/>
    <w:rsid w:val="00FF51C7"/>
    <w:rsid w:val="00FF564E"/>
    <w:rsid w:val="00FF5BF6"/>
    <w:rsid w:val="00FF6BA3"/>
    <w:rsid w:val="00FF6EF4"/>
    <w:rsid w:val="00FF7801"/>
    <w:rsid w:val="0109C2C9"/>
    <w:rsid w:val="01159101"/>
    <w:rsid w:val="01330B1D"/>
    <w:rsid w:val="0138B4B0"/>
    <w:rsid w:val="013B2024"/>
    <w:rsid w:val="01440848"/>
    <w:rsid w:val="0155093D"/>
    <w:rsid w:val="015BFF2D"/>
    <w:rsid w:val="01B290B1"/>
    <w:rsid w:val="01B36A47"/>
    <w:rsid w:val="01BC88DA"/>
    <w:rsid w:val="01CABF88"/>
    <w:rsid w:val="01E250EA"/>
    <w:rsid w:val="01E4612B"/>
    <w:rsid w:val="01E4CD77"/>
    <w:rsid w:val="01F2215E"/>
    <w:rsid w:val="022B81BB"/>
    <w:rsid w:val="0231A75B"/>
    <w:rsid w:val="02407A5C"/>
    <w:rsid w:val="024551B5"/>
    <w:rsid w:val="025631C4"/>
    <w:rsid w:val="02773E58"/>
    <w:rsid w:val="02849BF1"/>
    <w:rsid w:val="02887463"/>
    <w:rsid w:val="028F0F6B"/>
    <w:rsid w:val="02934E2C"/>
    <w:rsid w:val="02A44A67"/>
    <w:rsid w:val="02B8EBD7"/>
    <w:rsid w:val="02C3669C"/>
    <w:rsid w:val="02C64732"/>
    <w:rsid w:val="02FAFE37"/>
    <w:rsid w:val="02FBDE8B"/>
    <w:rsid w:val="0301A83C"/>
    <w:rsid w:val="0322D4D0"/>
    <w:rsid w:val="03301268"/>
    <w:rsid w:val="033B9C1E"/>
    <w:rsid w:val="0341E82E"/>
    <w:rsid w:val="035F9732"/>
    <w:rsid w:val="03729CE5"/>
    <w:rsid w:val="03AAF7CD"/>
    <w:rsid w:val="03B234F3"/>
    <w:rsid w:val="03BEA848"/>
    <w:rsid w:val="03C13E72"/>
    <w:rsid w:val="03CAA587"/>
    <w:rsid w:val="03CFB158"/>
    <w:rsid w:val="03E310AA"/>
    <w:rsid w:val="03ED99FA"/>
    <w:rsid w:val="0400B323"/>
    <w:rsid w:val="041260B8"/>
    <w:rsid w:val="04265B09"/>
    <w:rsid w:val="048DEC89"/>
    <w:rsid w:val="04A0B842"/>
    <w:rsid w:val="04BD87DC"/>
    <w:rsid w:val="04D8979C"/>
    <w:rsid w:val="04F28F47"/>
    <w:rsid w:val="0514C0E2"/>
    <w:rsid w:val="051678A1"/>
    <w:rsid w:val="052B7DCA"/>
    <w:rsid w:val="053CD6C3"/>
    <w:rsid w:val="053E6A26"/>
    <w:rsid w:val="0548906F"/>
    <w:rsid w:val="0549F487"/>
    <w:rsid w:val="0552A378"/>
    <w:rsid w:val="05808E64"/>
    <w:rsid w:val="05876D52"/>
    <w:rsid w:val="059AF1D4"/>
    <w:rsid w:val="05AD3700"/>
    <w:rsid w:val="05CE3BA0"/>
    <w:rsid w:val="05D7B08A"/>
    <w:rsid w:val="05D9A0B0"/>
    <w:rsid w:val="05DB4FA8"/>
    <w:rsid w:val="05DBB505"/>
    <w:rsid w:val="0629EF7F"/>
    <w:rsid w:val="066A4DD3"/>
    <w:rsid w:val="06746320"/>
    <w:rsid w:val="0675FA0C"/>
    <w:rsid w:val="067E5E40"/>
    <w:rsid w:val="0689BF12"/>
    <w:rsid w:val="06B7B909"/>
    <w:rsid w:val="06C1FCF5"/>
    <w:rsid w:val="06C49001"/>
    <w:rsid w:val="06CB16A2"/>
    <w:rsid w:val="06E52784"/>
    <w:rsid w:val="06F87B6C"/>
    <w:rsid w:val="0718F739"/>
    <w:rsid w:val="071B0ED5"/>
    <w:rsid w:val="0721BAA7"/>
    <w:rsid w:val="072C306A"/>
    <w:rsid w:val="074BFA58"/>
    <w:rsid w:val="0766FAD5"/>
    <w:rsid w:val="078256D2"/>
    <w:rsid w:val="07872653"/>
    <w:rsid w:val="07883E7F"/>
    <w:rsid w:val="079898C9"/>
    <w:rsid w:val="07AAC903"/>
    <w:rsid w:val="07AEF3C7"/>
    <w:rsid w:val="07BA163A"/>
    <w:rsid w:val="07CD675B"/>
    <w:rsid w:val="07D8E045"/>
    <w:rsid w:val="07DB2117"/>
    <w:rsid w:val="07F0D914"/>
    <w:rsid w:val="07FB1848"/>
    <w:rsid w:val="080ED704"/>
    <w:rsid w:val="0827B712"/>
    <w:rsid w:val="08339CFD"/>
    <w:rsid w:val="0875A7CA"/>
    <w:rsid w:val="089C5732"/>
    <w:rsid w:val="089D5D59"/>
    <w:rsid w:val="08A9C112"/>
    <w:rsid w:val="08ACC02B"/>
    <w:rsid w:val="08B0F390"/>
    <w:rsid w:val="08B71BFC"/>
    <w:rsid w:val="08C129C5"/>
    <w:rsid w:val="08F0BAF2"/>
    <w:rsid w:val="092F1FA7"/>
    <w:rsid w:val="09304535"/>
    <w:rsid w:val="0974844D"/>
    <w:rsid w:val="09C1775C"/>
    <w:rsid w:val="09EAF85F"/>
    <w:rsid w:val="09F4A842"/>
    <w:rsid w:val="0A337E67"/>
    <w:rsid w:val="0A3D336A"/>
    <w:rsid w:val="0A4CA42A"/>
    <w:rsid w:val="0A5E3BAA"/>
    <w:rsid w:val="0A70D72F"/>
    <w:rsid w:val="0A79F857"/>
    <w:rsid w:val="0A81B502"/>
    <w:rsid w:val="0AA5C785"/>
    <w:rsid w:val="0AADF429"/>
    <w:rsid w:val="0ABE0512"/>
    <w:rsid w:val="0AC28BDC"/>
    <w:rsid w:val="0AD43201"/>
    <w:rsid w:val="0AEE9365"/>
    <w:rsid w:val="0AF07376"/>
    <w:rsid w:val="0B180DA8"/>
    <w:rsid w:val="0B2943CC"/>
    <w:rsid w:val="0B2ED72A"/>
    <w:rsid w:val="0B4BC313"/>
    <w:rsid w:val="0B4E01E9"/>
    <w:rsid w:val="0B51B761"/>
    <w:rsid w:val="0B525AA6"/>
    <w:rsid w:val="0B5B1B0E"/>
    <w:rsid w:val="0B5DC490"/>
    <w:rsid w:val="0B669F44"/>
    <w:rsid w:val="0B7EC5D7"/>
    <w:rsid w:val="0B8F7246"/>
    <w:rsid w:val="0BA6EC81"/>
    <w:rsid w:val="0BB32290"/>
    <w:rsid w:val="0BD317D0"/>
    <w:rsid w:val="0BDC3973"/>
    <w:rsid w:val="0BF502BD"/>
    <w:rsid w:val="0BFD2183"/>
    <w:rsid w:val="0C002A64"/>
    <w:rsid w:val="0C0581A0"/>
    <w:rsid w:val="0C2A6CB5"/>
    <w:rsid w:val="0C335B1C"/>
    <w:rsid w:val="0C61DAC2"/>
    <w:rsid w:val="0C75B47E"/>
    <w:rsid w:val="0CA3456E"/>
    <w:rsid w:val="0CC59EC8"/>
    <w:rsid w:val="0CDD8CBC"/>
    <w:rsid w:val="0CFAB5FD"/>
    <w:rsid w:val="0D30F516"/>
    <w:rsid w:val="0D374455"/>
    <w:rsid w:val="0D380922"/>
    <w:rsid w:val="0D4AF9E8"/>
    <w:rsid w:val="0D5003C8"/>
    <w:rsid w:val="0D564DB3"/>
    <w:rsid w:val="0D582E17"/>
    <w:rsid w:val="0D5D926B"/>
    <w:rsid w:val="0D66E975"/>
    <w:rsid w:val="0D6F3216"/>
    <w:rsid w:val="0D761739"/>
    <w:rsid w:val="0D779513"/>
    <w:rsid w:val="0D8BE5FB"/>
    <w:rsid w:val="0DAB2192"/>
    <w:rsid w:val="0DAEF1D9"/>
    <w:rsid w:val="0DB88366"/>
    <w:rsid w:val="0DEE4791"/>
    <w:rsid w:val="0E07F510"/>
    <w:rsid w:val="0E2D3CC0"/>
    <w:rsid w:val="0E2DD48D"/>
    <w:rsid w:val="0E2E9172"/>
    <w:rsid w:val="0E38AEF7"/>
    <w:rsid w:val="0E411BD5"/>
    <w:rsid w:val="0E76A417"/>
    <w:rsid w:val="0E9CC4F9"/>
    <w:rsid w:val="0EAABE59"/>
    <w:rsid w:val="0EC308CA"/>
    <w:rsid w:val="0EC7F700"/>
    <w:rsid w:val="0ECB0708"/>
    <w:rsid w:val="0ECE0D48"/>
    <w:rsid w:val="0ED384C8"/>
    <w:rsid w:val="0ED9782C"/>
    <w:rsid w:val="0EDB71AD"/>
    <w:rsid w:val="0EE50C7F"/>
    <w:rsid w:val="0EF41A66"/>
    <w:rsid w:val="0EFE2F57"/>
    <w:rsid w:val="0F10D769"/>
    <w:rsid w:val="0F367E70"/>
    <w:rsid w:val="0F3786F9"/>
    <w:rsid w:val="0F45FA7F"/>
    <w:rsid w:val="0F704B38"/>
    <w:rsid w:val="0F8F3576"/>
    <w:rsid w:val="0F97073D"/>
    <w:rsid w:val="0F982340"/>
    <w:rsid w:val="0FB44632"/>
    <w:rsid w:val="0FC1E9D3"/>
    <w:rsid w:val="0FC481BD"/>
    <w:rsid w:val="0FC90A12"/>
    <w:rsid w:val="0FD41C76"/>
    <w:rsid w:val="0FD95FC4"/>
    <w:rsid w:val="0FEE0E70"/>
    <w:rsid w:val="100404B2"/>
    <w:rsid w:val="10465B0B"/>
    <w:rsid w:val="10579855"/>
    <w:rsid w:val="10632E80"/>
    <w:rsid w:val="106799D6"/>
    <w:rsid w:val="107361BE"/>
    <w:rsid w:val="107D2EC3"/>
    <w:rsid w:val="107F0CD0"/>
    <w:rsid w:val="107F71AF"/>
    <w:rsid w:val="10921100"/>
    <w:rsid w:val="10AC1DE7"/>
    <w:rsid w:val="10EC9D2C"/>
    <w:rsid w:val="1105B4DB"/>
    <w:rsid w:val="110E1502"/>
    <w:rsid w:val="1114C32A"/>
    <w:rsid w:val="111E9B10"/>
    <w:rsid w:val="112E33BD"/>
    <w:rsid w:val="1133735D"/>
    <w:rsid w:val="1134ED38"/>
    <w:rsid w:val="1166B40D"/>
    <w:rsid w:val="116DD3D3"/>
    <w:rsid w:val="1176CA12"/>
    <w:rsid w:val="117A5AF4"/>
    <w:rsid w:val="118E5329"/>
    <w:rsid w:val="1199F36D"/>
    <w:rsid w:val="11A5BB92"/>
    <w:rsid w:val="11ADF359"/>
    <w:rsid w:val="11B03D94"/>
    <w:rsid w:val="11C8C521"/>
    <w:rsid w:val="11CC3734"/>
    <w:rsid w:val="11D0512F"/>
    <w:rsid w:val="11D79AB4"/>
    <w:rsid w:val="11E63737"/>
    <w:rsid w:val="11F92615"/>
    <w:rsid w:val="11FF6F2A"/>
    <w:rsid w:val="120E1C04"/>
    <w:rsid w:val="12116177"/>
    <w:rsid w:val="124026A5"/>
    <w:rsid w:val="125609C6"/>
    <w:rsid w:val="12A114FD"/>
    <w:rsid w:val="12AAC341"/>
    <w:rsid w:val="12BCD677"/>
    <w:rsid w:val="12CEB3BA"/>
    <w:rsid w:val="12E72EA8"/>
    <w:rsid w:val="130648A0"/>
    <w:rsid w:val="130C2CF0"/>
    <w:rsid w:val="13211431"/>
    <w:rsid w:val="132BD1E8"/>
    <w:rsid w:val="134E65E1"/>
    <w:rsid w:val="1366195E"/>
    <w:rsid w:val="137087E3"/>
    <w:rsid w:val="1373BE66"/>
    <w:rsid w:val="1385273B"/>
    <w:rsid w:val="138C38B7"/>
    <w:rsid w:val="13A282B3"/>
    <w:rsid w:val="13A3B00E"/>
    <w:rsid w:val="13A8CAD7"/>
    <w:rsid w:val="13A98003"/>
    <w:rsid w:val="13AADEAC"/>
    <w:rsid w:val="13BAFA8F"/>
    <w:rsid w:val="13F15183"/>
    <w:rsid w:val="147B0557"/>
    <w:rsid w:val="149E71DF"/>
    <w:rsid w:val="14C1D79C"/>
    <w:rsid w:val="14CCB71D"/>
    <w:rsid w:val="14EB26D9"/>
    <w:rsid w:val="14ECB7E3"/>
    <w:rsid w:val="14F3667E"/>
    <w:rsid w:val="151EC986"/>
    <w:rsid w:val="15386018"/>
    <w:rsid w:val="155598B6"/>
    <w:rsid w:val="15572F21"/>
    <w:rsid w:val="155AE20A"/>
    <w:rsid w:val="155E714C"/>
    <w:rsid w:val="155EF43E"/>
    <w:rsid w:val="1562B975"/>
    <w:rsid w:val="156375ED"/>
    <w:rsid w:val="156841D8"/>
    <w:rsid w:val="159B2077"/>
    <w:rsid w:val="15A0CA91"/>
    <w:rsid w:val="15A20C38"/>
    <w:rsid w:val="15C691C1"/>
    <w:rsid w:val="162AE2F3"/>
    <w:rsid w:val="16440229"/>
    <w:rsid w:val="164787F3"/>
    <w:rsid w:val="164AD8EC"/>
    <w:rsid w:val="164F763C"/>
    <w:rsid w:val="169FE806"/>
    <w:rsid w:val="16CA401A"/>
    <w:rsid w:val="16CC7953"/>
    <w:rsid w:val="17013A26"/>
    <w:rsid w:val="170DCF77"/>
    <w:rsid w:val="1717E21A"/>
    <w:rsid w:val="171DF2B8"/>
    <w:rsid w:val="1739E3BB"/>
    <w:rsid w:val="173A2DAD"/>
    <w:rsid w:val="174213BD"/>
    <w:rsid w:val="1746B110"/>
    <w:rsid w:val="1759CF6B"/>
    <w:rsid w:val="17867C37"/>
    <w:rsid w:val="17965AC1"/>
    <w:rsid w:val="1797F94C"/>
    <w:rsid w:val="17996B24"/>
    <w:rsid w:val="179A518A"/>
    <w:rsid w:val="17AD2EA6"/>
    <w:rsid w:val="17B0CD5D"/>
    <w:rsid w:val="17BD9697"/>
    <w:rsid w:val="17C9BECA"/>
    <w:rsid w:val="17DC61C8"/>
    <w:rsid w:val="17EF1E0D"/>
    <w:rsid w:val="17FEDA15"/>
    <w:rsid w:val="180AE88A"/>
    <w:rsid w:val="1833E316"/>
    <w:rsid w:val="1834CFA0"/>
    <w:rsid w:val="18523CBA"/>
    <w:rsid w:val="18A09820"/>
    <w:rsid w:val="18AED7EB"/>
    <w:rsid w:val="18C316BB"/>
    <w:rsid w:val="18D822CC"/>
    <w:rsid w:val="18DED578"/>
    <w:rsid w:val="18EFC8CF"/>
    <w:rsid w:val="19013BEF"/>
    <w:rsid w:val="190ABC87"/>
    <w:rsid w:val="191A5258"/>
    <w:rsid w:val="1963C757"/>
    <w:rsid w:val="19690374"/>
    <w:rsid w:val="196BE745"/>
    <w:rsid w:val="197F5349"/>
    <w:rsid w:val="19879731"/>
    <w:rsid w:val="19A49517"/>
    <w:rsid w:val="19BDE04B"/>
    <w:rsid w:val="19D07741"/>
    <w:rsid w:val="19D184A4"/>
    <w:rsid w:val="19E1EEA2"/>
    <w:rsid w:val="19E56399"/>
    <w:rsid w:val="1A010ADF"/>
    <w:rsid w:val="1A17AD04"/>
    <w:rsid w:val="1A2141F9"/>
    <w:rsid w:val="1A30D35E"/>
    <w:rsid w:val="1A5114E6"/>
    <w:rsid w:val="1A591676"/>
    <w:rsid w:val="1A6E0E8B"/>
    <w:rsid w:val="1A771681"/>
    <w:rsid w:val="1AB0A779"/>
    <w:rsid w:val="1ADADEA7"/>
    <w:rsid w:val="1B15692C"/>
    <w:rsid w:val="1B229797"/>
    <w:rsid w:val="1B422EB7"/>
    <w:rsid w:val="1B4BB904"/>
    <w:rsid w:val="1B52A25B"/>
    <w:rsid w:val="1B6CE3A5"/>
    <w:rsid w:val="1B764D18"/>
    <w:rsid w:val="1BC62104"/>
    <w:rsid w:val="1BCC60BC"/>
    <w:rsid w:val="1BD2C702"/>
    <w:rsid w:val="1C03CDB7"/>
    <w:rsid w:val="1C0D5922"/>
    <w:rsid w:val="1C117E0D"/>
    <w:rsid w:val="1C18B5FC"/>
    <w:rsid w:val="1C34B78F"/>
    <w:rsid w:val="1C47707E"/>
    <w:rsid w:val="1C4BF05D"/>
    <w:rsid w:val="1C649003"/>
    <w:rsid w:val="1C67D612"/>
    <w:rsid w:val="1C83CBED"/>
    <w:rsid w:val="1C8B7CE7"/>
    <w:rsid w:val="1CAD46CB"/>
    <w:rsid w:val="1CB0A756"/>
    <w:rsid w:val="1CD8A050"/>
    <w:rsid w:val="1CDADE54"/>
    <w:rsid w:val="1CEB2BDA"/>
    <w:rsid w:val="1CF60B2D"/>
    <w:rsid w:val="1CFB4FE8"/>
    <w:rsid w:val="1D03AC98"/>
    <w:rsid w:val="1D063E3F"/>
    <w:rsid w:val="1D5CAE00"/>
    <w:rsid w:val="1D62838E"/>
    <w:rsid w:val="1D74A78D"/>
    <w:rsid w:val="1D874829"/>
    <w:rsid w:val="1D92E002"/>
    <w:rsid w:val="1D9E3F82"/>
    <w:rsid w:val="1DB43639"/>
    <w:rsid w:val="1DB7CD63"/>
    <w:rsid w:val="1DBB59B8"/>
    <w:rsid w:val="1DD21607"/>
    <w:rsid w:val="1DE32C00"/>
    <w:rsid w:val="1DEA72BB"/>
    <w:rsid w:val="1E229864"/>
    <w:rsid w:val="1E2A6030"/>
    <w:rsid w:val="1E2D8EAE"/>
    <w:rsid w:val="1E5C198A"/>
    <w:rsid w:val="1E646E24"/>
    <w:rsid w:val="1E6E0E8B"/>
    <w:rsid w:val="1E9BEC5A"/>
    <w:rsid w:val="1E9CC121"/>
    <w:rsid w:val="1EA3CFAC"/>
    <w:rsid w:val="1EAE8905"/>
    <w:rsid w:val="1EB60C21"/>
    <w:rsid w:val="1ED33D2A"/>
    <w:rsid w:val="1EF1E636"/>
    <w:rsid w:val="1EF4EFFA"/>
    <w:rsid w:val="1EFEF77A"/>
    <w:rsid w:val="1F06EDE7"/>
    <w:rsid w:val="1F1A1092"/>
    <w:rsid w:val="1F3F16FC"/>
    <w:rsid w:val="1F4126DD"/>
    <w:rsid w:val="1F45752E"/>
    <w:rsid w:val="1F4B382F"/>
    <w:rsid w:val="1F7E7191"/>
    <w:rsid w:val="1F8ECB00"/>
    <w:rsid w:val="1F97B288"/>
    <w:rsid w:val="1FDA0A7E"/>
    <w:rsid w:val="1FDB7569"/>
    <w:rsid w:val="1FF625E6"/>
    <w:rsid w:val="20134471"/>
    <w:rsid w:val="2018DB4A"/>
    <w:rsid w:val="205ED371"/>
    <w:rsid w:val="20694C15"/>
    <w:rsid w:val="206CA088"/>
    <w:rsid w:val="20960F36"/>
    <w:rsid w:val="209D99C1"/>
    <w:rsid w:val="20A04203"/>
    <w:rsid w:val="20B80FAF"/>
    <w:rsid w:val="20DA7343"/>
    <w:rsid w:val="20DD24F7"/>
    <w:rsid w:val="20F0AB87"/>
    <w:rsid w:val="20F4A457"/>
    <w:rsid w:val="21080BD6"/>
    <w:rsid w:val="21203C94"/>
    <w:rsid w:val="21301A21"/>
    <w:rsid w:val="214E7DD3"/>
    <w:rsid w:val="2191A6E9"/>
    <w:rsid w:val="219933F3"/>
    <w:rsid w:val="21AB3550"/>
    <w:rsid w:val="21B1C58C"/>
    <w:rsid w:val="21C8F7F2"/>
    <w:rsid w:val="21DE6103"/>
    <w:rsid w:val="21E911FF"/>
    <w:rsid w:val="21F9970F"/>
    <w:rsid w:val="21FC431E"/>
    <w:rsid w:val="21FE20EE"/>
    <w:rsid w:val="220F699A"/>
    <w:rsid w:val="221ADDCA"/>
    <w:rsid w:val="22244DB2"/>
    <w:rsid w:val="22393671"/>
    <w:rsid w:val="223D1CF7"/>
    <w:rsid w:val="2240B800"/>
    <w:rsid w:val="224596B9"/>
    <w:rsid w:val="22649928"/>
    <w:rsid w:val="226C60E6"/>
    <w:rsid w:val="226F2F61"/>
    <w:rsid w:val="2272E6F7"/>
    <w:rsid w:val="227E5CB1"/>
    <w:rsid w:val="228295F1"/>
    <w:rsid w:val="2295C65A"/>
    <w:rsid w:val="22969813"/>
    <w:rsid w:val="22CC49E0"/>
    <w:rsid w:val="2321EAA8"/>
    <w:rsid w:val="2323F6F5"/>
    <w:rsid w:val="232F5067"/>
    <w:rsid w:val="23467E45"/>
    <w:rsid w:val="235502FE"/>
    <w:rsid w:val="237C1B5B"/>
    <w:rsid w:val="23954540"/>
    <w:rsid w:val="23C94189"/>
    <w:rsid w:val="23DDBE2C"/>
    <w:rsid w:val="23E6BFBE"/>
    <w:rsid w:val="2401893F"/>
    <w:rsid w:val="240A8D86"/>
    <w:rsid w:val="2426C2D3"/>
    <w:rsid w:val="24282441"/>
    <w:rsid w:val="242D7196"/>
    <w:rsid w:val="24320910"/>
    <w:rsid w:val="2450ECF2"/>
    <w:rsid w:val="24599665"/>
    <w:rsid w:val="246A0847"/>
    <w:rsid w:val="246ED553"/>
    <w:rsid w:val="247DA5DF"/>
    <w:rsid w:val="2497AE0F"/>
    <w:rsid w:val="249D1563"/>
    <w:rsid w:val="24A1627B"/>
    <w:rsid w:val="24A788E3"/>
    <w:rsid w:val="24A7EDFD"/>
    <w:rsid w:val="24B8429D"/>
    <w:rsid w:val="24CCB23B"/>
    <w:rsid w:val="24D28457"/>
    <w:rsid w:val="24F63DE9"/>
    <w:rsid w:val="24F7D4EF"/>
    <w:rsid w:val="254680CE"/>
    <w:rsid w:val="254CECC8"/>
    <w:rsid w:val="258C4F6C"/>
    <w:rsid w:val="25B012E0"/>
    <w:rsid w:val="25FE9C87"/>
    <w:rsid w:val="260260E7"/>
    <w:rsid w:val="26269A76"/>
    <w:rsid w:val="2647C397"/>
    <w:rsid w:val="2649EFAB"/>
    <w:rsid w:val="2652E2BC"/>
    <w:rsid w:val="267BA79C"/>
    <w:rsid w:val="269F2180"/>
    <w:rsid w:val="26B92892"/>
    <w:rsid w:val="26BA0F49"/>
    <w:rsid w:val="26D7D400"/>
    <w:rsid w:val="26EB49BA"/>
    <w:rsid w:val="26EDD048"/>
    <w:rsid w:val="26FB52AD"/>
    <w:rsid w:val="2708BA6F"/>
    <w:rsid w:val="270C2DA0"/>
    <w:rsid w:val="272FC189"/>
    <w:rsid w:val="2787CB43"/>
    <w:rsid w:val="278B9318"/>
    <w:rsid w:val="27A4B349"/>
    <w:rsid w:val="27AEEC0F"/>
    <w:rsid w:val="27B272FE"/>
    <w:rsid w:val="27D94106"/>
    <w:rsid w:val="27FF9B5B"/>
    <w:rsid w:val="27FFCCD0"/>
    <w:rsid w:val="2803530A"/>
    <w:rsid w:val="2806124F"/>
    <w:rsid w:val="28067E75"/>
    <w:rsid w:val="2817E414"/>
    <w:rsid w:val="281E7018"/>
    <w:rsid w:val="282490DD"/>
    <w:rsid w:val="2834F0FF"/>
    <w:rsid w:val="283E7931"/>
    <w:rsid w:val="2843A390"/>
    <w:rsid w:val="284E8A17"/>
    <w:rsid w:val="28579F9D"/>
    <w:rsid w:val="28685946"/>
    <w:rsid w:val="2880AA6F"/>
    <w:rsid w:val="28866E46"/>
    <w:rsid w:val="28B7085E"/>
    <w:rsid w:val="28DB573B"/>
    <w:rsid w:val="28E64599"/>
    <w:rsid w:val="28EE1AD0"/>
    <w:rsid w:val="2924310F"/>
    <w:rsid w:val="2933AB2F"/>
    <w:rsid w:val="29517E90"/>
    <w:rsid w:val="2958A872"/>
    <w:rsid w:val="295E780A"/>
    <w:rsid w:val="2975B088"/>
    <w:rsid w:val="29804D3C"/>
    <w:rsid w:val="29A8B819"/>
    <w:rsid w:val="29AA6A15"/>
    <w:rsid w:val="29B29F4D"/>
    <w:rsid w:val="29BC07B1"/>
    <w:rsid w:val="29BC706E"/>
    <w:rsid w:val="29BD1111"/>
    <w:rsid w:val="29E76026"/>
    <w:rsid w:val="2A073D88"/>
    <w:rsid w:val="2A1ADB80"/>
    <w:rsid w:val="2A1F4B61"/>
    <w:rsid w:val="2A27E0C3"/>
    <w:rsid w:val="2A31D63F"/>
    <w:rsid w:val="2A5595F1"/>
    <w:rsid w:val="2A6E7786"/>
    <w:rsid w:val="2AACDD7F"/>
    <w:rsid w:val="2ACC181A"/>
    <w:rsid w:val="2AD89702"/>
    <w:rsid w:val="2AEBFC08"/>
    <w:rsid w:val="2AEE4DC6"/>
    <w:rsid w:val="2AFAA255"/>
    <w:rsid w:val="2B032126"/>
    <w:rsid w:val="2B0F6CD5"/>
    <w:rsid w:val="2B22D918"/>
    <w:rsid w:val="2B39B19C"/>
    <w:rsid w:val="2B4F4D0D"/>
    <w:rsid w:val="2B5A38B3"/>
    <w:rsid w:val="2B6806C2"/>
    <w:rsid w:val="2B6F6296"/>
    <w:rsid w:val="2B70E371"/>
    <w:rsid w:val="2BA29B9B"/>
    <w:rsid w:val="2BA43D1C"/>
    <w:rsid w:val="2BE4369B"/>
    <w:rsid w:val="2BE51FBA"/>
    <w:rsid w:val="2C0B96BB"/>
    <w:rsid w:val="2C632134"/>
    <w:rsid w:val="2C68DD9D"/>
    <w:rsid w:val="2C85AD92"/>
    <w:rsid w:val="2CA78A0A"/>
    <w:rsid w:val="2CEA19FD"/>
    <w:rsid w:val="2CF37FEB"/>
    <w:rsid w:val="2D03990B"/>
    <w:rsid w:val="2D342132"/>
    <w:rsid w:val="2D34F536"/>
    <w:rsid w:val="2D3D4A54"/>
    <w:rsid w:val="2D58FCD7"/>
    <w:rsid w:val="2D63FF5D"/>
    <w:rsid w:val="2D712B8E"/>
    <w:rsid w:val="2D8A84DD"/>
    <w:rsid w:val="2D8C5222"/>
    <w:rsid w:val="2D9EE383"/>
    <w:rsid w:val="2DB00E5A"/>
    <w:rsid w:val="2DB1A2DD"/>
    <w:rsid w:val="2DD72E90"/>
    <w:rsid w:val="2DEB1C36"/>
    <w:rsid w:val="2DF4F476"/>
    <w:rsid w:val="2E16A545"/>
    <w:rsid w:val="2E285F0C"/>
    <w:rsid w:val="2E3266D4"/>
    <w:rsid w:val="2E3F5AE8"/>
    <w:rsid w:val="2EA8D8F7"/>
    <w:rsid w:val="2ECBBAA7"/>
    <w:rsid w:val="2EEFBAE9"/>
    <w:rsid w:val="2F0B3D0C"/>
    <w:rsid w:val="2F170863"/>
    <w:rsid w:val="2F4FD4B8"/>
    <w:rsid w:val="2F70772F"/>
    <w:rsid w:val="2F8EA2CC"/>
    <w:rsid w:val="2FCDEF2C"/>
    <w:rsid w:val="2FD04E6F"/>
    <w:rsid w:val="2FF4CEAC"/>
    <w:rsid w:val="3053518A"/>
    <w:rsid w:val="305E4ECA"/>
    <w:rsid w:val="30620DFC"/>
    <w:rsid w:val="30731D81"/>
    <w:rsid w:val="3078E355"/>
    <w:rsid w:val="30823EE7"/>
    <w:rsid w:val="30879EB9"/>
    <w:rsid w:val="308B59E1"/>
    <w:rsid w:val="309B7CB2"/>
    <w:rsid w:val="309CA879"/>
    <w:rsid w:val="30A8B876"/>
    <w:rsid w:val="30D8DEE5"/>
    <w:rsid w:val="30E87755"/>
    <w:rsid w:val="30F570A0"/>
    <w:rsid w:val="3107D920"/>
    <w:rsid w:val="31179954"/>
    <w:rsid w:val="31240D87"/>
    <w:rsid w:val="312549A1"/>
    <w:rsid w:val="313E49CC"/>
    <w:rsid w:val="3154CC7C"/>
    <w:rsid w:val="3161417F"/>
    <w:rsid w:val="31D8137A"/>
    <w:rsid w:val="31E85F0F"/>
    <w:rsid w:val="31E8E0E4"/>
    <w:rsid w:val="31E9D0DC"/>
    <w:rsid w:val="32076CC1"/>
    <w:rsid w:val="3213311B"/>
    <w:rsid w:val="32369ECA"/>
    <w:rsid w:val="32820445"/>
    <w:rsid w:val="328319AA"/>
    <w:rsid w:val="32A7AA8D"/>
    <w:rsid w:val="32CAB795"/>
    <w:rsid w:val="32CBAC2D"/>
    <w:rsid w:val="32D28F0E"/>
    <w:rsid w:val="32DA3C7E"/>
    <w:rsid w:val="32F24073"/>
    <w:rsid w:val="3304A177"/>
    <w:rsid w:val="33075504"/>
    <w:rsid w:val="33148DDC"/>
    <w:rsid w:val="33364F74"/>
    <w:rsid w:val="3358758D"/>
    <w:rsid w:val="336C738B"/>
    <w:rsid w:val="337815A8"/>
    <w:rsid w:val="33855E5A"/>
    <w:rsid w:val="33AE8059"/>
    <w:rsid w:val="33BF9352"/>
    <w:rsid w:val="33C0619F"/>
    <w:rsid w:val="33C4CEA5"/>
    <w:rsid w:val="33DED304"/>
    <w:rsid w:val="33F5A0F3"/>
    <w:rsid w:val="33F7FC8E"/>
    <w:rsid w:val="340D1248"/>
    <w:rsid w:val="3410AF4B"/>
    <w:rsid w:val="341691BF"/>
    <w:rsid w:val="34171456"/>
    <w:rsid w:val="3418601E"/>
    <w:rsid w:val="3425D3A0"/>
    <w:rsid w:val="343060E3"/>
    <w:rsid w:val="3434900E"/>
    <w:rsid w:val="3451B7E9"/>
    <w:rsid w:val="3453E587"/>
    <w:rsid w:val="345BBD43"/>
    <w:rsid w:val="3472043A"/>
    <w:rsid w:val="34725067"/>
    <w:rsid w:val="347C6447"/>
    <w:rsid w:val="3485085F"/>
    <w:rsid w:val="348B23DC"/>
    <w:rsid w:val="348EF50C"/>
    <w:rsid w:val="34AA0A9A"/>
    <w:rsid w:val="34C164FD"/>
    <w:rsid w:val="34D032A4"/>
    <w:rsid w:val="34D73BA0"/>
    <w:rsid w:val="34E50EB8"/>
    <w:rsid w:val="350FFD69"/>
    <w:rsid w:val="3511427D"/>
    <w:rsid w:val="3514E6DB"/>
    <w:rsid w:val="35156F18"/>
    <w:rsid w:val="35178AC4"/>
    <w:rsid w:val="35279BF7"/>
    <w:rsid w:val="3528C960"/>
    <w:rsid w:val="353345EF"/>
    <w:rsid w:val="3536A385"/>
    <w:rsid w:val="353B2D21"/>
    <w:rsid w:val="356AEC17"/>
    <w:rsid w:val="357D6082"/>
    <w:rsid w:val="357F86F5"/>
    <w:rsid w:val="35854703"/>
    <w:rsid w:val="3590AA2D"/>
    <w:rsid w:val="35963D3F"/>
    <w:rsid w:val="359885A5"/>
    <w:rsid w:val="35B9F56F"/>
    <w:rsid w:val="35D5F189"/>
    <w:rsid w:val="35E12E6A"/>
    <w:rsid w:val="35EBB35E"/>
    <w:rsid w:val="35EDF3CE"/>
    <w:rsid w:val="35F605F2"/>
    <w:rsid w:val="360920AD"/>
    <w:rsid w:val="3649469D"/>
    <w:rsid w:val="364D4F2B"/>
    <w:rsid w:val="3683191D"/>
    <w:rsid w:val="368FA970"/>
    <w:rsid w:val="36AFFDBB"/>
    <w:rsid w:val="36FCB4E8"/>
    <w:rsid w:val="3720CEEC"/>
    <w:rsid w:val="37306FB1"/>
    <w:rsid w:val="3754B971"/>
    <w:rsid w:val="3766CB22"/>
    <w:rsid w:val="376A2F86"/>
    <w:rsid w:val="37754060"/>
    <w:rsid w:val="37A80FCA"/>
    <w:rsid w:val="37A8E31D"/>
    <w:rsid w:val="37C42936"/>
    <w:rsid w:val="37CB2ED1"/>
    <w:rsid w:val="37CE91EE"/>
    <w:rsid w:val="37CF0441"/>
    <w:rsid w:val="37D60390"/>
    <w:rsid w:val="37D91B83"/>
    <w:rsid w:val="37E13D8C"/>
    <w:rsid w:val="38010CB6"/>
    <w:rsid w:val="384BDFBF"/>
    <w:rsid w:val="387A8621"/>
    <w:rsid w:val="388FC3A6"/>
    <w:rsid w:val="389F63A4"/>
    <w:rsid w:val="38B4FE9A"/>
    <w:rsid w:val="38CF6712"/>
    <w:rsid w:val="38CFC7CE"/>
    <w:rsid w:val="38D1CEC9"/>
    <w:rsid w:val="38D4CBEC"/>
    <w:rsid w:val="38D632B7"/>
    <w:rsid w:val="38F82B2B"/>
    <w:rsid w:val="3913AEA1"/>
    <w:rsid w:val="39292E16"/>
    <w:rsid w:val="392CEAB0"/>
    <w:rsid w:val="392DA4B9"/>
    <w:rsid w:val="396C3B80"/>
    <w:rsid w:val="3979A5CC"/>
    <w:rsid w:val="398723E8"/>
    <w:rsid w:val="398ED02C"/>
    <w:rsid w:val="399449A7"/>
    <w:rsid w:val="39A29481"/>
    <w:rsid w:val="39B23108"/>
    <w:rsid w:val="39B65F30"/>
    <w:rsid w:val="39B8E806"/>
    <w:rsid w:val="39BA493F"/>
    <w:rsid w:val="39BE047A"/>
    <w:rsid w:val="39D01936"/>
    <w:rsid w:val="39DAD913"/>
    <w:rsid w:val="3A410916"/>
    <w:rsid w:val="3A7AD647"/>
    <w:rsid w:val="3A7CB19D"/>
    <w:rsid w:val="3A847BE6"/>
    <w:rsid w:val="3A9564C1"/>
    <w:rsid w:val="3AB7F274"/>
    <w:rsid w:val="3ABB3108"/>
    <w:rsid w:val="3AC12650"/>
    <w:rsid w:val="3ACC7BD5"/>
    <w:rsid w:val="3AEFEFBA"/>
    <w:rsid w:val="3B024775"/>
    <w:rsid w:val="3B0B5439"/>
    <w:rsid w:val="3B0B7507"/>
    <w:rsid w:val="3B1AB9E0"/>
    <w:rsid w:val="3B3566BD"/>
    <w:rsid w:val="3B4F69AE"/>
    <w:rsid w:val="3B5A8B3E"/>
    <w:rsid w:val="3B6B7C69"/>
    <w:rsid w:val="3B75C90E"/>
    <w:rsid w:val="3B969639"/>
    <w:rsid w:val="3BA35C3B"/>
    <w:rsid w:val="3BA52676"/>
    <w:rsid w:val="3BA73C30"/>
    <w:rsid w:val="3BAD4924"/>
    <w:rsid w:val="3BB40983"/>
    <w:rsid w:val="3BBEB0E6"/>
    <w:rsid w:val="3BC1A33B"/>
    <w:rsid w:val="3BE850A2"/>
    <w:rsid w:val="3C070806"/>
    <w:rsid w:val="3C1A0A21"/>
    <w:rsid w:val="3C3503A2"/>
    <w:rsid w:val="3C51D1E0"/>
    <w:rsid w:val="3C539C01"/>
    <w:rsid w:val="3C6FED8D"/>
    <w:rsid w:val="3C700870"/>
    <w:rsid w:val="3C95D1D2"/>
    <w:rsid w:val="3CA5C437"/>
    <w:rsid w:val="3CBEA0F8"/>
    <w:rsid w:val="3CDA6124"/>
    <w:rsid w:val="3CDADE97"/>
    <w:rsid w:val="3CF69BE9"/>
    <w:rsid w:val="3D04384A"/>
    <w:rsid w:val="3D298D92"/>
    <w:rsid w:val="3D29D2F1"/>
    <w:rsid w:val="3D48E4B9"/>
    <w:rsid w:val="3D492B22"/>
    <w:rsid w:val="3D6C8CDC"/>
    <w:rsid w:val="3D7843F7"/>
    <w:rsid w:val="3D79065A"/>
    <w:rsid w:val="3D7ADC00"/>
    <w:rsid w:val="3DB5C180"/>
    <w:rsid w:val="3DBA9B75"/>
    <w:rsid w:val="3E167437"/>
    <w:rsid w:val="3E2DD30A"/>
    <w:rsid w:val="3E3513D0"/>
    <w:rsid w:val="3E3AA623"/>
    <w:rsid w:val="3E499407"/>
    <w:rsid w:val="3E504723"/>
    <w:rsid w:val="3E54CED5"/>
    <w:rsid w:val="3E663D76"/>
    <w:rsid w:val="3E6D275C"/>
    <w:rsid w:val="3E7B88C3"/>
    <w:rsid w:val="3E956E73"/>
    <w:rsid w:val="3EC58D27"/>
    <w:rsid w:val="3EDAC242"/>
    <w:rsid w:val="3EEBB3B4"/>
    <w:rsid w:val="3EF92DB3"/>
    <w:rsid w:val="3F036797"/>
    <w:rsid w:val="3F12168D"/>
    <w:rsid w:val="3F1A92E1"/>
    <w:rsid w:val="3F21ECFF"/>
    <w:rsid w:val="3F253AC8"/>
    <w:rsid w:val="3F40FB6C"/>
    <w:rsid w:val="3F8AC616"/>
    <w:rsid w:val="3F98D618"/>
    <w:rsid w:val="3FB16A8B"/>
    <w:rsid w:val="3FC227B1"/>
    <w:rsid w:val="40062DDA"/>
    <w:rsid w:val="40132E35"/>
    <w:rsid w:val="4031EC6F"/>
    <w:rsid w:val="4036C37F"/>
    <w:rsid w:val="4066EF49"/>
    <w:rsid w:val="40CEEF59"/>
    <w:rsid w:val="40D1996F"/>
    <w:rsid w:val="40DA1E6D"/>
    <w:rsid w:val="40EE5A64"/>
    <w:rsid w:val="40F70B91"/>
    <w:rsid w:val="411470DC"/>
    <w:rsid w:val="411F1AD6"/>
    <w:rsid w:val="41218053"/>
    <w:rsid w:val="41319BE1"/>
    <w:rsid w:val="414BC18B"/>
    <w:rsid w:val="414E5696"/>
    <w:rsid w:val="41808471"/>
    <w:rsid w:val="4187F466"/>
    <w:rsid w:val="418A7141"/>
    <w:rsid w:val="41A8B3DC"/>
    <w:rsid w:val="41B341B0"/>
    <w:rsid w:val="41C005A5"/>
    <w:rsid w:val="41DF0B9F"/>
    <w:rsid w:val="41E784E9"/>
    <w:rsid w:val="42001A4F"/>
    <w:rsid w:val="42185FB0"/>
    <w:rsid w:val="42306818"/>
    <w:rsid w:val="4238800B"/>
    <w:rsid w:val="4248AE9B"/>
    <w:rsid w:val="4252080E"/>
    <w:rsid w:val="425B0284"/>
    <w:rsid w:val="4260F23B"/>
    <w:rsid w:val="4263E43B"/>
    <w:rsid w:val="42729755"/>
    <w:rsid w:val="427520A7"/>
    <w:rsid w:val="4285EF18"/>
    <w:rsid w:val="428C72D1"/>
    <w:rsid w:val="42A5EBCE"/>
    <w:rsid w:val="42AC53B9"/>
    <w:rsid w:val="42B351FD"/>
    <w:rsid w:val="42B64AD2"/>
    <w:rsid w:val="42CC33FF"/>
    <w:rsid w:val="42E05D14"/>
    <w:rsid w:val="42F0E8FB"/>
    <w:rsid w:val="42F26F6D"/>
    <w:rsid w:val="42F83E3A"/>
    <w:rsid w:val="432136EE"/>
    <w:rsid w:val="435DC086"/>
    <w:rsid w:val="436D8F7B"/>
    <w:rsid w:val="4377E684"/>
    <w:rsid w:val="4392235A"/>
    <w:rsid w:val="439E7E3A"/>
    <w:rsid w:val="43A4217B"/>
    <w:rsid w:val="43B70B18"/>
    <w:rsid w:val="43EBECD5"/>
    <w:rsid w:val="4477FC78"/>
    <w:rsid w:val="44B53497"/>
    <w:rsid w:val="44BF3218"/>
    <w:rsid w:val="44CAC960"/>
    <w:rsid w:val="44FEA35D"/>
    <w:rsid w:val="454B7484"/>
    <w:rsid w:val="4563611B"/>
    <w:rsid w:val="456BDDD0"/>
    <w:rsid w:val="45724EC9"/>
    <w:rsid w:val="45A4000F"/>
    <w:rsid w:val="45AEC427"/>
    <w:rsid w:val="45C93503"/>
    <w:rsid w:val="45F2A992"/>
    <w:rsid w:val="461657EE"/>
    <w:rsid w:val="46332861"/>
    <w:rsid w:val="4645AE43"/>
    <w:rsid w:val="4646D425"/>
    <w:rsid w:val="465DB86D"/>
    <w:rsid w:val="4664B139"/>
    <w:rsid w:val="466F6627"/>
    <w:rsid w:val="4675BCED"/>
    <w:rsid w:val="46999BDE"/>
    <w:rsid w:val="469E1ABB"/>
    <w:rsid w:val="46A15A54"/>
    <w:rsid w:val="46A777D7"/>
    <w:rsid w:val="4700B0F8"/>
    <w:rsid w:val="47539A29"/>
    <w:rsid w:val="475A30EE"/>
    <w:rsid w:val="4761F78F"/>
    <w:rsid w:val="476A6BBF"/>
    <w:rsid w:val="4775DA75"/>
    <w:rsid w:val="477D40BA"/>
    <w:rsid w:val="477F94B0"/>
    <w:rsid w:val="4796BC53"/>
    <w:rsid w:val="47A0FA1E"/>
    <w:rsid w:val="47C66211"/>
    <w:rsid w:val="47CC649C"/>
    <w:rsid w:val="47CEA746"/>
    <w:rsid w:val="47D3C9D4"/>
    <w:rsid w:val="47D68702"/>
    <w:rsid w:val="47E88ED1"/>
    <w:rsid w:val="47E88F49"/>
    <w:rsid w:val="47FDABCC"/>
    <w:rsid w:val="4817195F"/>
    <w:rsid w:val="48242DDC"/>
    <w:rsid w:val="483884B7"/>
    <w:rsid w:val="48483572"/>
    <w:rsid w:val="484F4E36"/>
    <w:rsid w:val="486BFC0F"/>
    <w:rsid w:val="4892E224"/>
    <w:rsid w:val="48A8EF7B"/>
    <w:rsid w:val="48BF0385"/>
    <w:rsid w:val="48C45845"/>
    <w:rsid w:val="48CAD097"/>
    <w:rsid w:val="48DF3929"/>
    <w:rsid w:val="48E0901C"/>
    <w:rsid w:val="48E6F950"/>
    <w:rsid w:val="48E9C1D5"/>
    <w:rsid w:val="48FFD51A"/>
    <w:rsid w:val="490DEC78"/>
    <w:rsid w:val="493A9927"/>
    <w:rsid w:val="4945A93E"/>
    <w:rsid w:val="49472EB9"/>
    <w:rsid w:val="495053AC"/>
    <w:rsid w:val="49650D90"/>
    <w:rsid w:val="49830C8B"/>
    <w:rsid w:val="49AF41A4"/>
    <w:rsid w:val="49E24A88"/>
    <w:rsid w:val="49E38FE7"/>
    <w:rsid w:val="49EC89D6"/>
    <w:rsid w:val="49FE32A3"/>
    <w:rsid w:val="4A0B294B"/>
    <w:rsid w:val="4A1C74C7"/>
    <w:rsid w:val="4A1EEA3F"/>
    <w:rsid w:val="4A33D864"/>
    <w:rsid w:val="4A80D913"/>
    <w:rsid w:val="4AABA80B"/>
    <w:rsid w:val="4AADBDDD"/>
    <w:rsid w:val="4AAEEE00"/>
    <w:rsid w:val="4ACE0ED2"/>
    <w:rsid w:val="4AD446EA"/>
    <w:rsid w:val="4ADCFD8E"/>
    <w:rsid w:val="4AE803E7"/>
    <w:rsid w:val="4AEECF45"/>
    <w:rsid w:val="4AF87754"/>
    <w:rsid w:val="4B0BA983"/>
    <w:rsid w:val="4B13F491"/>
    <w:rsid w:val="4B1C7659"/>
    <w:rsid w:val="4B2F63CE"/>
    <w:rsid w:val="4B5465D7"/>
    <w:rsid w:val="4B69DB99"/>
    <w:rsid w:val="4B7F6CD3"/>
    <w:rsid w:val="4BA25B4F"/>
    <w:rsid w:val="4BA6CE05"/>
    <w:rsid w:val="4BCE43C2"/>
    <w:rsid w:val="4BE2432F"/>
    <w:rsid w:val="4C36306A"/>
    <w:rsid w:val="4C3B152D"/>
    <w:rsid w:val="4C46CA68"/>
    <w:rsid w:val="4C493022"/>
    <w:rsid w:val="4C7767A7"/>
    <w:rsid w:val="4C7C3A99"/>
    <w:rsid w:val="4C8FBE4F"/>
    <w:rsid w:val="4CA20435"/>
    <w:rsid w:val="4CB0C906"/>
    <w:rsid w:val="4CBF2875"/>
    <w:rsid w:val="4CC9D91C"/>
    <w:rsid w:val="4CDCDE11"/>
    <w:rsid w:val="4CED877B"/>
    <w:rsid w:val="4D0A5A4F"/>
    <w:rsid w:val="4D114B1B"/>
    <w:rsid w:val="4D1BC331"/>
    <w:rsid w:val="4D20FF0A"/>
    <w:rsid w:val="4D3599A8"/>
    <w:rsid w:val="4D3CBA87"/>
    <w:rsid w:val="4D61EBED"/>
    <w:rsid w:val="4D631A22"/>
    <w:rsid w:val="4D701692"/>
    <w:rsid w:val="4D8F9668"/>
    <w:rsid w:val="4D9EA85D"/>
    <w:rsid w:val="4DABBF07"/>
    <w:rsid w:val="4DC8F312"/>
    <w:rsid w:val="4E0B6983"/>
    <w:rsid w:val="4E1EBAC5"/>
    <w:rsid w:val="4E266C6E"/>
    <w:rsid w:val="4E457BFA"/>
    <w:rsid w:val="4E628EEE"/>
    <w:rsid w:val="4E79DF16"/>
    <w:rsid w:val="4E98662A"/>
    <w:rsid w:val="4EA6E345"/>
    <w:rsid w:val="4EB41FAC"/>
    <w:rsid w:val="4ED1816F"/>
    <w:rsid w:val="4EEDF682"/>
    <w:rsid w:val="4EF07616"/>
    <w:rsid w:val="4EF5C75D"/>
    <w:rsid w:val="4F072A30"/>
    <w:rsid w:val="4F13374B"/>
    <w:rsid w:val="4F185B51"/>
    <w:rsid w:val="4F1EEA0E"/>
    <w:rsid w:val="4F2B63C1"/>
    <w:rsid w:val="4F317D97"/>
    <w:rsid w:val="4F337475"/>
    <w:rsid w:val="4F34D0E6"/>
    <w:rsid w:val="4F5136C6"/>
    <w:rsid w:val="4F583126"/>
    <w:rsid w:val="4F58B4BB"/>
    <w:rsid w:val="4F5EDF59"/>
    <w:rsid w:val="4F6085A5"/>
    <w:rsid w:val="4F632905"/>
    <w:rsid w:val="4F77B48A"/>
    <w:rsid w:val="4F84A26A"/>
    <w:rsid w:val="4FB9839E"/>
    <w:rsid w:val="4FCF5421"/>
    <w:rsid w:val="4FE4CD59"/>
    <w:rsid w:val="4FEDFBCB"/>
    <w:rsid w:val="4FF0D150"/>
    <w:rsid w:val="500ED753"/>
    <w:rsid w:val="50202730"/>
    <w:rsid w:val="50312EDF"/>
    <w:rsid w:val="50324C73"/>
    <w:rsid w:val="503354E0"/>
    <w:rsid w:val="503A56CA"/>
    <w:rsid w:val="5053B655"/>
    <w:rsid w:val="505D09AF"/>
    <w:rsid w:val="506A97EC"/>
    <w:rsid w:val="50811ADF"/>
    <w:rsid w:val="508C0CE9"/>
    <w:rsid w:val="50A1EF37"/>
    <w:rsid w:val="50B343E1"/>
    <w:rsid w:val="50CFAF8F"/>
    <w:rsid w:val="50D503DA"/>
    <w:rsid w:val="50D7BAEB"/>
    <w:rsid w:val="50E61BC4"/>
    <w:rsid w:val="50E841F1"/>
    <w:rsid w:val="50F4FC6D"/>
    <w:rsid w:val="512B3256"/>
    <w:rsid w:val="5139FCA0"/>
    <w:rsid w:val="514C3074"/>
    <w:rsid w:val="5154E906"/>
    <w:rsid w:val="515E33FE"/>
    <w:rsid w:val="51848784"/>
    <w:rsid w:val="51CCD859"/>
    <w:rsid w:val="51D8E1C5"/>
    <w:rsid w:val="51DE2372"/>
    <w:rsid w:val="51E0DAB6"/>
    <w:rsid w:val="51E3664F"/>
    <w:rsid w:val="51EB7027"/>
    <w:rsid w:val="51EE506C"/>
    <w:rsid w:val="51EFDE6D"/>
    <w:rsid w:val="51F289E4"/>
    <w:rsid w:val="51F2EDD5"/>
    <w:rsid w:val="5280C7B0"/>
    <w:rsid w:val="5286C23B"/>
    <w:rsid w:val="52957386"/>
    <w:rsid w:val="52A1487B"/>
    <w:rsid w:val="52A25701"/>
    <w:rsid w:val="52C303A7"/>
    <w:rsid w:val="530E7D5C"/>
    <w:rsid w:val="53195DAA"/>
    <w:rsid w:val="532147A3"/>
    <w:rsid w:val="53253682"/>
    <w:rsid w:val="532F1961"/>
    <w:rsid w:val="534A6891"/>
    <w:rsid w:val="535E17E4"/>
    <w:rsid w:val="53711BD4"/>
    <w:rsid w:val="5379986B"/>
    <w:rsid w:val="538ABA47"/>
    <w:rsid w:val="53B2BC17"/>
    <w:rsid w:val="53B618D1"/>
    <w:rsid w:val="53C6E6C0"/>
    <w:rsid w:val="53CACB10"/>
    <w:rsid w:val="53F8C0DD"/>
    <w:rsid w:val="5400C46D"/>
    <w:rsid w:val="54074F9D"/>
    <w:rsid w:val="540FAD7A"/>
    <w:rsid w:val="541409EF"/>
    <w:rsid w:val="54201322"/>
    <w:rsid w:val="542902EA"/>
    <w:rsid w:val="542AEB06"/>
    <w:rsid w:val="542CC945"/>
    <w:rsid w:val="547C31BE"/>
    <w:rsid w:val="54B094CE"/>
    <w:rsid w:val="54B33EDA"/>
    <w:rsid w:val="54B7B07E"/>
    <w:rsid w:val="54C3B853"/>
    <w:rsid w:val="54E7A04C"/>
    <w:rsid w:val="54FEF1C8"/>
    <w:rsid w:val="5506DCB5"/>
    <w:rsid w:val="55104D33"/>
    <w:rsid w:val="551F67C9"/>
    <w:rsid w:val="5537D5B5"/>
    <w:rsid w:val="556B183D"/>
    <w:rsid w:val="556D61DF"/>
    <w:rsid w:val="558B4689"/>
    <w:rsid w:val="55A0CF81"/>
    <w:rsid w:val="55A5077E"/>
    <w:rsid w:val="55AAA8A8"/>
    <w:rsid w:val="55AEE395"/>
    <w:rsid w:val="55BAD2EB"/>
    <w:rsid w:val="55C6AE06"/>
    <w:rsid w:val="55CBAAB5"/>
    <w:rsid w:val="55CFD605"/>
    <w:rsid w:val="560284A1"/>
    <w:rsid w:val="562F0E28"/>
    <w:rsid w:val="565BCF42"/>
    <w:rsid w:val="566539F0"/>
    <w:rsid w:val="569F20B0"/>
    <w:rsid w:val="56A4D88A"/>
    <w:rsid w:val="56BB0D37"/>
    <w:rsid w:val="56C153B3"/>
    <w:rsid w:val="56C74ABA"/>
    <w:rsid w:val="56D73F7E"/>
    <w:rsid w:val="56DAE642"/>
    <w:rsid w:val="56DBEEFB"/>
    <w:rsid w:val="56F931DF"/>
    <w:rsid w:val="570AAF9D"/>
    <w:rsid w:val="570BDDEE"/>
    <w:rsid w:val="5710F8FE"/>
    <w:rsid w:val="5717262D"/>
    <w:rsid w:val="576CB869"/>
    <w:rsid w:val="576D048D"/>
    <w:rsid w:val="57A109DB"/>
    <w:rsid w:val="57A3D339"/>
    <w:rsid w:val="57C1414C"/>
    <w:rsid w:val="57C9DCCA"/>
    <w:rsid w:val="57D117A7"/>
    <w:rsid w:val="57E52E0F"/>
    <w:rsid w:val="57F4FBE0"/>
    <w:rsid w:val="57F7C408"/>
    <w:rsid w:val="58062C72"/>
    <w:rsid w:val="582A251B"/>
    <w:rsid w:val="582AAAFC"/>
    <w:rsid w:val="5833F734"/>
    <w:rsid w:val="5837ACE1"/>
    <w:rsid w:val="584A36D5"/>
    <w:rsid w:val="584A84EF"/>
    <w:rsid w:val="584B3FB0"/>
    <w:rsid w:val="585B143F"/>
    <w:rsid w:val="5861318F"/>
    <w:rsid w:val="58622DB1"/>
    <w:rsid w:val="5890F953"/>
    <w:rsid w:val="58C67838"/>
    <w:rsid w:val="590CBEC1"/>
    <w:rsid w:val="5920C52D"/>
    <w:rsid w:val="5926BEAA"/>
    <w:rsid w:val="592B649D"/>
    <w:rsid w:val="592D42EF"/>
    <w:rsid w:val="593C36AB"/>
    <w:rsid w:val="5945E398"/>
    <w:rsid w:val="59510D44"/>
    <w:rsid w:val="596BAB78"/>
    <w:rsid w:val="59B241E8"/>
    <w:rsid w:val="59B357BC"/>
    <w:rsid w:val="5A250E42"/>
    <w:rsid w:val="5A365647"/>
    <w:rsid w:val="5A530FA2"/>
    <w:rsid w:val="5A5CD988"/>
    <w:rsid w:val="5A754640"/>
    <w:rsid w:val="5A784608"/>
    <w:rsid w:val="5A7955CA"/>
    <w:rsid w:val="5A95F660"/>
    <w:rsid w:val="5A991F30"/>
    <w:rsid w:val="5AB4EECA"/>
    <w:rsid w:val="5AB5657D"/>
    <w:rsid w:val="5AC4865D"/>
    <w:rsid w:val="5AEF3718"/>
    <w:rsid w:val="5AFAF84D"/>
    <w:rsid w:val="5AFBEF0D"/>
    <w:rsid w:val="5B0BA81D"/>
    <w:rsid w:val="5B196D66"/>
    <w:rsid w:val="5B21BDBE"/>
    <w:rsid w:val="5B244325"/>
    <w:rsid w:val="5B3506CB"/>
    <w:rsid w:val="5B4CD6A6"/>
    <w:rsid w:val="5B68EFDF"/>
    <w:rsid w:val="5B764DBF"/>
    <w:rsid w:val="5B860155"/>
    <w:rsid w:val="5B88682D"/>
    <w:rsid w:val="5B8F61DF"/>
    <w:rsid w:val="5BBC8229"/>
    <w:rsid w:val="5BEB1E79"/>
    <w:rsid w:val="5BF9D2B6"/>
    <w:rsid w:val="5C038D57"/>
    <w:rsid w:val="5C15E155"/>
    <w:rsid w:val="5C2A9EAB"/>
    <w:rsid w:val="5C2EFEA6"/>
    <w:rsid w:val="5C46983B"/>
    <w:rsid w:val="5C5E2D63"/>
    <w:rsid w:val="5CA26CD6"/>
    <w:rsid w:val="5CABFA75"/>
    <w:rsid w:val="5CBA06E6"/>
    <w:rsid w:val="5CDFA19E"/>
    <w:rsid w:val="5CE6AF1E"/>
    <w:rsid w:val="5D1F45CA"/>
    <w:rsid w:val="5D200C20"/>
    <w:rsid w:val="5D3ECD84"/>
    <w:rsid w:val="5D4CB05C"/>
    <w:rsid w:val="5D545B7A"/>
    <w:rsid w:val="5D5AC3DB"/>
    <w:rsid w:val="5DDB39FD"/>
    <w:rsid w:val="5DDD7AB5"/>
    <w:rsid w:val="5DF652F7"/>
    <w:rsid w:val="5E015ACA"/>
    <w:rsid w:val="5E1F96DC"/>
    <w:rsid w:val="5E24F215"/>
    <w:rsid w:val="5E2601EC"/>
    <w:rsid w:val="5E26528B"/>
    <w:rsid w:val="5E2ACCEA"/>
    <w:rsid w:val="5E2FD686"/>
    <w:rsid w:val="5E3D01A4"/>
    <w:rsid w:val="5E64B89B"/>
    <w:rsid w:val="5E67942B"/>
    <w:rsid w:val="5E7206E2"/>
    <w:rsid w:val="5E72CFD5"/>
    <w:rsid w:val="5E8FDC20"/>
    <w:rsid w:val="5EA9F070"/>
    <w:rsid w:val="5EAC6A9B"/>
    <w:rsid w:val="5ECB8530"/>
    <w:rsid w:val="5F0165AE"/>
    <w:rsid w:val="5F154303"/>
    <w:rsid w:val="5F158F3A"/>
    <w:rsid w:val="5F415DAF"/>
    <w:rsid w:val="5F49D6A8"/>
    <w:rsid w:val="5F512B7A"/>
    <w:rsid w:val="5F607649"/>
    <w:rsid w:val="5F736C34"/>
    <w:rsid w:val="5F84AD68"/>
    <w:rsid w:val="5FAF87CD"/>
    <w:rsid w:val="5FBDB19C"/>
    <w:rsid w:val="5FD43182"/>
    <w:rsid w:val="5FDE15A6"/>
    <w:rsid w:val="5FE2A510"/>
    <w:rsid w:val="5FEAF935"/>
    <w:rsid w:val="5FF29B6B"/>
    <w:rsid w:val="6018C5A7"/>
    <w:rsid w:val="604C1750"/>
    <w:rsid w:val="604C489E"/>
    <w:rsid w:val="607B6E0C"/>
    <w:rsid w:val="608CB393"/>
    <w:rsid w:val="60A1393E"/>
    <w:rsid w:val="60AB7B05"/>
    <w:rsid w:val="60CB0AF2"/>
    <w:rsid w:val="60D1D0DF"/>
    <w:rsid w:val="60D28ACD"/>
    <w:rsid w:val="60E4C476"/>
    <w:rsid w:val="611DF7C4"/>
    <w:rsid w:val="61239C2D"/>
    <w:rsid w:val="61540F9D"/>
    <w:rsid w:val="615E90B2"/>
    <w:rsid w:val="61612DBA"/>
    <w:rsid w:val="61AEA3E1"/>
    <w:rsid w:val="61BE901F"/>
    <w:rsid w:val="61DBE97E"/>
    <w:rsid w:val="61E2BC92"/>
    <w:rsid w:val="61ED4BA5"/>
    <w:rsid w:val="61FA3E02"/>
    <w:rsid w:val="6203235A"/>
    <w:rsid w:val="620D35F1"/>
    <w:rsid w:val="6214AC30"/>
    <w:rsid w:val="62605692"/>
    <w:rsid w:val="62644C3C"/>
    <w:rsid w:val="62724405"/>
    <w:rsid w:val="628083A8"/>
    <w:rsid w:val="62B195C2"/>
    <w:rsid w:val="62C39A73"/>
    <w:rsid w:val="62EAC073"/>
    <w:rsid w:val="62F3DB4E"/>
    <w:rsid w:val="6304A504"/>
    <w:rsid w:val="63121B5C"/>
    <w:rsid w:val="631BB255"/>
    <w:rsid w:val="632437ED"/>
    <w:rsid w:val="632686BE"/>
    <w:rsid w:val="63543A1B"/>
    <w:rsid w:val="6361C467"/>
    <w:rsid w:val="638C8344"/>
    <w:rsid w:val="63A0C151"/>
    <w:rsid w:val="63AF1101"/>
    <w:rsid w:val="63BCDDB3"/>
    <w:rsid w:val="63BCEAED"/>
    <w:rsid w:val="63C04937"/>
    <w:rsid w:val="63CBD356"/>
    <w:rsid w:val="63E315A2"/>
    <w:rsid w:val="6402A809"/>
    <w:rsid w:val="640EBE46"/>
    <w:rsid w:val="640F3453"/>
    <w:rsid w:val="64221B78"/>
    <w:rsid w:val="64227764"/>
    <w:rsid w:val="64291641"/>
    <w:rsid w:val="6457725F"/>
    <w:rsid w:val="646BC4B9"/>
    <w:rsid w:val="6474529F"/>
    <w:rsid w:val="647D21FC"/>
    <w:rsid w:val="647EAC7B"/>
    <w:rsid w:val="64879A79"/>
    <w:rsid w:val="64953F9F"/>
    <w:rsid w:val="64A729B1"/>
    <w:rsid w:val="64D94396"/>
    <w:rsid w:val="64E92F36"/>
    <w:rsid w:val="6500C26B"/>
    <w:rsid w:val="6504006C"/>
    <w:rsid w:val="650E1BDD"/>
    <w:rsid w:val="65134AB5"/>
    <w:rsid w:val="6559BDA0"/>
    <w:rsid w:val="656B6DFC"/>
    <w:rsid w:val="656C423E"/>
    <w:rsid w:val="6592AE44"/>
    <w:rsid w:val="6595AF8F"/>
    <w:rsid w:val="65A4E7EC"/>
    <w:rsid w:val="65B4C0D3"/>
    <w:rsid w:val="65C05826"/>
    <w:rsid w:val="65C11B78"/>
    <w:rsid w:val="65C4D38A"/>
    <w:rsid w:val="65C54F3E"/>
    <w:rsid w:val="65C89408"/>
    <w:rsid w:val="65E85A12"/>
    <w:rsid w:val="65F26FE1"/>
    <w:rsid w:val="65F6E1B0"/>
    <w:rsid w:val="66153309"/>
    <w:rsid w:val="661D6092"/>
    <w:rsid w:val="668336B6"/>
    <w:rsid w:val="668E156A"/>
    <w:rsid w:val="669B34DA"/>
    <w:rsid w:val="66A34CF4"/>
    <w:rsid w:val="66B0C7B7"/>
    <w:rsid w:val="66C31DE1"/>
    <w:rsid w:val="66D3A0E0"/>
    <w:rsid w:val="66E94D57"/>
    <w:rsid w:val="66EBFD85"/>
    <w:rsid w:val="66F923AA"/>
    <w:rsid w:val="66FBB1FE"/>
    <w:rsid w:val="670892E8"/>
    <w:rsid w:val="670D479C"/>
    <w:rsid w:val="6721332F"/>
    <w:rsid w:val="672CDB54"/>
    <w:rsid w:val="67337652"/>
    <w:rsid w:val="6738463F"/>
    <w:rsid w:val="673BC93B"/>
    <w:rsid w:val="673FDAD0"/>
    <w:rsid w:val="674FEFD5"/>
    <w:rsid w:val="6756C3CE"/>
    <w:rsid w:val="677118F8"/>
    <w:rsid w:val="67884FCF"/>
    <w:rsid w:val="67A79C0A"/>
    <w:rsid w:val="67C3FA07"/>
    <w:rsid w:val="67DDD44E"/>
    <w:rsid w:val="67E8D889"/>
    <w:rsid w:val="67E9BE54"/>
    <w:rsid w:val="67FBD0C0"/>
    <w:rsid w:val="6809E38C"/>
    <w:rsid w:val="6832959B"/>
    <w:rsid w:val="684535F7"/>
    <w:rsid w:val="68477564"/>
    <w:rsid w:val="686ABA2F"/>
    <w:rsid w:val="686F0934"/>
    <w:rsid w:val="687D2777"/>
    <w:rsid w:val="68830FF7"/>
    <w:rsid w:val="68A8E070"/>
    <w:rsid w:val="68BA45A8"/>
    <w:rsid w:val="68C94E30"/>
    <w:rsid w:val="68CC42E6"/>
    <w:rsid w:val="68D1E48A"/>
    <w:rsid w:val="68EDD9B4"/>
    <w:rsid w:val="690BF127"/>
    <w:rsid w:val="69394A47"/>
    <w:rsid w:val="695B889D"/>
    <w:rsid w:val="6963CAD7"/>
    <w:rsid w:val="69748E1B"/>
    <w:rsid w:val="69761811"/>
    <w:rsid w:val="6983A8FC"/>
    <w:rsid w:val="6984FA69"/>
    <w:rsid w:val="699B3344"/>
    <w:rsid w:val="69BCD3FA"/>
    <w:rsid w:val="69BFF84B"/>
    <w:rsid w:val="69EBEA2A"/>
    <w:rsid w:val="6A02B4B5"/>
    <w:rsid w:val="6A111EDD"/>
    <w:rsid w:val="6A1687F0"/>
    <w:rsid w:val="6A1B7500"/>
    <w:rsid w:val="6A272B00"/>
    <w:rsid w:val="6A3B4875"/>
    <w:rsid w:val="6A65E1CF"/>
    <w:rsid w:val="6A939684"/>
    <w:rsid w:val="6AA2DE78"/>
    <w:rsid w:val="6AA54390"/>
    <w:rsid w:val="6AB409F9"/>
    <w:rsid w:val="6AD455ED"/>
    <w:rsid w:val="6AF64C0F"/>
    <w:rsid w:val="6AFFB538"/>
    <w:rsid w:val="6B568C1C"/>
    <w:rsid w:val="6B667A32"/>
    <w:rsid w:val="6B7BB0BB"/>
    <w:rsid w:val="6B812A92"/>
    <w:rsid w:val="6B89D562"/>
    <w:rsid w:val="6BBBA2ED"/>
    <w:rsid w:val="6BC07F6E"/>
    <w:rsid w:val="6BC0ADF5"/>
    <w:rsid w:val="6BE80017"/>
    <w:rsid w:val="6BF997A9"/>
    <w:rsid w:val="6C080528"/>
    <w:rsid w:val="6C08464C"/>
    <w:rsid w:val="6C5EC7B9"/>
    <w:rsid w:val="6C62509C"/>
    <w:rsid w:val="6C707461"/>
    <w:rsid w:val="6C80CBF4"/>
    <w:rsid w:val="6C8E0953"/>
    <w:rsid w:val="6C9D14D5"/>
    <w:rsid w:val="6C9DE8CE"/>
    <w:rsid w:val="6CA0C6AF"/>
    <w:rsid w:val="6CC4E76B"/>
    <w:rsid w:val="6CCEE014"/>
    <w:rsid w:val="6CF90BDD"/>
    <w:rsid w:val="6D046414"/>
    <w:rsid w:val="6D258313"/>
    <w:rsid w:val="6D2CE69D"/>
    <w:rsid w:val="6D4C1C90"/>
    <w:rsid w:val="6D6151F5"/>
    <w:rsid w:val="6D61960F"/>
    <w:rsid w:val="6D780566"/>
    <w:rsid w:val="6D84056E"/>
    <w:rsid w:val="6DA01BFA"/>
    <w:rsid w:val="6DA08131"/>
    <w:rsid w:val="6DA754BC"/>
    <w:rsid w:val="6DBF3E36"/>
    <w:rsid w:val="6E0BB641"/>
    <w:rsid w:val="6E4D92A6"/>
    <w:rsid w:val="6E550A42"/>
    <w:rsid w:val="6E676DFA"/>
    <w:rsid w:val="6E8F0A30"/>
    <w:rsid w:val="6EAF3AE3"/>
    <w:rsid w:val="6ECF9C49"/>
    <w:rsid w:val="6EE31CA1"/>
    <w:rsid w:val="6EFF871D"/>
    <w:rsid w:val="6F09ACF5"/>
    <w:rsid w:val="6F17F689"/>
    <w:rsid w:val="6F1DFF7C"/>
    <w:rsid w:val="6F320EFC"/>
    <w:rsid w:val="6F32DE3F"/>
    <w:rsid w:val="6F3550EA"/>
    <w:rsid w:val="6F4A359D"/>
    <w:rsid w:val="6F4CFF4E"/>
    <w:rsid w:val="6F54E548"/>
    <w:rsid w:val="6F612272"/>
    <w:rsid w:val="6FAAE05F"/>
    <w:rsid w:val="6FB492E6"/>
    <w:rsid w:val="6FC8E088"/>
    <w:rsid w:val="6FD98925"/>
    <w:rsid w:val="6FF34991"/>
    <w:rsid w:val="7028481A"/>
    <w:rsid w:val="703BCA5D"/>
    <w:rsid w:val="7040B15E"/>
    <w:rsid w:val="7053E3D7"/>
    <w:rsid w:val="708E0A05"/>
    <w:rsid w:val="70907DE7"/>
    <w:rsid w:val="70965766"/>
    <w:rsid w:val="70A154CE"/>
    <w:rsid w:val="70AF5545"/>
    <w:rsid w:val="70B32825"/>
    <w:rsid w:val="70F9F1D3"/>
    <w:rsid w:val="70FA307E"/>
    <w:rsid w:val="7113B8A7"/>
    <w:rsid w:val="711CB0FF"/>
    <w:rsid w:val="712BFFEE"/>
    <w:rsid w:val="712F3890"/>
    <w:rsid w:val="71B4B6DC"/>
    <w:rsid w:val="72163AE1"/>
    <w:rsid w:val="72288701"/>
    <w:rsid w:val="724EBD1B"/>
    <w:rsid w:val="726B7E36"/>
    <w:rsid w:val="7274147C"/>
    <w:rsid w:val="728AB8B8"/>
    <w:rsid w:val="72930E50"/>
    <w:rsid w:val="7294383D"/>
    <w:rsid w:val="7296DA30"/>
    <w:rsid w:val="72B71CBF"/>
    <w:rsid w:val="72BFF6F5"/>
    <w:rsid w:val="72D12195"/>
    <w:rsid w:val="72D66B9B"/>
    <w:rsid w:val="72D6A352"/>
    <w:rsid w:val="72E67F93"/>
    <w:rsid w:val="72EB24CB"/>
    <w:rsid w:val="72F76405"/>
    <w:rsid w:val="731814A9"/>
    <w:rsid w:val="731E9FA0"/>
    <w:rsid w:val="735EB103"/>
    <w:rsid w:val="73668F4A"/>
    <w:rsid w:val="738CA54B"/>
    <w:rsid w:val="738D7D25"/>
    <w:rsid w:val="73C388AF"/>
    <w:rsid w:val="73D46345"/>
    <w:rsid w:val="73FDAC60"/>
    <w:rsid w:val="7403FFBC"/>
    <w:rsid w:val="740A882B"/>
    <w:rsid w:val="740E21A2"/>
    <w:rsid w:val="740F0D74"/>
    <w:rsid w:val="7411AA00"/>
    <w:rsid w:val="743EA2DA"/>
    <w:rsid w:val="745AAACD"/>
    <w:rsid w:val="7479DF36"/>
    <w:rsid w:val="747CAB33"/>
    <w:rsid w:val="74AA3972"/>
    <w:rsid w:val="74E93899"/>
    <w:rsid w:val="74FC8EED"/>
    <w:rsid w:val="7501E570"/>
    <w:rsid w:val="750B6095"/>
    <w:rsid w:val="751E0899"/>
    <w:rsid w:val="75200523"/>
    <w:rsid w:val="7523BBCC"/>
    <w:rsid w:val="752AFABA"/>
    <w:rsid w:val="75350C76"/>
    <w:rsid w:val="75497C4E"/>
    <w:rsid w:val="754B7ADD"/>
    <w:rsid w:val="755664F4"/>
    <w:rsid w:val="75600241"/>
    <w:rsid w:val="756E2A5C"/>
    <w:rsid w:val="757C22A0"/>
    <w:rsid w:val="758AEF0A"/>
    <w:rsid w:val="759FB12C"/>
    <w:rsid w:val="75A2CD6C"/>
    <w:rsid w:val="75A61028"/>
    <w:rsid w:val="75D64DFE"/>
    <w:rsid w:val="762D2161"/>
    <w:rsid w:val="7633D7D4"/>
    <w:rsid w:val="76435BA6"/>
    <w:rsid w:val="7648286A"/>
    <w:rsid w:val="766CAE8E"/>
    <w:rsid w:val="767EECEE"/>
    <w:rsid w:val="7682B698"/>
    <w:rsid w:val="7682ED77"/>
    <w:rsid w:val="76A51770"/>
    <w:rsid w:val="76A6D88A"/>
    <w:rsid w:val="76B50A30"/>
    <w:rsid w:val="76BCFC63"/>
    <w:rsid w:val="76E8960A"/>
    <w:rsid w:val="77143215"/>
    <w:rsid w:val="7745703B"/>
    <w:rsid w:val="77458AD4"/>
    <w:rsid w:val="77537580"/>
    <w:rsid w:val="775482BD"/>
    <w:rsid w:val="776742CD"/>
    <w:rsid w:val="777BD9EC"/>
    <w:rsid w:val="7782486D"/>
    <w:rsid w:val="7783BD31"/>
    <w:rsid w:val="77911EBF"/>
    <w:rsid w:val="77D39125"/>
    <w:rsid w:val="77D82E22"/>
    <w:rsid w:val="77E97742"/>
    <w:rsid w:val="77EBC3D7"/>
    <w:rsid w:val="78044C22"/>
    <w:rsid w:val="784AEF52"/>
    <w:rsid w:val="786691E0"/>
    <w:rsid w:val="78678C4D"/>
    <w:rsid w:val="78C86503"/>
    <w:rsid w:val="78DE66CA"/>
    <w:rsid w:val="78E06AC2"/>
    <w:rsid w:val="78EB30D1"/>
    <w:rsid w:val="78F519D3"/>
    <w:rsid w:val="78F7CD43"/>
    <w:rsid w:val="79123197"/>
    <w:rsid w:val="79136FF4"/>
    <w:rsid w:val="7934D0D0"/>
    <w:rsid w:val="793AAC44"/>
    <w:rsid w:val="793C63E7"/>
    <w:rsid w:val="793C8078"/>
    <w:rsid w:val="7940A74B"/>
    <w:rsid w:val="79656471"/>
    <w:rsid w:val="799F4CDB"/>
    <w:rsid w:val="79C28899"/>
    <w:rsid w:val="79C6F3E9"/>
    <w:rsid w:val="79D3530F"/>
    <w:rsid w:val="79D7860C"/>
    <w:rsid w:val="79E1E723"/>
    <w:rsid w:val="79E20184"/>
    <w:rsid w:val="79FCF94C"/>
    <w:rsid w:val="7A0E8A3D"/>
    <w:rsid w:val="7A2E891C"/>
    <w:rsid w:val="7A4D858E"/>
    <w:rsid w:val="7A573A92"/>
    <w:rsid w:val="7A66E823"/>
    <w:rsid w:val="7A6912B8"/>
    <w:rsid w:val="7A69DCC3"/>
    <w:rsid w:val="7A853DBC"/>
    <w:rsid w:val="7AA09D2B"/>
    <w:rsid w:val="7AC30851"/>
    <w:rsid w:val="7AC445AD"/>
    <w:rsid w:val="7AC77A51"/>
    <w:rsid w:val="7AFA1EF2"/>
    <w:rsid w:val="7B33667A"/>
    <w:rsid w:val="7B527A8D"/>
    <w:rsid w:val="7B5D850B"/>
    <w:rsid w:val="7B7B7087"/>
    <w:rsid w:val="7B89169A"/>
    <w:rsid w:val="7B8EBC47"/>
    <w:rsid w:val="7BB32FFA"/>
    <w:rsid w:val="7BD4B5CB"/>
    <w:rsid w:val="7BD91458"/>
    <w:rsid w:val="7C16EDC2"/>
    <w:rsid w:val="7C340C0F"/>
    <w:rsid w:val="7C35CF8F"/>
    <w:rsid w:val="7C365ECD"/>
    <w:rsid w:val="7C694C72"/>
    <w:rsid w:val="7C96D3E3"/>
    <w:rsid w:val="7CBBC14E"/>
    <w:rsid w:val="7CF10630"/>
    <w:rsid w:val="7D175FD3"/>
    <w:rsid w:val="7D225642"/>
    <w:rsid w:val="7D29D5B3"/>
    <w:rsid w:val="7D4F4E62"/>
    <w:rsid w:val="7D72DF5E"/>
    <w:rsid w:val="7D816E99"/>
    <w:rsid w:val="7D9756BE"/>
    <w:rsid w:val="7D99E655"/>
    <w:rsid w:val="7DA2123A"/>
    <w:rsid w:val="7DAAB5BF"/>
    <w:rsid w:val="7DB178C4"/>
    <w:rsid w:val="7DBE9C3C"/>
    <w:rsid w:val="7DCD69DC"/>
    <w:rsid w:val="7DCFA3BF"/>
    <w:rsid w:val="7DEAA3E1"/>
    <w:rsid w:val="7DF1BCCA"/>
    <w:rsid w:val="7E14CDBC"/>
    <w:rsid w:val="7E2447B3"/>
    <w:rsid w:val="7E2CFB53"/>
    <w:rsid w:val="7E4EA929"/>
    <w:rsid w:val="7EA889D1"/>
    <w:rsid w:val="7EAD4FAA"/>
    <w:rsid w:val="7EAD9001"/>
    <w:rsid w:val="7EC0652D"/>
    <w:rsid w:val="7EC3A6A7"/>
    <w:rsid w:val="7EE7F38F"/>
    <w:rsid w:val="7EEB3893"/>
    <w:rsid w:val="7F0BB327"/>
    <w:rsid w:val="7F4E41E1"/>
    <w:rsid w:val="7F6ED2DB"/>
    <w:rsid w:val="7F6EF589"/>
    <w:rsid w:val="7F8F0EC0"/>
    <w:rsid w:val="7FA4C028"/>
    <w:rsid w:val="7FB3FD1C"/>
    <w:rsid w:val="7FC8FE1E"/>
    <w:rsid w:val="7FC97184"/>
    <w:rsid w:val="7FD53A6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1EA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imes New Roman"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caption" w:uiPriority="35" w:qFormat="1"/>
    <w:lsdException w:name="footnote reference" w:uiPriority="0" w:qFormat="1"/>
    <w:lsdException w:name="page number" w:uiPriority="0"/>
    <w:lsdException w:name="List Bullet 2" w:uiPriority="0"/>
    <w:lsdException w:name="List Bullet 3" w:uiPriority="0"/>
    <w:lsdException w:name="List Bullet 4" w:uiPriority="0"/>
    <w:lsdException w:name="List Bullet 5"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annotation subjec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A274BD"/>
    <w:pPr>
      <w:spacing w:after="0"/>
    </w:pPr>
    <w:rPr>
      <w:rFonts w:ascii="Arial" w:hAnsi="Arial" w:cs="Times New Roman"/>
      <w:sz w:val="20"/>
      <w:szCs w:val="20"/>
      <w:lang w:eastAsia="de-DE"/>
    </w:rPr>
  </w:style>
  <w:style w:type="paragraph" w:styleId="Titre1">
    <w:name w:val="heading 1"/>
    <w:basedOn w:val="Normal"/>
    <w:next w:val="Normal"/>
    <w:link w:val="Titre1Car"/>
    <w:uiPriority w:val="9"/>
    <w:rsid w:val="001D0C1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rsid w:val="001D0C1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re4">
    <w:name w:val="heading 4"/>
    <w:basedOn w:val="Normal"/>
    <w:next w:val="Normal"/>
    <w:link w:val="Titre4Car"/>
    <w:uiPriority w:val="9"/>
    <w:semiHidden/>
    <w:unhideWhenUsed/>
    <w:qFormat/>
    <w:rsid w:val="004A0A0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D0C1B"/>
    <w:rPr>
      <w:rFonts w:asciiTheme="majorHAnsi" w:eastAsiaTheme="majorEastAsia" w:hAnsiTheme="majorHAnsi" w:cstheme="majorBidi"/>
      <w:b/>
      <w:bCs/>
      <w:color w:val="365F91" w:themeColor="accent1" w:themeShade="BF"/>
      <w:sz w:val="28"/>
      <w:szCs w:val="28"/>
      <w:lang w:eastAsia="de-DE"/>
    </w:rPr>
  </w:style>
  <w:style w:type="character" w:customStyle="1" w:styleId="Titre2Car">
    <w:name w:val="Titre 2 Car"/>
    <w:basedOn w:val="Policepardfaut"/>
    <w:link w:val="Titre2"/>
    <w:uiPriority w:val="9"/>
    <w:rsid w:val="001D0C1B"/>
    <w:rPr>
      <w:rFonts w:asciiTheme="majorHAnsi" w:eastAsiaTheme="majorEastAsia" w:hAnsiTheme="majorHAnsi" w:cstheme="majorBidi"/>
      <w:b/>
      <w:bCs/>
      <w:color w:val="4F81BD" w:themeColor="accent1"/>
      <w:sz w:val="26"/>
      <w:szCs w:val="26"/>
      <w:lang w:eastAsia="de-DE"/>
    </w:rPr>
  </w:style>
  <w:style w:type="character" w:customStyle="1" w:styleId="Titre4Car">
    <w:name w:val="Titre 4 Car"/>
    <w:basedOn w:val="Policepardfaut"/>
    <w:link w:val="Titre4"/>
    <w:uiPriority w:val="9"/>
    <w:semiHidden/>
    <w:rsid w:val="004A0A00"/>
    <w:rPr>
      <w:rFonts w:asciiTheme="majorHAnsi" w:eastAsiaTheme="majorEastAsia" w:hAnsiTheme="majorHAnsi" w:cstheme="majorBidi"/>
      <w:i/>
      <w:iCs/>
      <w:color w:val="365F91" w:themeColor="accent1" w:themeShade="BF"/>
      <w:sz w:val="20"/>
      <w:szCs w:val="20"/>
      <w:lang w:eastAsia="de-DE"/>
    </w:rPr>
  </w:style>
  <w:style w:type="paragraph" w:styleId="Tabledesillustrations">
    <w:name w:val="table of figures"/>
    <w:aliases w:val="IT Abbildungsverzeichnis"/>
    <w:basedOn w:val="Normal"/>
    <w:next w:val="Normal"/>
    <w:link w:val="TabledesillustrationsCar"/>
    <w:uiPriority w:val="99"/>
    <w:rsid w:val="001623F4"/>
    <w:pPr>
      <w:keepLines/>
      <w:tabs>
        <w:tab w:val="left" w:pos="1418"/>
        <w:tab w:val="right" w:pos="8505"/>
      </w:tabs>
      <w:spacing w:after="80"/>
      <w:ind w:left="1418" w:right="454" w:hanging="1418"/>
    </w:pPr>
  </w:style>
  <w:style w:type="character" w:customStyle="1" w:styleId="TabledesillustrationsCar">
    <w:name w:val="Table des illustrations Car"/>
    <w:aliases w:val="IT Abbildungsverzeichnis Car"/>
    <w:basedOn w:val="Policepardfaut"/>
    <w:link w:val="Tabledesillustrations"/>
    <w:rsid w:val="001623F4"/>
    <w:rPr>
      <w:rFonts w:ascii="Arial" w:hAnsi="Arial" w:cs="Times New Roman"/>
      <w:sz w:val="20"/>
      <w:szCs w:val="20"/>
      <w:lang w:eastAsia="de-DE"/>
    </w:rPr>
  </w:style>
  <w:style w:type="paragraph" w:styleId="Listepuces2">
    <w:name w:val="List Bullet 2"/>
    <w:aliases w:val="IT Minus Ebene 2"/>
    <w:basedOn w:val="Normal"/>
    <w:rsid w:val="00A00995"/>
    <w:pPr>
      <w:tabs>
        <w:tab w:val="num" w:pos="964"/>
      </w:tabs>
      <w:ind w:left="964" w:hanging="284"/>
    </w:pPr>
  </w:style>
  <w:style w:type="paragraph" w:styleId="Listepuces3">
    <w:name w:val="List Bullet 3"/>
    <w:aliases w:val="IT Plus Ebene 2"/>
    <w:basedOn w:val="Normal"/>
    <w:next w:val="Listepuces2"/>
    <w:rsid w:val="00A00995"/>
    <w:pPr>
      <w:tabs>
        <w:tab w:val="num" w:pos="964"/>
      </w:tabs>
      <w:ind w:left="964" w:hanging="284"/>
    </w:pPr>
  </w:style>
  <w:style w:type="paragraph" w:styleId="Listepuces4">
    <w:name w:val="List Bullet 4"/>
    <w:aliases w:val="IT Doppelpfeil Ebene 3"/>
    <w:basedOn w:val="Normal"/>
    <w:rsid w:val="00A00995"/>
    <w:pPr>
      <w:tabs>
        <w:tab w:val="num" w:pos="1247"/>
      </w:tabs>
      <w:ind w:left="1247" w:hanging="283"/>
    </w:pPr>
  </w:style>
  <w:style w:type="paragraph" w:styleId="Listepuces5">
    <w:name w:val="List Bullet 5"/>
    <w:aliases w:val="IT Pfeil Ebene 3"/>
    <w:basedOn w:val="Normal"/>
    <w:rsid w:val="00A00995"/>
    <w:pPr>
      <w:tabs>
        <w:tab w:val="num" w:pos="1247"/>
      </w:tabs>
      <w:ind w:left="1247" w:hanging="283"/>
    </w:pPr>
  </w:style>
  <w:style w:type="paragraph" w:styleId="Lgende">
    <w:name w:val="caption"/>
    <w:aliases w:val="IT Beschriftung"/>
    <w:basedOn w:val="Normal"/>
    <w:next w:val="Normal"/>
    <w:link w:val="LgendeCar"/>
    <w:uiPriority w:val="35"/>
    <w:qFormat/>
    <w:rsid w:val="00AD6721"/>
    <w:pPr>
      <w:spacing w:before="160" w:after="240"/>
    </w:pPr>
    <w:rPr>
      <w:bCs/>
      <w:i/>
    </w:rPr>
  </w:style>
  <w:style w:type="character" w:customStyle="1" w:styleId="LgendeCar">
    <w:name w:val="Légende Car"/>
    <w:aliases w:val="IT Beschriftung Car"/>
    <w:basedOn w:val="Policepardfaut"/>
    <w:link w:val="Lgende"/>
    <w:rsid w:val="00AD6721"/>
    <w:rPr>
      <w:rFonts w:ascii="Arial" w:hAnsi="Arial" w:cs="Times New Roman"/>
      <w:bCs/>
      <w:i/>
      <w:sz w:val="20"/>
      <w:szCs w:val="20"/>
      <w:lang w:eastAsia="de-DE"/>
    </w:rPr>
  </w:style>
  <w:style w:type="paragraph" w:customStyle="1" w:styleId="FormatvorlageBeschriftung">
    <w:name w:val="Formatvorlage Beschriftung"/>
    <w:aliases w:val="IT Beschriftung + Fett"/>
    <w:basedOn w:val="Lgende"/>
    <w:link w:val="FormatvorlageBeschriftungZchn"/>
    <w:rsid w:val="00A00995"/>
  </w:style>
  <w:style w:type="character" w:customStyle="1" w:styleId="FormatvorlageBeschriftungZchn">
    <w:name w:val="Formatvorlage Beschriftung Zchn"/>
    <w:aliases w:val="IT Beschriftung + Fett Zchn"/>
    <w:basedOn w:val="LgendeCar"/>
    <w:link w:val="FormatvorlageBeschriftung"/>
    <w:rsid w:val="00A00995"/>
    <w:rPr>
      <w:rFonts w:ascii="Arial" w:hAnsi="Arial" w:cs="Times New Roman"/>
      <w:bCs/>
      <w:i/>
      <w:sz w:val="16"/>
      <w:szCs w:val="20"/>
      <w:lang w:eastAsia="de-DE"/>
    </w:rPr>
  </w:style>
  <w:style w:type="paragraph" w:customStyle="1" w:styleId="ITberschriftCohneNr">
    <w:name w:val="IT Überschrift C ohne Nr."/>
    <w:next w:val="Normal"/>
    <w:rsid w:val="00A00995"/>
    <w:pPr>
      <w:spacing w:before="120" w:after="80" w:line="240" w:lineRule="auto"/>
    </w:pPr>
    <w:rPr>
      <w:rFonts w:ascii="Arial" w:hAnsi="Arial" w:cs="Times New Roman"/>
      <w:b/>
      <w:sz w:val="20"/>
      <w:szCs w:val="20"/>
      <w:lang w:eastAsia="de-DE"/>
    </w:rPr>
  </w:style>
  <w:style w:type="paragraph" w:customStyle="1" w:styleId="ITDeckblattKleinsteSchrift">
    <w:name w:val="IT Deckblatt Kleinste Schrift"/>
    <w:basedOn w:val="ITberschriftCohneNr"/>
    <w:rsid w:val="00A00995"/>
    <w:pPr>
      <w:ind w:left="618"/>
    </w:pPr>
    <w:rPr>
      <w:rFonts w:cs="Arial"/>
      <w:b w:val="0"/>
    </w:rPr>
  </w:style>
  <w:style w:type="paragraph" w:customStyle="1" w:styleId="FormatvorlageITDeckblattKleinsteSchriftFett">
    <w:name w:val="Formatvorlage IT Deckblatt Kleinste Schrift + Fett"/>
    <w:basedOn w:val="ITDeckblattKleinsteSchrift"/>
    <w:rsid w:val="00A00995"/>
    <w:rPr>
      <w:b/>
      <w:bCs/>
    </w:rPr>
  </w:style>
  <w:style w:type="paragraph" w:customStyle="1" w:styleId="ITberschriftAohneNr">
    <w:name w:val="IT Überschrift A ohne Nr."/>
    <w:next w:val="Normal"/>
    <w:rsid w:val="00A00995"/>
    <w:pPr>
      <w:spacing w:before="480" w:after="320" w:line="240" w:lineRule="auto"/>
      <w:contextualSpacing/>
    </w:pPr>
    <w:rPr>
      <w:rFonts w:ascii="Arial" w:hAnsi="Arial" w:cs="Times New Roman"/>
      <w:b/>
      <w:sz w:val="32"/>
      <w:szCs w:val="20"/>
      <w:lang w:eastAsia="de-DE"/>
    </w:rPr>
  </w:style>
  <w:style w:type="paragraph" w:customStyle="1" w:styleId="FormatvorlageITberschriftAohneNrVor0pt">
    <w:name w:val="Formatvorlage IT Überschrift A ohne Nr. + Vor:  0 pt"/>
    <w:basedOn w:val="ITberschriftAohneNr"/>
    <w:rsid w:val="00A00995"/>
    <w:pPr>
      <w:spacing w:before="0"/>
    </w:pPr>
    <w:rPr>
      <w:bCs/>
    </w:rPr>
  </w:style>
  <w:style w:type="paragraph" w:styleId="TM1">
    <w:name w:val="toc 1"/>
    <w:aliases w:val="IT Verzeichnis 1"/>
    <w:basedOn w:val="ITberschriftAohneNr"/>
    <w:next w:val="ITberschriftAohneNr"/>
    <w:uiPriority w:val="39"/>
    <w:rsid w:val="00A00995"/>
    <w:pPr>
      <w:keepNext/>
      <w:tabs>
        <w:tab w:val="left" w:pos="397"/>
        <w:tab w:val="right" w:leader="dot" w:pos="8505"/>
      </w:tabs>
      <w:spacing w:before="80" w:after="40" w:line="280" w:lineRule="exact"/>
      <w:ind w:left="397" w:hanging="397"/>
      <w:contextualSpacing w:val="0"/>
    </w:pPr>
    <w:rPr>
      <w:bCs/>
      <w:noProof/>
      <w:sz w:val="20"/>
    </w:rPr>
  </w:style>
  <w:style w:type="paragraph" w:customStyle="1" w:styleId="FormatvorlageVerzeichnis1">
    <w:name w:val="Formatvorlage Verzeichnis 1"/>
    <w:aliases w:val="IT Verzeichnis 1 + Rechts:  -019 cm"/>
    <w:basedOn w:val="TM1"/>
    <w:rsid w:val="00A00995"/>
    <w:rPr>
      <w:rFonts w:cs="Arial"/>
    </w:rPr>
  </w:style>
  <w:style w:type="paragraph" w:styleId="TM2">
    <w:name w:val="toc 2"/>
    <w:aliases w:val="IT Verzeichnis 2"/>
    <w:uiPriority w:val="39"/>
    <w:rsid w:val="00A00995"/>
    <w:pPr>
      <w:tabs>
        <w:tab w:val="left" w:pos="1021"/>
        <w:tab w:val="right" w:leader="dot" w:pos="8504"/>
      </w:tabs>
      <w:spacing w:after="0" w:line="240" w:lineRule="exact"/>
      <w:ind w:left="964" w:hanging="567"/>
    </w:pPr>
    <w:rPr>
      <w:rFonts w:ascii="Arial" w:hAnsi="Arial" w:cs="Times New Roman"/>
      <w:bCs/>
      <w:iCs/>
      <w:noProof/>
      <w:sz w:val="20"/>
      <w:szCs w:val="20"/>
      <w:lang w:eastAsia="de-DE"/>
    </w:rPr>
  </w:style>
  <w:style w:type="paragraph" w:customStyle="1" w:styleId="FormatvorlageVerzeichnis2">
    <w:name w:val="Formatvorlage Verzeichnis 2"/>
    <w:aliases w:val="IT Verzeichnis 2 + Links:  072 cm Hängend:  1..."/>
    <w:basedOn w:val="TM2"/>
    <w:rsid w:val="00A00995"/>
    <w:pPr>
      <w:tabs>
        <w:tab w:val="clear" w:pos="1021"/>
        <w:tab w:val="left" w:pos="964"/>
      </w:tabs>
    </w:pPr>
    <w:rPr>
      <w:iCs w:val="0"/>
    </w:rPr>
  </w:style>
  <w:style w:type="paragraph" w:styleId="TM3">
    <w:name w:val="toc 3"/>
    <w:aliases w:val="IT Verzeichnis 3"/>
    <w:uiPriority w:val="39"/>
    <w:rsid w:val="00A00995"/>
    <w:pPr>
      <w:tabs>
        <w:tab w:val="left" w:pos="1701"/>
        <w:tab w:val="right" w:leader="dot" w:pos="8505"/>
      </w:tabs>
      <w:spacing w:before="40" w:after="0" w:line="240" w:lineRule="auto"/>
      <w:ind w:left="1672" w:hanging="680"/>
    </w:pPr>
    <w:rPr>
      <w:rFonts w:ascii="Arial" w:hAnsi="Arial" w:cs="Times New Roman"/>
      <w:sz w:val="20"/>
      <w:szCs w:val="20"/>
      <w:lang w:eastAsia="de-DE"/>
    </w:rPr>
  </w:style>
  <w:style w:type="paragraph" w:customStyle="1" w:styleId="FormatvorlageVerzeichnis3">
    <w:name w:val="Formatvorlage Verzeichnis 3"/>
    <w:aliases w:val="IT Verzeichnis 3 + Links:  075 cm Hängend:  1..."/>
    <w:basedOn w:val="TM3"/>
    <w:rsid w:val="00A00995"/>
    <w:pPr>
      <w:tabs>
        <w:tab w:val="clear" w:pos="1701"/>
      </w:tabs>
      <w:ind w:left="1588" w:hanging="1021"/>
    </w:pPr>
  </w:style>
  <w:style w:type="paragraph" w:styleId="Notedebasdepage">
    <w:name w:val="footnote text"/>
    <w:aliases w:val="IT Fußnotentext,Note de bas de page Car1"/>
    <w:basedOn w:val="Normal"/>
    <w:link w:val="NotedebasdepageCar"/>
    <w:rsid w:val="00A00995"/>
    <w:pPr>
      <w:keepLines/>
      <w:spacing w:after="120"/>
      <w:ind w:left="102" w:hanging="102"/>
    </w:pPr>
    <w:rPr>
      <w:sz w:val="16"/>
    </w:rPr>
  </w:style>
  <w:style w:type="character" w:customStyle="1" w:styleId="NotedebasdepageCar">
    <w:name w:val="Note de bas de page Car"/>
    <w:aliases w:val="IT Fußnotentext Car,Note de bas de page Car1 Car"/>
    <w:basedOn w:val="Policepardfaut"/>
    <w:link w:val="Notedebasdepage"/>
    <w:rsid w:val="00A00995"/>
    <w:rPr>
      <w:rFonts w:ascii="Arial" w:hAnsi="Arial" w:cs="Times New Roman"/>
      <w:sz w:val="16"/>
      <w:szCs w:val="20"/>
      <w:lang w:eastAsia="de-DE"/>
    </w:rPr>
  </w:style>
  <w:style w:type="character" w:styleId="Appelnotedebasdep">
    <w:name w:val="footnote reference"/>
    <w:aliases w:val="IT Fußnotenzeichen,SUPERS,BVI fnr,Footnote symbol,Times 10 Point,Exposant 3 Point,Appel note de bas de p,Footnote Reference Superscript,PBO Footnote Reference,FR + (Complex) Arial,(Latin) 9 pt,(Complex) 10 pt + (Compl..."/>
    <w:basedOn w:val="Policepardfaut"/>
    <w:link w:val="Footnotenumber"/>
    <w:qFormat/>
    <w:rsid w:val="00A00995"/>
    <w:rPr>
      <w:position w:val="6"/>
      <w:sz w:val="16"/>
      <w:vertAlign w:val="superscript"/>
    </w:rPr>
  </w:style>
  <w:style w:type="character" w:styleId="Lienhypertexte">
    <w:name w:val="Hyperlink"/>
    <w:aliases w:val="IT Hyperlink"/>
    <w:basedOn w:val="Policepardfaut"/>
    <w:uiPriority w:val="99"/>
    <w:rsid w:val="00A00995"/>
    <w:rPr>
      <w:color w:val="000080"/>
      <w:u w:val="single"/>
    </w:rPr>
  </w:style>
  <w:style w:type="paragraph" w:customStyle="1" w:styleId="ITAbsatz">
    <w:name w:val="IT Absatz"/>
    <w:link w:val="ITAbsatzZchnZchn"/>
    <w:rsid w:val="00A00995"/>
    <w:pPr>
      <w:numPr>
        <w:numId w:val="3"/>
      </w:numPr>
      <w:spacing w:after="120" w:line="280" w:lineRule="exact"/>
    </w:pPr>
    <w:rPr>
      <w:rFonts w:ascii="Arial" w:hAnsi="Arial" w:cs="Times New Roman"/>
      <w:sz w:val="20"/>
      <w:szCs w:val="20"/>
      <w:lang w:eastAsia="de-DE"/>
    </w:rPr>
  </w:style>
  <w:style w:type="character" w:customStyle="1" w:styleId="ITAbsatzZchnZchn">
    <w:name w:val="IT Absatz Zchn Zchn"/>
    <w:basedOn w:val="Policepardfaut"/>
    <w:link w:val="ITAbsatz"/>
    <w:rsid w:val="00A00995"/>
    <w:rPr>
      <w:rFonts w:ascii="Arial" w:hAnsi="Arial" w:cs="Times New Roman"/>
      <w:sz w:val="20"/>
      <w:szCs w:val="20"/>
      <w:lang w:eastAsia="de-DE"/>
    </w:rPr>
  </w:style>
  <w:style w:type="paragraph" w:customStyle="1" w:styleId="ITAbsatzohneNr">
    <w:name w:val="IT Absatz ohne Nr."/>
    <w:basedOn w:val="ITAbsatz"/>
    <w:link w:val="ITAbsatzohneNrZchn"/>
    <w:rsid w:val="002C3BF4"/>
    <w:pPr>
      <w:numPr>
        <w:numId w:val="0"/>
      </w:numPr>
      <w:spacing w:after="0"/>
    </w:pPr>
  </w:style>
  <w:style w:type="character" w:customStyle="1" w:styleId="ITAbsatzohneNrZchn">
    <w:name w:val="IT Absatz ohne Nr. Zchn"/>
    <w:basedOn w:val="ITAbsatzZchnZchn"/>
    <w:link w:val="ITAbsatzohneNr"/>
    <w:rsid w:val="002C3BF4"/>
    <w:rPr>
      <w:rFonts w:ascii="Arial" w:hAnsi="Arial" w:cs="Times New Roman"/>
      <w:sz w:val="20"/>
      <w:szCs w:val="20"/>
      <w:lang w:eastAsia="de-DE"/>
    </w:rPr>
  </w:style>
  <w:style w:type="paragraph" w:customStyle="1" w:styleId="ITStandard">
    <w:name w:val="IT Standard"/>
    <w:link w:val="ITStandardZchn"/>
    <w:qFormat/>
    <w:rsid w:val="00BD1368"/>
    <w:pPr>
      <w:spacing w:after="0"/>
      <w:jc w:val="both"/>
    </w:pPr>
    <w:rPr>
      <w:rFonts w:ascii="Arial" w:hAnsi="Arial" w:cs="Times New Roman"/>
      <w:szCs w:val="20"/>
      <w:lang w:eastAsia="de-DE"/>
    </w:rPr>
  </w:style>
  <w:style w:type="character" w:customStyle="1" w:styleId="ITStandardZchn">
    <w:name w:val="IT Standard Zchn"/>
    <w:basedOn w:val="Policepardfaut"/>
    <w:link w:val="ITStandard"/>
    <w:rsid w:val="00BD1368"/>
    <w:rPr>
      <w:rFonts w:ascii="Arial" w:hAnsi="Arial" w:cs="Times New Roman"/>
      <w:szCs w:val="20"/>
      <w:lang w:eastAsia="de-DE"/>
    </w:rPr>
  </w:style>
  <w:style w:type="paragraph" w:customStyle="1" w:styleId="ITAbsatztextimRahmen">
    <w:name w:val="IT Absatztext im Rahmen"/>
    <w:basedOn w:val="ITStandard"/>
    <w:next w:val="ITStandard"/>
    <w:rsid w:val="00A00995"/>
    <w:pPr>
      <w:framePr w:w="8505" w:hSpace="284" w:wrap="notBeside" w:vAnchor="text" w:hAnchor="page" w:x="2269" w:y="1" w:anchorLock="1"/>
      <w:pBdr>
        <w:top w:val="thinThickSmallGap" w:sz="12" w:space="2" w:color="auto"/>
        <w:left w:val="thinThickSmallGap" w:sz="12" w:space="2" w:color="auto"/>
        <w:bottom w:val="thickThinSmallGap" w:sz="12" w:space="4" w:color="auto"/>
        <w:right w:val="thickThinSmallGap" w:sz="12" w:space="2" w:color="auto"/>
      </w:pBdr>
    </w:pPr>
  </w:style>
  <w:style w:type="paragraph" w:customStyle="1" w:styleId="ITAnhangAufzhlung">
    <w:name w:val="IT Anhang Aufzählung"/>
    <w:rsid w:val="00A00995"/>
    <w:pPr>
      <w:numPr>
        <w:numId w:val="4"/>
      </w:numPr>
      <w:spacing w:after="80" w:line="240" w:lineRule="auto"/>
    </w:pPr>
    <w:rPr>
      <w:rFonts w:ascii="Arial" w:hAnsi="Arial" w:cs="Times New Roman"/>
      <w:sz w:val="20"/>
      <w:szCs w:val="20"/>
      <w:lang w:eastAsia="de-DE"/>
    </w:rPr>
  </w:style>
  <w:style w:type="paragraph" w:customStyle="1" w:styleId="ITAnhangberschrift1">
    <w:name w:val="IT Anhang Überschrift 1"/>
    <w:rsid w:val="00A00995"/>
    <w:pPr>
      <w:spacing w:before="480" w:after="240" w:line="240" w:lineRule="auto"/>
    </w:pPr>
    <w:rPr>
      <w:rFonts w:ascii="Arial" w:hAnsi="Arial" w:cs="Times New Roman"/>
      <w:b/>
      <w:sz w:val="32"/>
      <w:szCs w:val="20"/>
      <w:lang w:eastAsia="de-DE"/>
    </w:rPr>
  </w:style>
  <w:style w:type="paragraph" w:customStyle="1" w:styleId="ITAufzhlung">
    <w:name w:val="IT Aufzählung ."/>
    <w:rsid w:val="00A00995"/>
    <w:pPr>
      <w:tabs>
        <w:tab w:val="num" w:pos="284"/>
      </w:tabs>
      <w:spacing w:after="120" w:line="240" w:lineRule="auto"/>
      <w:ind w:left="284" w:hanging="284"/>
    </w:pPr>
    <w:rPr>
      <w:rFonts w:ascii="Arial" w:hAnsi="Arial" w:cs="Times New Roman"/>
      <w:sz w:val="20"/>
      <w:szCs w:val="20"/>
      <w:lang w:eastAsia="de-DE"/>
    </w:rPr>
  </w:style>
  <w:style w:type="paragraph" w:customStyle="1" w:styleId="ITAufzhlung1Punkt">
    <w:name w:val="IT Aufzählung 1 Punkt"/>
    <w:basedOn w:val="ITAbsatzohneNr"/>
    <w:rsid w:val="00A00995"/>
    <w:pPr>
      <w:numPr>
        <w:ilvl w:val="1"/>
        <w:numId w:val="5"/>
      </w:numPr>
      <w:spacing w:line="240" w:lineRule="auto"/>
    </w:pPr>
    <w:rPr>
      <w:rFonts w:ascii="Courier New" w:eastAsia="Cambria Math" w:hAnsi="Courier New" w:cs="Cambria Math"/>
    </w:rPr>
  </w:style>
  <w:style w:type="paragraph" w:customStyle="1" w:styleId="ITAufzhlung2Minus">
    <w:name w:val="IT Aufzählung 2 Minus"/>
    <w:basedOn w:val="ITAbsatzohneNr"/>
    <w:rsid w:val="00A00995"/>
    <w:pPr>
      <w:tabs>
        <w:tab w:val="num" w:pos="964"/>
      </w:tabs>
      <w:spacing w:after="60" w:line="240" w:lineRule="auto"/>
      <w:ind w:left="964" w:hanging="284"/>
    </w:pPr>
  </w:style>
  <w:style w:type="paragraph" w:customStyle="1" w:styleId="ITAufzhlung3Plus">
    <w:name w:val="IT Aufzählung 3 Plus"/>
    <w:basedOn w:val="ITAufzhlung2Minus"/>
    <w:rsid w:val="00A00995"/>
    <w:pPr>
      <w:numPr>
        <w:ilvl w:val="2"/>
      </w:numPr>
      <w:tabs>
        <w:tab w:val="num" w:pos="964"/>
      </w:tabs>
      <w:ind w:left="964" w:hanging="284"/>
    </w:pPr>
  </w:style>
  <w:style w:type="paragraph" w:customStyle="1" w:styleId="ITAufzhlung4Pfeil">
    <w:name w:val="IT Aufzählung 4 Pfeil"/>
    <w:basedOn w:val="ITAufzhlung2Minus"/>
    <w:rsid w:val="00A00995"/>
    <w:pPr>
      <w:numPr>
        <w:ilvl w:val="3"/>
      </w:numPr>
      <w:tabs>
        <w:tab w:val="num" w:pos="964"/>
      </w:tabs>
      <w:ind w:left="964" w:hanging="284"/>
    </w:pPr>
  </w:style>
  <w:style w:type="paragraph" w:customStyle="1" w:styleId="ITAufzhlung5Doppelpfeil">
    <w:name w:val="IT Aufzählung 5 Doppelpfeil"/>
    <w:basedOn w:val="ITAufzhlung2Minus"/>
    <w:rsid w:val="00A00995"/>
    <w:pPr>
      <w:numPr>
        <w:ilvl w:val="4"/>
      </w:numPr>
      <w:tabs>
        <w:tab w:val="num" w:pos="964"/>
      </w:tabs>
      <w:ind w:left="964" w:hanging="284"/>
    </w:pPr>
  </w:style>
  <w:style w:type="paragraph" w:customStyle="1" w:styleId="ITDeckblattGrteSchrift">
    <w:name w:val="IT Deckblatt Größte Schrift"/>
    <w:basedOn w:val="ITberschriftAohneNr"/>
    <w:rsid w:val="00A00995"/>
    <w:pPr>
      <w:spacing w:line="288" w:lineRule="auto"/>
      <w:jc w:val="right"/>
    </w:pPr>
    <w:rPr>
      <w:rFonts w:cs="Arial"/>
      <w:sz w:val="40"/>
    </w:rPr>
  </w:style>
  <w:style w:type="paragraph" w:customStyle="1" w:styleId="ITDeckblattKleinereSchrift">
    <w:name w:val="IT Deckblatt Kleinere Schrift"/>
    <w:basedOn w:val="ITberschriftCohneNr"/>
    <w:rsid w:val="00A00995"/>
    <w:pPr>
      <w:jc w:val="right"/>
    </w:pPr>
    <w:rPr>
      <w:rFonts w:cs="Arial"/>
      <w:b w:val="0"/>
      <w:sz w:val="24"/>
    </w:rPr>
  </w:style>
  <w:style w:type="paragraph" w:customStyle="1" w:styleId="ITberschriftBohneNr">
    <w:name w:val="IT Überschrift B ohne Nr."/>
    <w:next w:val="ITAbsatzohneNr"/>
    <w:link w:val="ITberschriftBohneNrZchnZchn"/>
    <w:rsid w:val="00A00995"/>
    <w:pPr>
      <w:spacing w:before="180" w:after="120" w:line="240" w:lineRule="auto"/>
      <w:contextualSpacing/>
    </w:pPr>
    <w:rPr>
      <w:rFonts w:ascii="Arial" w:hAnsi="Arial" w:cs="Times New Roman"/>
      <w:b/>
      <w:sz w:val="24"/>
      <w:szCs w:val="20"/>
      <w:lang w:eastAsia="de-DE"/>
    </w:rPr>
  </w:style>
  <w:style w:type="character" w:customStyle="1" w:styleId="ITberschriftBohneNrZchnZchn">
    <w:name w:val="IT Überschrift B ohne Nr. Zchn Zchn"/>
    <w:basedOn w:val="Policepardfaut"/>
    <w:link w:val="ITberschriftBohneNr"/>
    <w:rsid w:val="00A00995"/>
    <w:rPr>
      <w:rFonts w:ascii="Arial" w:hAnsi="Arial" w:cs="Times New Roman"/>
      <w:b/>
      <w:sz w:val="24"/>
      <w:szCs w:val="20"/>
      <w:lang w:eastAsia="de-DE"/>
    </w:rPr>
  </w:style>
  <w:style w:type="paragraph" w:customStyle="1" w:styleId="ITDeckblattMittlereSchrift">
    <w:name w:val="IT Deckblatt Mittlere Schrift"/>
    <w:basedOn w:val="ITberschriftBohneNr"/>
    <w:rsid w:val="00A00995"/>
    <w:pPr>
      <w:jc w:val="right"/>
    </w:pPr>
    <w:rPr>
      <w:sz w:val="28"/>
    </w:rPr>
  </w:style>
  <w:style w:type="paragraph" w:customStyle="1" w:styleId="ITFuzeile">
    <w:name w:val="IT Fußzeile"/>
    <w:link w:val="ITFuzeileZchn"/>
    <w:autoRedefine/>
    <w:rsid w:val="00A00995"/>
    <w:pPr>
      <w:tabs>
        <w:tab w:val="right" w:pos="8500"/>
        <w:tab w:val="right" w:pos="13181"/>
      </w:tabs>
      <w:spacing w:after="0" w:line="240" w:lineRule="auto"/>
      <w:ind w:right="604"/>
    </w:pPr>
    <w:rPr>
      <w:rFonts w:ascii="Arial" w:hAnsi="Arial" w:cs="Times New Roman"/>
      <w:color w:val="808080"/>
      <w:sz w:val="20"/>
      <w:szCs w:val="20"/>
      <w:lang w:eastAsia="de-DE"/>
    </w:rPr>
  </w:style>
  <w:style w:type="character" w:customStyle="1" w:styleId="ITFuzeileZchn">
    <w:name w:val="IT Fußzeile Zchn"/>
    <w:basedOn w:val="Policepardfaut"/>
    <w:link w:val="ITFuzeile"/>
    <w:rsid w:val="00A00995"/>
    <w:rPr>
      <w:rFonts w:ascii="Arial" w:hAnsi="Arial" w:cs="Times New Roman"/>
      <w:color w:val="808080"/>
      <w:sz w:val="20"/>
      <w:szCs w:val="20"/>
      <w:lang w:eastAsia="de-DE"/>
    </w:rPr>
  </w:style>
  <w:style w:type="character" w:customStyle="1" w:styleId="ITHochgestellt">
    <w:name w:val="IT Hochgestellt"/>
    <w:rsid w:val="00A00995"/>
    <w:rPr>
      <w:bCs/>
      <w:vertAlign w:val="superscript"/>
    </w:rPr>
  </w:style>
  <w:style w:type="character" w:customStyle="1" w:styleId="ITMarkierungblau">
    <w:name w:val="IT Markierung blau"/>
    <w:basedOn w:val="Policepardfaut"/>
    <w:rsid w:val="00A00995"/>
    <w:rPr>
      <w:bdr w:val="none" w:sz="0" w:space="0" w:color="auto"/>
      <w:shd w:val="clear" w:color="auto" w:fill="00FFFF"/>
      <w:lang w:val="de-DE"/>
    </w:rPr>
  </w:style>
  <w:style w:type="character" w:customStyle="1" w:styleId="ITMarkierunggelb">
    <w:name w:val="IT Markierung gelb"/>
    <w:basedOn w:val="Policepardfaut"/>
    <w:rsid w:val="00A00995"/>
    <w:rPr>
      <w:bdr w:val="none" w:sz="0" w:space="0" w:color="auto"/>
      <w:shd w:val="clear" w:color="auto" w:fill="FFFF00"/>
    </w:rPr>
  </w:style>
  <w:style w:type="character" w:customStyle="1" w:styleId="ITMarkierungrot">
    <w:name w:val="IT Markierung rot"/>
    <w:basedOn w:val="Policepardfaut"/>
    <w:rsid w:val="00A00995"/>
    <w:rPr>
      <w:bdr w:val="none" w:sz="0" w:space="0" w:color="auto"/>
      <w:shd w:val="clear" w:color="auto" w:fill="FF0000"/>
    </w:rPr>
  </w:style>
  <w:style w:type="character" w:customStyle="1" w:styleId="ITMarkierungrckgngig">
    <w:name w:val="IT Markierung rückgängig"/>
    <w:basedOn w:val="Policepardfaut"/>
    <w:rsid w:val="00A00995"/>
    <w:rPr>
      <w:shd w:val="clear" w:color="auto" w:fill="auto"/>
    </w:rPr>
  </w:style>
  <w:style w:type="paragraph" w:customStyle="1" w:styleId="ITNummerierung">
    <w:name w:val="IT Nummerierung"/>
    <w:basedOn w:val="Normal"/>
    <w:rsid w:val="00A00995"/>
    <w:pPr>
      <w:widowControl w:val="0"/>
      <w:numPr>
        <w:ilvl w:val="1"/>
        <w:numId w:val="6"/>
      </w:numPr>
      <w:spacing w:after="120"/>
    </w:pPr>
    <w:rPr>
      <w:rFonts w:ascii="Courier New" w:eastAsia="Cambria Math" w:hAnsi="Courier New" w:cs="Cambria Math"/>
    </w:rPr>
  </w:style>
  <w:style w:type="paragraph" w:customStyle="1" w:styleId="ITNummerierung2Ebenea">
    <w:name w:val="IT Nummerierung 2. Ebene a)"/>
    <w:basedOn w:val="Normal"/>
    <w:rsid w:val="00A00995"/>
    <w:pPr>
      <w:widowControl w:val="0"/>
      <w:tabs>
        <w:tab w:val="num" w:pos="1021"/>
      </w:tabs>
      <w:spacing w:after="60"/>
      <w:ind w:left="1021" w:hanging="341"/>
    </w:pPr>
    <w:rPr>
      <w:rFonts w:cs="Arial"/>
    </w:rPr>
  </w:style>
  <w:style w:type="paragraph" w:customStyle="1" w:styleId="ITStandardausgeblendet">
    <w:name w:val="IT Standard ausgeblendet"/>
    <w:rsid w:val="00A00995"/>
    <w:pPr>
      <w:spacing w:after="0" w:line="240" w:lineRule="auto"/>
    </w:pPr>
    <w:rPr>
      <w:rFonts w:ascii="Arial" w:hAnsi="Arial" w:cs="Times New Roman"/>
      <w:vanish/>
      <w:color w:val="2CB2AF"/>
      <w:sz w:val="20"/>
      <w:szCs w:val="20"/>
      <w:lang w:eastAsia="de-DE"/>
    </w:rPr>
  </w:style>
  <w:style w:type="character" w:customStyle="1" w:styleId="ITStandard1">
    <w:name w:val="IT Standard1"/>
    <w:basedOn w:val="ITStandardZchn"/>
    <w:rsid w:val="00A00995"/>
    <w:rPr>
      <w:rFonts w:ascii="Arial" w:eastAsia="Times New Roman" w:hAnsi="Arial" w:cs="Times New Roman"/>
      <w:sz w:val="20"/>
      <w:szCs w:val="20"/>
      <w:lang w:val="de-DE" w:eastAsia="de-DE" w:bidi="ar-SA"/>
    </w:rPr>
  </w:style>
  <w:style w:type="paragraph" w:customStyle="1" w:styleId="ITTabelleErsteZeile">
    <w:name w:val="IT Tabelle Erste Zeile"/>
    <w:rsid w:val="00A00995"/>
    <w:pPr>
      <w:framePr w:hSpace="142" w:wrap="notBeside" w:vAnchor="text" w:hAnchor="text" w:y="1"/>
      <w:spacing w:before="120" w:after="120" w:line="240" w:lineRule="auto"/>
    </w:pPr>
    <w:rPr>
      <w:rFonts w:ascii="Arial" w:hAnsi="Arial" w:cs="Times New Roman"/>
      <w:b/>
      <w:bCs/>
      <w:sz w:val="20"/>
      <w:szCs w:val="20"/>
      <w:lang w:eastAsia="de-DE"/>
    </w:rPr>
  </w:style>
  <w:style w:type="paragraph" w:customStyle="1" w:styleId="ITTabelleErsteSpalte">
    <w:name w:val="IT Tabelle Erste Spalte"/>
    <w:basedOn w:val="ITTabelleErsteZeile"/>
    <w:rsid w:val="00A00995"/>
    <w:pPr>
      <w:framePr w:wrap="notBeside"/>
    </w:pPr>
  </w:style>
  <w:style w:type="paragraph" w:customStyle="1" w:styleId="ITTabelleZellen">
    <w:name w:val="IT Tabelle Zellen"/>
    <w:basedOn w:val="ITTabelleErsteZeile"/>
    <w:rsid w:val="00A00995"/>
    <w:pPr>
      <w:framePr w:wrap="notBeside"/>
    </w:pPr>
    <w:rPr>
      <w:b w:val="0"/>
    </w:rPr>
  </w:style>
  <w:style w:type="paragraph" w:customStyle="1" w:styleId="ITberschrift1">
    <w:name w:val="IT Überschrift 1"/>
    <w:next w:val="ITAbsatzohneNr"/>
    <w:link w:val="ITberschrift1ZchnZchn"/>
    <w:qFormat/>
    <w:rsid w:val="0058699A"/>
    <w:pPr>
      <w:pageBreakBefore/>
      <w:widowControl w:val="0"/>
      <w:numPr>
        <w:numId w:val="8"/>
      </w:numPr>
      <w:spacing w:after="320" w:line="240" w:lineRule="auto"/>
      <w:outlineLvl w:val="0"/>
    </w:pPr>
    <w:rPr>
      <w:rFonts w:ascii="Arial" w:hAnsi="Arial" w:cs="Times New Roman"/>
      <w:b/>
      <w:sz w:val="32"/>
      <w:szCs w:val="20"/>
      <w:lang w:eastAsia="de-DE"/>
    </w:rPr>
  </w:style>
  <w:style w:type="character" w:customStyle="1" w:styleId="ITberschrift1ZchnZchn">
    <w:name w:val="IT Überschrift 1 Zchn Zchn"/>
    <w:basedOn w:val="Policepardfaut"/>
    <w:link w:val="ITberschrift1"/>
    <w:rsid w:val="0058699A"/>
    <w:rPr>
      <w:rFonts w:ascii="Arial" w:hAnsi="Arial" w:cs="Times New Roman"/>
      <w:b/>
      <w:sz w:val="32"/>
      <w:szCs w:val="20"/>
      <w:lang w:eastAsia="de-DE"/>
    </w:rPr>
  </w:style>
  <w:style w:type="paragraph" w:customStyle="1" w:styleId="ITberschrift11">
    <w:name w:val="IT Überschrift 1.1"/>
    <w:next w:val="ITAbsatzohneNr"/>
    <w:link w:val="ITberschrift11Zchn"/>
    <w:qFormat/>
    <w:rsid w:val="0058699A"/>
    <w:pPr>
      <w:keepNext/>
      <w:numPr>
        <w:ilvl w:val="1"/>
        <w:numId w:val="8"/>
      </w:numPr>
      <w:spacing w:before="180" w:after="120" w:line="240" w:lineRule="auto"/>
      <w:outlineLvl w:val="1"/>
    </w:pPr>
    <w:rPr>
      <w:rFonts w:ascii="Arial" w:hAnsi="Arial" w:cs="Times New Roman"/>
      <w:b/>
      <w:sz w:val="24"/>
      <w:szCs w:val="20"/>
      <w:lang w:eastAsia="de-DE"/>
    </w:rPr>
  </w:style>
  <w:style w:type="character" w:customStyle="1" w:styleId="ITberschrift11Zchn">
    <w:name w:val="IT Überschrift 1.1 Zchn"/>
    <w:basedOn w:val="Policepardfaut"/>
    <w:link w:val="ITberschrift11"/>
    <w:rsid w:val="0058699A"/>
    <w:rPr>
      <w:rFonts w:ascii="Arial" w:hAnsi="Arial" w:cs="Times New Roman"/>
      <w:b/>
      <w:sz w:val="24"/>
      <w:szCs w:val="20"/>
      <w:lang w:eastAsia="de-DE"/>
    </w:rPr>
  </w:style>
  <w:style w:type="paragraph" w:customStyle="1" w:styleId="ITberschrift111">
    <w:name w:val="IT Überschrift 1.1.1"/>
    <w:next w:val="ITAbsatzohneNr"/>
    <w:qFormat/>
    <w:rsid w:val="00A56A86"/>
    <w:pPr>
      <w:numPr>
        <w:ilvl w:val="2"/>
        <w:numId w:val="8"/>
      </w:numPr>
      <w:spacing w:before="160" w:after="120" w:line="280" w:lineRule="exact"/>
      <w:outlineLvl w:val="2"/>
    </w:pPr>
    <w:rPr>
      <w:rFonts w:ascii="Arial" w:hAnsi="Arial" w:cs="Times New Roman"/>
      <w:b/>
      <w:color w:val="000000" w:themeColor="text1"/>
      <w:sz w:val="20"/>
      <w:szCs w:val="20"/>
      <w:lang w:eastAsia="de-DE"/>
    </w:rPr>
  </w:style>
  <w:style w:type="paragraph" w:customStyle="1" w:styleId="ITZeilenabstandeinfgen">
    <w:name w:val="IT Zeilenabstand einfügen"/>
    <w:basedOn w:val="Normal"/>
    <w:rsid w:val="00A00995"/>
    <w:rPr>
      <w:sz w:val="12"/>
    </w:rPr>
  </w:style>
  <w:style w:type="character" w:customStyle="1" w:styleId="ITZitat">
    <w:name w:val="IT Zitat"/>
    <w:basedOn w:val="Policepardfaut"/>
    <w:rsid w:val="00A00995"/>
    <w:rPr>
      <w:rFonts w:ascii="Arial" w:hAnsi="Arial"/>
      <w:i/>
      <w:spacing w:val="0"/>
    </w:rPr>
  </w:style>
  <w:style w:type="paragraph" w:styleId="Commentaire">
    <w:name w:val="annotation text"/>
    <w:aliases w:val="IT Kommentartext"/>
    <w:basedOn w:val="Normal"/>
    <w:link w:val="CommentaireCar"/>
    <w:rsid w:val="00326430"/>
    <w:rPr>
      <w:lang w:val="en-GB"/>
    </w:rPr>
  </w:style>
  <w:style w:type="character" w:customStyle="1" w:styleId="CommentaireCar">
    <w:name w:val="Commentaire Car"/>
    <w:aliases w:val="IT Kommentartext Car"/>
    <w:basedOn w:val="Policepardfaut"/>
    <w:link w:val="Commentaire"/>
    <w:rsid w:val="00326430"/>
    <w:rPr>
      <w:rFonts w:ascii="Arial" w:hAnsi="Arial" w:cs="Times New Roman"/>
      <w:sz w:val="20"/>
      <w:szCs w:val="20"/>
      <w:lang w:val="en-GB" w:eastAsia="de-DE"/>
    </w:rPr>
  </w:style>
  <w:style w:type="paragraph" w:styleId="Objetducommentaire">
    <w:name w:val="annotation subject"/>
    <w:aliases w:val="IT Kommentarthema"/>
    <w:basedOn w:val="Commentaire"/>
    <w:next w:val="Commentaire"/>
    <w:link w:val="ObjetducommentaireCar"/>
    <w:semiHidden/>
    <w:rsid w:val="00A00995"/>
    <w:rPr>
      <w:b/>
      <w:bCs/>
    </w:rPr>
  </w:style>
  <w:style w:type="character" w:customStyle="1" w:styleId="ObjetducommentaireCar">
    <w:name w:val="Objet du commentaire Car"/>
    <w:aliases w:val="IT Kommentarthema Car"/>
    <w:basedOn w:val="CommentaireCar"/>
    <w:link w:val="Objetducommentaire"/>
    <w:semiHidden/>
    <w:rsid w:val="00A00995"/>
    <w:rPr>
      <w:rFonts w:ascii="Arial" w:hAnsi="Arial" w:cs="Times New Roman"/>
      <w:b/>
      <w:bCs/>
      <w:sz w:val="20"/>
      <w:szCs w:val="20"/>
      <w:lang w:val="en-GB" w:eastAsia="de-DE"/>
    </w:rPr>
  </w:style>
  <w:style w:type="character" w:styleId="Marquedecommentaire">
    <w:name w:val="annotation reference"/>
    <w:aliases w:val="IT Kommentarzeichen"/>
    <w:basedOn w:val="Policepardfaut"/>
    <w:uiPriority w:val="99"/>
    <w:semiHidden/>
    <w:rsid w:val="00A00995"/>
    <w:rPr>
      <w:sz w:val="16"/>
      <w:szCs w:val="16"/>
    </w:rPr>
  </w:style>
  <w:style w:type="paragraph" w:styleId="En-tte">
    <w:name w:val="header"/>
    <w:aliases w:val="IT Kopfzeile"/>
    <w:link w:val="En-tteCar"/>
    <w:rsid w:val="00A00995"/>
    <w:pPr>
      <w:tabs>
        <w:tab w:val="left" w:pos="1247"/>
      </w:tabs>
      <w:spacing w:after="0" w:line="240" w:lineRule="auto"/>
    </w:pPr>
    <w:rPr>
      <w:rFonts w:ascii="Arial" w:hAnsi="Arial" w:cs="Times New Roman"/>
      <w:b/>
      <w:color w:val="808080"/>
      <w:sz w:val="20"/>
      <w:szCs w:val="20"/>
      <w:lang w:eastAsia="de-DE"/>
    </w:rPr>
  </w:style>
  <w:style w:type="character" w:customStyle="1" w:styleId="En-tteCar">
    <w:name w:val="En-tête Car"/>
    <w:aliases w:val="IT Kopfzeile Car"/>
    <w:basedOn w:val="Policepardfaut"/>
    <w:link w:val="En-tte"/>
    <w:rsid w:val="00A00995"/>
    <w:rPr>
      <w:rFonts w:ascii="Arial" w:hAnsi="Arial" w:cs="Times New Roman"/>
      <w:b/>
      <w:color w:val="808080"/>
      <w:sz w:val="20"/>
      <w:szCs w:val="20"/>
      <w:lang w:eastAsia="de-DE"/>
    </w:rPr>
  </w:style>
  <w:style w:type="paragraph" w:styleId="TM4">
    <w:name w:val="toc 4"/>
    <w:aliases w:val="IT Verzeichnis Anhänge"/>
    <w:basedOn w:val="TM1"/>
    <w:next w:val="Normal"/>
    <w:uiPriority w:val="39"/>
    <w:rsid w:val="00A00995"/>
  </w:style>
  <w:style w:type="paragraph" w:styleId="Textedebulles">
    <w:name w:val="Balloon Text"/>
    <w:basedOn w:val="Normal"/>
    <w:link w:val="TextedebullesCar"/>
    <w:uiPriority w:val="99"/>
    <w:semiHidden/>
    <w:unhideWhenUsed/>
    <w:rsid w:val="00A274BD"/>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274BD"/>
    <w:rPr>
      <w:rFonts w:ascii="Tahoma" w:hAnsi="Tahoma" w:cs="Tahoma"/>
      <w:sz w:val="16"/>
      <w:szCs w:val="16"/>
      <w:lang w:eastAsia="de-DE"/>
    </w:rPr>
  </w:style>
  <w:style w:type="paragraph" w:customStyle="1" w:styleId="Default">
    <w:name w:val="Default"/>
    <w:rsid w:val="00A274BD"/>
    <w:pPr>
      <w:autoSpaceDE w:val="0"/>
      <w:autoSpaceDN w:val="0"/>
      <w:adjustRightInd w:val="0"/>
      <w:spacing w:after="0" w:line="240" w:lineRule="auto"/>
    </w:pPr>
    <w:rPr>
      <w:rFonts w:ascii="Arial" w:hAnsi="Arial" w:cs="Arial"/>
      <w:color w:val="000000"/>
      <w:sz w:val="24"/>
      <w:szCs w:val="24"/>
    </w:rPr>
  </w:style>
  <w:style w:type="table" w:styleId="Grilledutableau">
    <w:name w:val="Table Grid"/>
    <w:basedOn w:val="TableauNormal"/>
    <w:uiPriority w:val="39"/>
    <w:rsid w:val="00EA37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depage">
    <w:name w:val="footer"/>
    <w:basedOn w:val="Normal"/>
    <w:link w:val="PieddepageCar"/>
    <w:uiPriority w:val="99"/>
    <w:unhideWhenUsed/>
    <w:rsid w:val="00BD1368"/>
    <w:pPr>
      <w:tabs>
        <w:tab w:val="center" w:pos="4536"/>
        <w:tab w:val="right" w:pos="9072"/>
      </w:tabs>
      <w:spacing w:line="240" w:lineRule="auto"/>
    </w:pPr>
  </w:style>
  <w:style w:type="character" w:customStyle="1" w:styleId="PieddepageCar">
    <w:name w:val="Pied de page Car"/>
    <w:basedOn w:val="Policepardfaut"/>
    <w:link w:val="Pieddepage"/>
    <w:uiPriority w:val="99"/>
    <w:rsid w:val="00BD1368"/>
    <w:rPr>
      <w:rFonts w:ascii="Arial" w:hAnsi="Arial" w:cs="Times New Roman"/>
      <w:sz w:val="20"/>
      <w:szCs w:val="20"/>
      <w:lang w:eastAsia="de-DE"/>
    </w:rPr>
  </w:style>
  <w:style w:type="paragraph" w:styleId="Paragraphedeliste">
    <w:name w:val="List Paragraph"/>
    <w:aliases w:val="Bullet List,FooterText,Lista viñetas,List Paragraph1,Liste à puces retrait droite"/>
    <w:basedOn w:val="Normal"/>
    <w:link w:val="ParagraphedelisteCar"/>
    <w:uiPriority w:val="34"/>
    <w:qFormat/>
    <w:rsid w:val="00592595"/>
    <w:pPr>
      <w:ind w:left="720"/>
      <w:contextualSpacing/>
    </w:pPr>
  </w:style>
  <w:style w:type="character" w:customStyle="1" w:styleId="ParagraphedelisteCar">
    <w:name w:val="Paragraphe de liste Car"/>
    <w:aliases w:val="Bullet List Car,FooterText Car,Lista viñetas Car,List Paragraph1 Car,Liste à puces retrait droite Car"/>
    <w:basedOn w:val="Policepardfaut"/>
    <w:link w:val="Paragraphedeliste"/>
    <w:uiPriority w:val="34"/>
    <w:rsid w:val="00145255"/>
    <w:rPr>
      <w:rFonts w:ascii="Arial" w:hAnsi="Arial" w:cs="Times New Roman"/>
      <w:sz w:val="20"/>
      <w:szCs w:val="20"/>
      <w:lang w:eastAsia="de-DE"/>
    </w:rPr>
  </w:style>
  <w:style w:type="paragraph" w:customStyle="1" w:styleId="N2">
    <w:name w:val="N2"/>
    <w:next w:val="ITAbsatzohneNr"/>
    <w:link w:val="N2Car"/>
    <w:qFormat/>
    <w:rsid w:val="00903CF9"/>
    <w:pPr>
      <w:keepNext/>
      <w:tabs>
        <w:tab w:val="num" w:pos="822"/>
      </w:tabs>
      <w:spacing w:before="420" w:after="360" w:line="240" w:lineRule="auto"/>
      <w:ind w:left="822" w:hanging="680"/>
      <w:outlineLvl w:val="1"/>
    </w:pPr>
    <w:rPr>
      <w:rFonts w:ascii="Arial" w:hAnsi="Arial" w:cs="Times New Roman"/>
      <w:b/>
      <w:sz w:val="24"/>
      <w:szCs w:val="20"/>
      <w:lang w:val="en-GB" w:eastAsia="de-DE"/>
    </w:rPr>
  </w:style>
  <w:style w:type="character" w:customStyle="1" w:styleId="N2Car">
    <w:name w:val="N2 Car"/>
    <w:basedOn w:val="Policepardfaut"/>
    <w:link w:val="N2"/>
    <w:locked/>
    <w:rsid w:val="0048231B"/>
    <w:rPr>
      <w:rFonts w:ascii="Arial" w:hAnsi="Arial" w:cs="Times New Roman"/>
      <w:b/>
      <w:sz w:val="24"/>
      <w:szCs w:val="20"/>
      <w:lang w:val="en-GB" w:eastAsia="de-DE"/>
    </w:rPr>
  </w:style>
  <w:style w:type="paragraph" w:customStyle="1" w:styleId="N3">
    <w:name w:val="N3"/>
    <w:next w:val="ITAbsatzohneNr"/>
    <w:qFormat/>
    <w:rsid w:val="00903CF9"/>
    <w:pPr>
      <w:tabs>
        <w:tab w:val="num" w:pos="851"/>
      </w:tabs>
      <w:spacing w:before="280" w:after="240" w:line="280" w:lineRule="exact"/>
      <w:ind w:left="851" w:hanging="851"/>
      <w:outlineLvl w:val="2"/>
    </w:pPr>
    <w:rPr>
      <w:rFonts w:ascii="Arial" w:hAnsi="Arial" w:cs="Times New Roman"/>
      <w:b/>
      <w:szCs w:val="20"/>
      <w:lang w:val="en-GB" w:eastAsia="de-DE"/>
    </w:rPr>
  </w:style>
  <w:style w:type="paragraph" w:customStyle="1" w:styleId="N4">
    <w:name w:val="N4"/>
    <w:basedOn w:val="N3"/>
    <w:link w:val="N4Car"/>
    <w:qFormat/>
    <w:rsid w:val="00903CF9"/>
    <w:pPr>
      <w:tabs>
        <w:tab w:val="clear" w:pos="851"/>
        <w:tab w:val="num" w:pos="864"/>
      </w:tabs>
      <w:ind w:left="864" w:hanging="864"/>
    </w:pPr>
  </w:style>
  <w:style w:type="paragraph" w:customStyle="1" w:styleId="Style1">
    <w:name w:val="Style1"/>
    <w:basedOn w:val="Normal"/>
    <w:qFormat/>
    <w:rsid w:val="00B92328"/>
    <w:pPr>
      <w:numPr>
        <w:ilvl w:val="2"/>
        <w:numId w:val="12"/>
      </w:numPr>
      <w:spacing w:before="400" w:after="360" w:line="280" w:lineRule="exact"/>
      <w:outlineLvl w:val="2"/>
    </w:pPr>
    <w:rPr>
      <w:b/>
      <w:sz w:val="22"/>
      <w:lang w:val="en-GB"/>
    </w:rPr>
  </w:style>
  <w:style w:type="table" w:customStyle="1" w:styleId="TableauGrille4-Accentuation11">
    <w:name w:val="Tableau Grille 4 - Accentuation 11"/>
    <w:basedOn w:val="TableauNormal"/>
    <w:uiPriority w:val="49"/>
    <w:rsid w:val="00541A6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Pucesderang1">
    <w:name w:val="Puces de rang 1"/>
    <w:basedOn w:val="Normal"/>
    <w:link w:val="Pucesderang1Car"/>
    <w:qFormat/>
    <w:rsid w:val="00976BA7"/>
    <w:pPr>
      <w:numPr>
        <w:numId w:val="17"/>
      </w:numPr>
      <w:spacing w:before="60" w:after="60" w:line="264" w:lineRule="auto"/>
      <w:jc w:val="both"/>
    </w:pPr>
    <w:rPr>
      <w:rFonts w:ascii="Courier New" w:eastAsia="Cambria Math" w:hAnsi="Courier New" w:cs="Cambria Math"/>
      <w:lang w:val="fr-FR" w:eastAsia="fr-FR"/>
    </w:rPr>
  </w:style>
  <w:style w:type="character" w:customStyle="1" w:styleId="Pucesderang1Car">
    <w:name w:val="Puces de rang 1 Car"/>
    <w:link w:val="Pucesderang1"/>
    <w:rsid w:val="00976BA7"/>
    <w:rPr>
      <w:rFonts w:ascii="Courier New" w:eastAsia="Cambria Math" w:hAnsi="Courier New" w:cs="Cambria Math"/>
      <w:sz w:val="20"/>
      <w:szCs w:val="20"/>
      <w:lang w:val="fr-FR" w:eastAsia="fr-FR"/>
    </w:rPr>
  </w:style>
  <w:style w:type="paragraph" w:styleId="Citation">
    <w:name w:val="Quote"/>
    <w:aliases w:val="Puces de rang 2"/>
    <w:basedOn w:val="Pucesderang1"/>
    <w:next w:val="Normal"/>
    <w:link w:val="CitationCar"/>
    <w:uiPriority w:val="29"/>
    <w:qFormat/>
    <w:rsid w:val="00976BA7"/>
    <w:pPr>
      <w:numPr>
        <w:ilvl w:val="1"/>
      </w:numPr>
    </w:pPr>
  </w:style>
  <w:style w:type="character" w:customStyle="1" w:styleId="CitationCar">
    <w:name w:val="Citation Car"/>
    <w:aliases w:val="Puces de rang 2 Car"/>
    <w:basedOn w:val="Policepardfaut"/>
    <w:link w:val="Citation"/>
    <w:uiPriority w:val="29"/>
    <w:rsid w:val="00976BA7"/>
    <w:rPr>
      <w:rFonts w:ascii="Arial" w:hAnsi="Arial" w:cs="Times New Roman"/>
      <w:sz w:val="20"/>
      <w:szCs w:val="20"/>
      <w:lang w:val="fr-FR" w:eastAsia="fr-FR"/>
    </w:rPr>
  </w:style>
  <w:style w:type="paragraph" w:customStyle="1" w:styleId="CCorpsdetexte1">
    <w:name w:val="C_Corps de texte 1"/>
    <w:qFormat/>
    <w:rsid w:val="00C90787"/>
    <w:pPr>
      <w:spacing w:after="120" w:line="260" w:lineRule="atLeast"/>
      <w:jc w:val="both"/>
    </w:pPr>
    <w:rPr>
      <w:rFonts w:ascii="Arial" w:hAnsi="Arial" w:cs="Times New Roman"/>
      <w:sz w:val="20"/>
      <w:szCs w:val="20"/>
      <w:lang w:val="fr-FR" w:eastAsia="fr-FR"/>
    </w:rPr>
  </w:style>
  <w:style w:type="paragraph" w:customStyle="1" w:styleId="CListepuces">
    <w:name w:val="C_Liste à puces"/>
    <w:qFormat/>
    <w:rsid w:val="00D04050"/>
    <w:pPr>
      <w:numPr>
        <w:numId w:val="19"/>
      </w:numPr>
      <w:spacing w:after="120" w:line="240" w:lineRule="atLeast"/>
      <w:jc w:val="both"/>
    </w:pPr>
    <w:rPr>
      <w:rFonts w:ascii="Arial" w:hAnsi="Arial" w:cs="Times New Roman"/>
      <w:spacing w:val="-5"/>
      <w:sz w:val="18"/>
      <w:szCs w:val="20"/>
      <w:lang w:val="fr-FR" w:eastAsia="fr-FR"/>
    </w:rPr>
  </w:style>
  <w:style w:type="paragraph" w:customStyle="1" w:styleId="CCorpsdetexte">
    <w:name w:val="C_Corps de texte"/>
    <w:qFormat/>
    <w:rsid w:val="00D04050"/>
    <w:pPr>
      <w:spacing w:after="120" w:line="260" w:lineRule="atLeast"/>
      <w:jc w:val="both"/>
    </w:pPr>
    <w:rPr>
      <w:rFonts w:ascii="Arial" w:hAnsi="Arial" w:cs="Times New Roman"/>
      <w:color w:val="000000"/>
      <w:sz w:val="20"/>
      <w:szCs w:val="20"/>
      <w:lang w:val="fr-FR" w:eastAsia="fr-FR"/>
    </w:rPr>
  </w:style>
  <w:style w:type="paragraph" w:customStyle="1" w:styleId="CTitre1">
    <w:name w:val="C_Titre 1"/>
    <w:next w:val="CCorpsdetexte1"/>
    <w:qFormat/>
    <w:rsid w:val="00D04050"/>
    <w:pPr>
      <w:keepNext/>
      <w:pBdr>
        <w:bottom w:val="single" w:sz="4" w:space="1" w:color="1F497D" w:themeColor="text2"/>
      </w:pBdr>
      <w:tabs>
        <w:tab w:val="num" w:pos="567"/>
      </w:tabs>
      <w:spacing w:before="240" w:after="240" w:line="280" w:lineRule="atLeast"/>
      <w:ind w:left="567" w:hanging="567"/>
      <w:outlineLvl w:val="0"/>
    </w:pPr>
    <w:rPr>
      <w:rFonts w:ascii="Arial" w:hAnsi="Arial" w:cs="Times New Roman"/>
      <w:b/>
      <w:caps/>
      <w:color w:val="1F497D" w:themeColor="text2"/>
      <w:sz w:val="28"/>
      <w:szCs w:val="20"/>
      <w:lang w:val="fr-FR" w:eastAsia="fr-FR"/>
    </w:rPr>
  </w:style>
  <w:style w:type="paragraph" w:customStyle="1" w:styleId="CTitre2">
    <w:name w:val="C_Titre 2"/>
    <w:next w:val="Normal"/>
    <w:qFormat/>
    <w:rsid w:val="00D04050"/>
    <w:pPr>
      <w:keepNext/>
      <w:tabs>
        <w:tab w:val="num" w:pos="720"/>
      </w:tabs>
      <w:spacing w:before="240" w:after="120" w:line="240" w:lineRule="auto"/>
      <w:outlineLvl w:val="1"/>
    </w:pPr>
    <w:rPr>
      <w:rFonts w:ascii="Arial" w:hAnsi="Arial" w:cs="Times New Roman"/>
      <w:b/>
      <w:sz w:val="28"/>
      <w:szCs w:val="20"/>
      <w:lang w:val="fr-FR" w:eastAsia="fr-FR"/>
    </w:rPr>
  </w:style>
  <w:style w:type="paragraph" w:customStyle="1" w:styleId="CTitre3">
    <w:name w:val="C_Titre 3"/>
    <w:next w:val="Normal"/>
    <w:qFormat/>
    <w:rsid w:val="00D04050"/>
    <w:pPr>
      <w:keepNext/>
      <w:tabs>
        <w:tab w:val="left" w:pos="1287"/>
        <w:tab w:val="num" w:pos="1647"/>
      </w:tabs>
      <w:spacing w:before="240" w:after="120" w:line="240" w:lineRule="auto"/>
      <w:ind w:firstLine="567"/>
      <w:outlineLvl w:val="2"/>
    </w:pPr>
    <w:rPr>
      <w:rFonts w:ascii="Arial" w:hAnsi="Arial" w:cs="Times New Roman"/>
      <w:sz w:val="24"/>
      <w:szCs w:val="20"/>
      <w:lang w:val="fr-FR" w:eastAsia="fr-FR"/>
    </w:rPr>
  </w:style>
  <w:style w:type="paragraph" w:customStyle="1" w:styleId="CTitre4">
    <w:name w:val="C_Titre 4"/>
    <w:next w:val="Normal"/>
    <w:qFormat/>
    <w:rsid w:val="00D04050"/>
    <w:pPr>
      <w:keepNext/>
      <w:tabs>
        <w:tab w:val="left" w:pos="2126"/>
      </w:tabs>
      <w:spacing w:before="120" w:after="120" w:line="240" w:lineRule="auto"/>
      <w:ind w:left="1276"/>
      <w:outlineLvl w:val="3"/>
    </w:pPr>
    <w:rPr>
      <w:rFonts w:ascii="Arial" w:hAnsi="Arial" w:cs="Times New Roman"/>
      <w:sz w:val="20"/>
      <w:szCs w:val="20"/>
      <w:lang w:val="fr-FR" w:eastAsia="fr-FR"/>
    </w:rPr>
  </w:style>
  <w:style w:type="paragraph" w:customStyle="1" w:styleId="CTitre5">
    <w:name w:val="C_Titre 5"/>
    <w:next w:val="Normal"/>
    <w:qFormat/>
    <w:rsid w:val="00D04050"/>
    <w:pPr>
      <w:keepNext/>
      <w:tabs>
        <w:tab w:val="left" w:pos="2268"/>
      </w:tabs>
      <w:spacing w:before="120" w:after="120" w:line="220" w:lineRule="atLeast"/>
      <w:ind w:left="1276"/>
      <w:outlineLvl w:val="4"/>
    </w:pPr>
    <w:rPr>
      <w:rFonts w:ascii="Arial" w:hAnsi="Arial" w:cs="Times New Roman"/>
      <w:spacing w:val="-5"/>
      <w:sz w:val="20"/>
      <w:szCs w:val="20"/>
      <w:lang w:val="fr-FR" w:eastAsia="fr-FR"/>
    </w:rPr>
  </w:style>
  <w:style w:type="table" w:customStyle="1" w:styleId="TableauGrille6Couleur-Accentuation11">
    <w:name w:val="Tableau Grille 6 Couleur - Accentuation 11"/>
    <w:basedOn w:val="TableauNormal"/>
    <w:uiPriority w:val="51"/>
    <w:rsid w:val="00D04050"/>
    <w:pPr>
      <w:spacing w:after="0" w:line="240" w:lineRule="auto"/>
    </w:pPr>
    <w:rPr>
      <w:rFonts w:eastAsiaTheme="minorHAnsi"/>
      <w:color w:val="365F91" w:themeColor="accent1" w:themeShade="BF"/>
      <w:lang w:val="fr-FR"/>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auGrille4-Accentuation12">
    <w:name w:val="Tableau Grille 4 - Accentuation 12"/>
    <w:basedOn w:val="TableauNormal"/>
    <w:uiPriority w:val="49"/>
    <w:rsid w:val="00161A48"/>
    <w:pPr>
      <w:spacing w:after="0" w:line="240" w:lineRule="auto"/>
    </w:pPr>
    <w:rPr>
      <w:rFonts w:ascii="Times New Roman" w:hAnsi="Times New Roman" w:cs="Times New Roman"/>
      <w:sz w:val="20"/>
      <w:szCs w:val="20"/>
      <w:lang w:val="fr-FR" w:eastAsia="fr-FR"/>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CCorpsdetexte3">
    <w:name w:val="C_Corps de texte 3"/>
    <w:qFormat/>
    <w:rsid w:val="00A1182F"/>
    <w:pPr>
      <w:spacing w:after="120" w:line="260" w:lineRule="atLeast"/>
      <w:ind w:left="567"/>
      <w:jc w:val="both"/>
    </w:pPr>
    <w:rPr>
      <w:rFonts w:ascii="Arial" w:hAnsi="Arial" w:cs="Times New Roman"/>
      <w:sz w:val="20"/>
      <w:szCs w:val="20"/>
      <w:lang w:val="fr-FR" w:eastAsia="fr-FR"/>
    </w:rPr>
  </w:style>
  <w:style w:type="table" w:customStyle="1" w:styleId="TableauGrille2-Accentuation11">
    <w:name w:val="Tableau Grille 2 - Accentuation 11"/>
    <w:basedOn w:val="TableauNormal"/>
    <w:uiPriority w:val="47"/>
    <w:rsid w:val="00B125F0"/>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auGrille1Clair-Accentuation11">
    <w:name w:val="Tableau Grille 1 Clair - Accentuation 11"/>
    <w:basedOn w:val="TableauNormal"/>
    <w:uiPriority w:val="46"/>
    <w:rsid w:val="00B125F0"/>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Listes">
    <w:name w:val="Listes"/>
    <w:basedOn w:val="Normal"/>
    <w:link w:val="ListesCar"/>
    <w:qFormat/>
    <w:rsid w:val="00EC4EBE"/>
    <w:pPr>
      <w:numPr>
        <w:numId w:val="34"/>
      </w:numPr>
      <w:spacing w:before="60" w:after="60" w:line="240" w:lineRule="auto"/>
      <w:jc w:val="both"/>
    </w:pPr>
    <w:rPr>
      <w:rFonts w:ascii="Courier New" w:eastAsia="Cambria Math" w:hAnsi="Courier New" w:cs="Cambria Math"/>
      <w:sz w:val="22"/>
      <w:lang w:val="fr-FR" w:eastAsia="fr-FR"/>
    </w:rPr>
  </w:style>
  <w:style w:type="character" w:customStyle="1" w:styleId="ListesCar">
    <w:name w:val="Listes Car"/>
    <w:link w:val="Listes"/>
    <w:rsid w:val="00EC4EBE"/>
    <w:rPr>
      <w:rFonts w:ascii="Courier New" w:eastAsia="Cambria Math" w:hAnsi="Courier New" w:cs="Cambria Math"/>
      <w:szCs w:val="20"/>
      <w:lang w:val="fr-FR" w:eastAsia="fr-FR"/>
    </w:rPr>
  </w:style>
  <w:style w:type="character" w:styleId="Numrodepage">
    <w:name w:val="page number"/>
    <w:basedOn w:val="Policepardfaut"/>
    <w:rsid w:val="00AE4237"/>
  </w:style>
  <w:style w:type="paragraph" w:customStyle="1" w:styleId="CListenumros">
    <w:name w:val="C_Liste à numéros"/>
    <w:qFormat/>
    <w:rsid w:val="00526633"/>
    <w:pPr>
      <w:numPr>
        <w:numId w:val="38"/>
      </w:numPr>
      <w:spacing w:after="80" w:line="200" w:lineRule="atLeast"/>
      <w:jc w:val="both"/>
    </w:pPr>
    <w:rPr>
      <w:rFonts w:ascii="Arial" w:hAnsi="Arial" w:cs="Times New Roman"/>
      <w:sz w:val="20"/>
      <w:szCs w:val="20"/>
      <w:lang w:val="fr-FR" w:eastAsia="fr-FR"/>
    </w:rPr>
  </w:style>
  <w:style w:type="table" w:customStyle="1" w:styleId="GridTable6ColorfulAccent1">
    <w:name w:val="Grid Table 6 Colorful Accent 1"/>
    <w:basedOn w:val="TableauNormal"/>
    <w:uiPriority w:val="51"/>
    <w:rsid w:val="00526633"/>
    <w:pPr>
      <w:spacing w:after="0" w:line="240" w:lineRule="auto"/>
    </w:pPr>
    <w:rPr>
      <w:rFonts w:ascii="Times New Roman" w:hAnsi="Times New Roman" w:cs="Times New Roman"/>
      <w:color w:val="365F91" w:themeColor="accent1" w:themeShade="BF"/>
      <w:sz w:val="20"/>
      <w:szCs w:val="20"/>
      <w:lang w:val="fr-FR" w:eastAsia="fr-FR"/>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M8">
    <w:name w:val="toc 8"/>
    <w:basedOn w:val="Normal"/>
    <w:next w:val="Normal"/>
    <w:autoRedefine/>
    <w:uiPriority w:val="39"/>
    <w:unhideWhenUsed/>
    <w:rsid w:val="00631AE0"/>
    <w:pPr>
      <w:spacing w:after="100"/>
      <w:ind w:left="1400"/>
    </w:pPr>
  </w:style>
  <w:style w:type="paragraph" w:styleId="TM5">
    <w:name w:val="toc 5"/>
    <w:basedOn w:val="Normal"/>
    <w:next w:val="Normal"/>
    <w:autoRedefine/>
    <w:uiPriority w:val="39"/>
    <w:unhideWhenUsed/>
    <w:rsid w:val="00CD5623"/>
    <w:pPr>
      <w:spacing w:after="100" w:line="259" w:lineRule="auto"/>
      <w:ind w:left="880"/>
    </w:pPr>
    <w:rPr>
      <w:rFonts w:asciiTheme="minorHAnsi" w:eastAsiaTheme="minorEastAsia" w:hAnsiTheme="minorHAnsi" w:cstheme="minorBidi"/>
      <w:sz w:val="22"/>
      <w:szCs w:val="22"/>
      <w:lang w:val="fr-FR" w:eastAsia="fr-FR"/>
    </w:rPr>
  </w:style>
  <w:style w:type="paragraph" w:styleId="TM6">
    <w:name w:val="toc 6"/>
    <w:basedOn w:val="Normal"/>
    <w:next w:val="Normal"/>
    <w:autoRedefine/>
    <w:uiPriority w:val="39"/>
    <w:unhideWhenUsed/>
    <w:rsid w:val="00CD5623"/>
    <w:pPr>
      <w:spacing w:after="100" w:line="259" w:lineRule="auto"/>
      <w:ind w:left="1100"/>
    </w:pPr>
    <w:rPr>
      <w:rFonts w:asciiTheme="minorHAnsi" w:eastAsiaTheme="minorEastAsia" w:hAnsiTheme="minorHAnsi" w:cstheme="minorBidi"/>
      <w:sz w:val="22"/>
      <w:szCs w:val="22"/>
      <w:lang w:val="fr-FR" w:eastAsia="fr-FR"/>
    </w:rPr>
  </w:style>
  <w:style w:type="paragraph" w:styleId="TM7">
    <w:name w:val="toc 7"/>
    <w:basedOn w:val="Normal"/>
    <w:next w:val="Normal"/>
    <w:autoRedefine/>
    <w:uiPriority w:val="39"/>
    <w:unhideWhenUsed/>
    <w:rsid w:val="00CD5623"/>
    <w:pPr>
      <w:spacing w:after="100" w:line="259" w:lineRule="auto"/>
      <w:ind w:left="1320"/>
    </w:pPr>
    <w:rPr>
      <w:rFonts w:asciiTheme="minorHAnsi" w:eastAsiaTheme="minorEastAsia" w:hAnsiTheme="minorHAnsi" w:cstheme="minorBidi"/>
      <w:sz w:val="22"/>
      <w:szCs w:val="22"/>
      <w:lang w:val="fr-FR" w:eastAsia="fr-FR"/>
    </w:rPr>
  </w:style>
  <w:style w:type="paragraph" w:styleId="TM9">
    <w:name w:val="toc 9"/>
    <w:basedOn w:val="Normal"/>
    <w:next w:val="Normal"/>
    <w:autoRedefine/>
    <w:uiPriority w:val="39"/>
    <w:unhideWhenUsed/>
    <w:rsid w:val="00CD5623"/>
    <w:pPr>
      <w:spacing w:after="100" w:line="259" w:lineRule="auto"/>
      <w:ind w:left="1760"/>
    </w:pPr>
    <w:rPr>
      <w:rFonts w:asciiTheme="minorHAnsi" w:eastAsiaTheme="minorEastAsia" w:hAnsiTheme="minorHAnsi" w:cstheme="minorBidi"/>
      <w:sz w:val="22"/>
      <w:szCs w:val="22"/>
      <w:lang w:val="fr-FR" w:eastAsia="fr-FR"/>
    </w:rPr>
  </w:style>
  <w:style w:type="character" w:customStyle="1" w:styleId="UnresolvedMention">
    <w:name w:val="Unresolved Mention"/>
    <w:basedOn w:val="Policepardfaut"/>
    <w:uiPriority w:val="99"/>
    <w:unhideWhenUsed/>
    <w:rsid w:val="00CD5623"/>
    <w:rPr>
      <w:color w:val="605E5C"/>
      <w:shd w:val="clear" w:color="auto" w:fill="E1DFDD"/>
    </w:rPr>
  </w:style>
  <w:style w:type="character" w:styleId="lev">
    <w:name w:val="Strong"/>
    <w:basedOn w:val="Policepardfaut"/>
    <w:uiPriority w:val="22"/>
    <w:qFormat/>
    <w:rsid w:val="00472C12"/>
    <w:rPr>
      <w:b/>
      <w:bCs/>
    </w:rPr>
  </w:style>
  <w:style w:type="paragraph" w:styleId="Sansinterligne">
    <w:name w:val="No Spacing"/>
    <w:uiPriority w:val="1"/>
    <w:qFormat/>
    <w:rsid w:val="00C73283"/>
    <w:pPr>
      <w:spacing w:after="0" w:line="240" w:lineRule="auto"/>
    </w:pPr>
    <w:rPr>
      <w:rFonts w:eastAsiaTheme="minorHAnsi"/>
      <w:lang w:val="fr-FR"/>
    </w:rPr>
  </w:style>
  <w:style w:type="paragraph" w:customStyle="1" w:styleId="Footnotenumber">
    <w:name w:val="Footnote number"/>
    <w:aliases w:val="fr"/>
    <w:basedOn w:val="Normal"/>
    <w:link w:val="Appelnotedebasdep"/>
    <w:rsid w:val="004451F2"/>
    <w:pPr>
      <w:spacing w:after="160" w:line="240" w:lineRule="exact"/>
    </w:pPr>
    <w:rPr>
      <w:rFonts w:asciiTheme="minorHAnsi" w:hAnsiTheme="minorHAnsi" w:cstheme="minorBidi"/>
      <w:position w:val="6"/>
      <w:sz w:val="16"/>
      <w:szCs w:val="22"/>
      <w:vertAlign w:val="superscript"/>
      <w:lang w:eastAsia="en-US"/>
    </w:rPr>
  </w:style>
  <w:style w:type="character" w:customStyle="1" w:styleId="N4Car">
    <w:name w:val="N4 Car"/>
    <w:basedOn w:val="Policepardfaut"/>
    <w:link w:val="N4"/>
    <w:locked/>
    <w:rsid w:val="004451F2"/>
    <w:rPr>
      <w:rFonts w:ascii="Arial" w:hAnsi="Arial" w:cs="Times New Roman"/>
      <w:b/>
      <w:szCs w:val="20"/>
      <w:lang w:val="en-GB" w:eastAsia="de-DE"/>
    </w:rPr>
  </w:style>
  <w:style w:type="paragraph" w:customStyle="1" w:styleId="paragraph">
    <w:name w:val="paragraph"/>
    <w:basedOn w:val="Normal"/>
    <w:rsid w:val="004451F2"/>
    <w:pPr>
      <w:spacing w:before="100" w:beforeAutospacing="1" w:after="100" w:afterAutospacing="1" w:line="240" w:lineRule="auto"/>
    </w:pPr>
    <w:rPr>
      <w:rFonts w:ascii="Times New Roman" w:hAnsi="Times New Roman"/>
      <w:sz w:val="24"/>
      <w:szCs w:val="24"/>
      <w:lang w:val="fr-FR" w:eastAsia="fr-FR"/>
    </w:rPr>
  </w:style>
  <w:style w:type="character" w:customStyle="1" w:styleId="normaltextrun">
    <w:name w:val="normaltextrun"/>
    <w:basedOn w:val="Policepardfaut"/>
    <w:rsid w:val="004451F2"/>
  </w:style>
  <w:style w:type="character" w:customStyle="1" w:styleId="eop">
    <w:name w:val="eop"/>
    <w:basedOn w:val="Policepardfaut"/>
    <w:rsid w:val="004451F2"/>
  </w:style>
  <w:style w:type="character" w:customStyle="1" w:styleId="scxw133423119">
    <w:name w:val="scxw133423119"/>
    <w:basedOn w:val="Policepardfaut"/>
    <w:rsid w:val="004451F2"/>
  </w:style>
  <w:style w:type="character" w:customStyle="1" w:styleId="Mention">
    <w:name w:val="Mention"/>
    <w:basedOn w:val="Policepardfaut"/>
    <w:uiPriority w:val="99"/>
    <w:unhideWhenUsed/>
    <w:rsid w:val="0076284E"/>
    <w:rPr>
      <w:color w:val="2B579A"/>
      <w:shd w:val="clear" w:color="auto" w:fill="E1DFDD"/>
    </w:rPr>
  </w:style>
  <w:style w:type="character" w:customStyle="1" w:styleId="StandardCar">
    <w:name w:val="Standard Car"/>
    <w:basedOn w:val="Policepardfaut"/>
    <w:link w:val="Standard"/>
    <w:locked/>
    <w:rsid w:val="00343E4E"/>
    <w:rPr>
      <w:rFonts w:ascii="Calibri" w:hAnsi="Calibri" w:cs="Calibri"/>
      <w:szCs w:val="20"/>
      <w:lang w:val="en-US" w:eastAsia="de-DE"/>
    </w:rPr>
  </w:style>
  <w:style w:type="paragraph" w:customStyle="1" w:styleId="Standard">
    <w:name w:val="Standard"/>
    <w:link w:val="StandardCar"/>
    <w:qFormat/>
    <w:rsid w:val="00343E4E"/>
    <w:pPr>
      <w:spacing w:after="0"/>
      <w:jc w:val="both"/>
    </w:pPr>
    <w:rPr>
      <w:rFonts w:ascii="Calibri" w:hAnsi="Calibri" w:cs="Calibri"/>
      <w:szCs w:val="20"/>
      <w:lang w:val="en-US" w:eastAsia="de-DE"/>
    </w:rPr>
  </w:style>
  <w:style w:type="character" w:customStyle="1" w:styleId="TitleN2Car">
    <w:name w:val="Title N2 Car"/>
    <w:basedOn w:val="Policepardfaut"/>
    <w:link w:val="TitleN2"/>
    <w:locked/>
    <w:rsid w:val="00343E4E"/>
    <w:rPr>
      <w:rFonts w:ascii="Calibri" w:hAnsi="Calibri" w:cs="Calibri"/>
      <w:b/>
      <w:sz w:val="24"/>
      <w:szCs w:val="20"/>
      <w:lang w:val="en-US" w:eastAsia="de-DE"/>
    </w:rPr>
  </w:style>
  <w:style w:type="paragraph" w:customStyle="1" w:styleId="TitleN2">
    <w:name w:val="Title N2"/>
    <w:next w:val="Standard"/>
    <w:link w:val="TitleN2Car"/>
    <w:qFormat/>
    <w:rsid w:val="00343E4E"/>
    <w:pPr>
      <w:keepNext/>
      <w:tabs>
        <w:tab w:val="num" w:pos="680"/>
      </w:tabs>
      <w:spacing w:before="360" w:after="120" w:line="240" w:lineRule="auto"/>
      <w:ind w:left="680" w:hanging="680"/>
      <w:outlineLvl w:val="1"/>
    </w:pPr>
    <w:rPr>
      <w:rFonts w:ascii="Calibri" w:hAnsi="Calibri" w:cs="Calibri"/>
      <w:b/>
      <w:sz w:val="24"/>
      <w:szCs w:val="20"/>
      <w:lang w:val="en-US" w:eastAsia="de-DE"/>
    </w:rPr>
  </w:style>
  <w:style w:type="character" w:customStyle="1" w:styleId="LegendCar">
    <w:name w:val="Legend Car"/>
    <w:basedOn w:val="Policepardfaut"/>
    <w:link w:val="Legend"/>
    <w:locked/>
    <w:rsid w:val="00343E4E"/>
    <w:rPr>
      <w:rFonts w:ascii="Calibri" w:hAnsi="Calibri" w:cs="Calibri"/>
      <w:bCs/>
      <w:i/>
      <w:sz w:val="20"/>
      <w:szCs w:val="20"/>
      <w:lang w:val="en-US" w:eastAsia="de-DE"/>
    </w:rPr>
  </w:style>
  <w:style w:type="paragraph" w:customStyle="1" w:styleId="Legend">
    <w:name w:val="Legend"/>
    <w:basedOn w:val="Lgende"/>
    <w:link w:val="LegendCar"/>
    <w:qFormat/>
    <w:rsid w:val="00343E4E"/>
    <w:pPr>
      <w:jc w:val="center"/>
    </w:pPr>
    <w:rPr>
      <w:rFonts w:ascii="Calibri" w:hAnsi="Calibri" w:cs="Calibri"/>
      <w:lang w:val="en-US"/>
    </w:rPr>
  </w:style>
  <w:style w:type="paragraph" w:customStyle="1" w:styleId="CCorpsdetexte2">
    <w:name w:val="C_Corps de texte 2"/>
    <w:uiPriority w:val="99"/>
    <w:qFormat/>
    <w:rsid w:val="0047662F"/>
    <w:pPr>
      <w:spacing w:after="120" w:line="260" w:lineRule="atLeast"/>
      <w:jc w:val="both"/>
    </w:pPr>
    <w:rPr>
      <w:rFonts w:ascii="Arial" w:hAnsi="Arial" w:cs="Times New Roman"/>
      <w:sz w:val="20"/>
      <w:szCs w:val="20"/>
      <w:lang w:val="fr-FR" w:eastAsia="fr-FR"/>
    </w:rPr>
  </w:style>
  <w:style w:type="table" w:customStyle="1" w:styleId="GridTable7ColorfulAccent1">
    <w:name w:val="Grid Table 7 Colorful Accent 1"/>
    <w:basedOn w:val="TableauNormal"/>
    <w:uiPriority w:val="52"/>
    <w:rsid w:val="0047662F"/>
    <w:pPr>
      <w:spacing w:after="0" w:line="240" w:lineRule="auto"/>
    </w:pPr>
    <w:rPr>
      <w:rFonts w:ascii="Times New Roman" w:hAnsi="Times New Roman" w:cs="Times New Roman"/>
      <w:color w:val="365F91" w:themeColor="accent1" w:themeShade="BF"/>
      <w:sz w:val="20"/>
      <w:szCs w:val="20"/>
      <w:lang w:val="fr-FR" w:eastAsia="fr-FR"/>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PlainTable1">
    <w:name w:val="Plain Table 1"/>
    <w:basedOn w:val="TableauNormal"/>
    <w:uiPriority w:val="41"/>
    <w:rsid w:val="00F01693"/>
    <w:pPr>
      <w:spacing w:after="0" w:line="240" w:lineRule="auto"/>
    </w:pPr>
    <w:rPr>
      <w:rFonts w:ascii="Times New Roman" w:hAnsi="Times New Roman" w:cs="Times New Roman"/>
      <w:sz w:val="20"/>
      <w:szCs w:val="20"/>
      <w:lang w:val="fr-FR" w:eastAsia="fr-FR"/>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vision">
    <w:name w:val="Revision"/>
    <w:hidden/>
    <w:uiPriority w:val="99"/>
    <w:semiHidden/>
    <w:rsid w:val="00136B41"/>
    <w:pPr>
      <w:spacing w:after="0" w:line="240" w:lineRule="auto"/>
    </w:pPr>
    <w:rPr>
      <w:rFonts w:ascii="Arial" w:hAnsi="Arial" w:cs="Times New Roman"/>
      <w:sz w:val="20"/>
      <w:szCs w:val="20"/>
      <w:lang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imes New Roman"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caption" w:uiPriority="35" w:qFormat="1"/>
    <w:lsdException w:name="footnote reference" w:uiPriority="0" w:qFormat="1"/>
    <w:lsdException w:name="page number" w:uiPriority="0"/>
    <w:lsdException w:name="List Bullet 2" w:uiPriority="0"/>
    <w:lsdException w:name="List Bullet 3" w:uiPriority="0"/>
    <w:lsdException w:name="List Bullet 4" w:uiPriority="0"/>
    <w:lsdException w:name="List Bullet 5"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annotation subjec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A274BD"/>
    <w:pPr>
      <w:spacing w:after="0"/>
    </w:pPr>
    <w:rPr>
      <w:rFonts w:ascii="Arial" w:hAnsi="Arial" w:cs="Times New Roman"/>
      <w:sz w:val="20"/>
      <w:szCs w:val="20"/>
      <w:lang w:eastAsia="de-DE"/>
    </w:rPr>
  </w:style>
  <w:style w:type="paragraph" w:styleId="Titre1">
    <w:name w:val="heading 1"/>
    <w:basedOn w:val="Normal"/>
    <w:next w:val="Normal"/>
    <w:link w:val="Titre1Car"/>
    <w:uiPriority w:val="9"/>
    <w:rsid w:val="001D0C1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rsid w:val="001D0C1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re4">
    <w:name w:val="heading 4"/>
    <w:basedOn w:val="Normal"/>
    <w:next w:val="Normal"/>
    <w:link w:val="Titre4Car"/>
    <w:uiPriority w:val="9"/>
    <w:semiHidden/>
    <w:unhideWhenUsed/>
    <w:qFormat/>
    <w:rsid w:val="004A0A0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D0C1B"/>
    <w:rPr>
      <w:rFonts w:asciiTheme="majorHAnsi" w:eastAsiaTheme="majorEastAsia" w:hAnsiTheme="majorHAnsi" w:cstheme="majorBidi"/>
      <w:b/>
      <w:bCs/>
      <w:color w:val="365F91" w:themeColor="accent1" w:themeShade="BF"/>
      <w:sz w:val="28"/>
      <w:szCs w:val="28"/>
      <w:lang w:eastAsia="de-DE"/>
    </w:rPr>
  </w:style>
  <w:style w:type="character" w:customStyle="1" w:styleId="Titre2Car">
    <w:name w:val="Titre 2 Car"/>
    <w:basedOn w:val="Policepardfaut"/>
    <w:link w:val="Titre2"/>
    <w:uiPriority w:val="9"/>
    <w:rsid w:val="001D0C1B"/>
    <w:rPr>
      <w:rFonts w:asciiTheme="majorHAnsi" w:eastAsiaTheme="majorEastAsia" w:hAnsiTheme="majorHAnsi" w:cstheme="majorBidi"/>
      <w:b/>
      <w:bCs/>
      <w:color w:val="4F81BD" w:themeColor="accent1"/>
      <w:sz w:val="26"/>
      <w:szCs w:val="26"/>
      <w:lang w:eastAsia="de-DE"/>
    </w:rPr>
  </w:style>
  <w:style w:type="character" w:customStyle="1" w:styleId="Titre4Car">
    <w:name w:val="Titre 4 Car"/>
    <w:basedOn w:val="Policepardfaut"/>
    <w:link w:val="Titre4"/>
    <w:uiPriority w:val="9"/>
    <w:semiHidden/>
    <w:rsid w:val="004A0A00"/>
    <w:rPr>
      <w:rFonts w:asciiTheme="majorHAnsi" w:eastAsiaTheme="majorEastAsia" w:hAnsiTheme="majorHAnsi" w:cstheme="majorBidi"/>
      <w:i/>
      <w:iCs/>
      <w:color w:val="365F91" w:themeColor="accent1" w:themeShade="BF"/>
      <w:sz w:val="20"/>
      <w:szCs w:val="20"/>
      <w:lang w:eastAsia="de-DE"/>
    </w:rPr>
  </w:style>
  <w:style w:type="paragraph" w:styleId="Tabledesillustrations">
    <w:name w:val="table of figures"/>
    <w:aliases w:val="IT Abbildungsverzeichnis"/>
    <w:basedOn w:val="Normal"/>
    <w:next w:val="Normal"/>
    <w:link w:val="TabledesillustrationsCar"/>
    <w:uiPriority w:val="99"/>
    <w:rsid w:val="001623F4"/>
    <w:pPr>
      <w:keepLines/>
      <w:tabs>
        <w:tab w:val="left" w:pos="1418"/>
        <w:tab w:val="right" w:pos="8505"/>
      </w:tabs>
      <w:spacing w:after="80"/>
      <w:ind w:left="1418" w:right="454" w:hanging="1418"/>
    </w:pPr>
  </w:style>
  <w:style w:type="character" w:customStyle="1" w:styleId="TabledesillustrationsCar">
    <w:name w:val="Table des illustrations Car"/>
    <w:aliases w:val="IT Abbildungsverzeichnis Car"/>
    <w:basedOn w:val="Policepardfaut"/>
    <w:link w:val="Tabledesillustrations"/>
    <w:rsid w:val="001623F4"/>
    <w:rPr>
      <w:rFonts w:ascii="Arial" w:hAnsi="Arial" w:cs="Times New Roman"/>
      <w:sz w:val="20"/>
      <w:szCs w:val="20"/>
      <w:lang w:eastAsia="de-DE"/>
    </w:rPr>
  </w:style>
  <w:style w:type="paragraph" w:styleId="Listepuces2">
    <w:name w:val="List Bullet 2"/>
    <w:aliases w:val="IT Minus Ebene 2"/>
    <w:basedOn w:val="Normal"/>
    <w:rsid w:val="00A00995"/>
    <w:pPr>
      <w:tabs>
        <w:tab w:val="num" w:pos="964"/>
      </w:tabs>
      <w:ind w:left="964" w:hanging="284"/>
    </w:pPr>
  </w:style>
  <w:style w:type="paragraph" w:styleId="Listepuces3">
    <w:name w:val="List Bullet 3"/>
    <w:aliases w:val="IT Plus Ebene 2"/>
    <w:basedOn w:val="Normal"/>
    <w:next w:val="Listepuces2"/>
    <w:rsid w:val="00A00995"/>
    <w:pPr>
      <w:tabs>
        <w:tab w:val="num" w:pos="964"/>
      </w:tabs>
      <w:ind w:left="964" w:hanging="284"/>
    </w:pPr>
  </w:style>
  <w:style w:type="paragraph" w:styleId="Listepuces4">
    <w:name w:val="List Bullet 4"/>
    <w:aliases w:val="IT Doppelpfeil Ebene 3"/>
    <w:basedOn w:val="Normal"/>
    <w:rsid w:val="00A00995"/>
    <w:pPr>
      <w:tabs>
        <w:tab w:val="num" w:pos="1247"/>
      </w:tabs>
      <w:ind w:left="1247" w:hanging="283"/>
    </w:pPr>
  </w:style>
  <w:style w:type="paragraph" w:styleId="Listepuces5">
    <w:name w:val="List Bullet 5"/>
    <w:aliases w:val="IT Pfeil Ebene 3"/>
    <w:basedOn w:val="Normal"/>
    <w:rsid w:val="00A00995"/>
    <w:pPr>
      <w:tabs>
        <w:tab w:val="num" w:pos="1247"/>
      </w:tabs>
      <w:ind w:left="1247" w:hanging="283"/>
    </w:pPr>
  </w:style>
  <w:style w:type="paragraph" w:styleId="Lgende">
    <w:name w:val="caption"/>
    <w:aliases w:val="IT Beschriftung"/>
    <w:basedOn w:val="Normal"/>
    <w:next w:val="Normal"/>
    <w:link w:val="LgendeCar"/>
    <w:uiPriority w:val="35"/>
    <w:qFormat/>
    <w:rsid w:val="00AD6721"/>
    <w:pPr>
      <w:spacing w:before="160" w:after="240"/>
    </w:pPr>
    <w:rPr>
      <w:bCs/>
      <w:i/>
    </w:rPr>
  </w:style>
  <w:style w:type="character" w:customStyle="1" w:styleId="LgendeCar">
    <w:name w:val="Légende Car"/>
    <w:aliases w:val="IT Beschriftung Car"/>
    <w:basedOn w:val="Policepardfaut"/>
    <w:link w:val="Lgende"/>
    <w:rsid w:val="00AD6721"/>
    <w:rPr>
      <w:rFonts w:ascii="Arial" w:hAnsi="Arial" w:cs="Times New Roman"/>
      <w:bCs/>
      <w:i/>
      <w:sz w:val="20"/>
      <w:szCs w:val="20"/>
      <w:lang w:eastAsia="de-DE"/>
    </w:rPr>
  </w:style>
  <w:style w:type="paragraph" w:customStyle="1" w:styleId="FormatvorlageBeschriftung">
    <w:name w:val="Formatvorlage Beschriftung"/>
    <w:aliases w:val="IT Beschriftung + Fett"/>
    <w:basedOn w:val="Lgende"/>
    <w:link w:val="FormatvorlageBeschriftungZchn"/>
    <w:rsid w:val="00A00995"/>
  </w:style>
  <w:style w:type="character" w:customStyle="1" w:styleId="FormatvorlageBeschriftungZchn">
    <w:name w:val="Formatvorlage Beschriftung Zchn"/>
    <w:aliases w:val="IT Beschriftung + Fett Zchn"/>
    <w:basedOn w:val="LgendeCar"/>
    <w:link w:val="FormatvorlageBeschriftung"/>
    <w:rsid w:val="00A00995"/>
    <w:rPr>
      <w:rFonts w:ascii="Arial" w:hAnsi="Arial" w:cs="Times New Roman"/>
      <w:bCs/>
      <w:i/>
      <w:sz w:val="16"/>
      <w:szCs w:val="20"/>
      <w:lang w:eastAsia="de-DE"/>
    </w:rPr>
  </w:style>
  <w:style w:type="paragraph" w:customStyle="1" w:styleId="ITberschriftCohneNr">
    <w:name w:val="IT Überschrift C ohne Nr."/>
    <w:next w:val="Normal"/>
    <w:rsid w:val="00A00995"/>
    <w:pPr>
      <w:spacing w:before="120" w:after="80" w:line="240" w:lineRule="auto"/>
    </w:pPr>
    <w:rPr>
      <w:rFonts w:ascii="Arial" w:hAnsi="Arial" w:cs="Times New Roman"/>
      <w:b/>
      <w:sz w:val="20"/>
      <w:szCs w:val="20"/>
      <w:lang w:eastAsia="de-DE"/>
    </w:rPr>
  </w:style>
  <w:style w:type="paragraph" w:customStyle="1" w:styleId="ITDeckblattKleinsteSchrift">
    <w:name w:val="IT Deckblatt Kleinste Schrift"/>
    <w:basedOn w:val="ITberschriftCohneNr"/>
    <w:rsid w:val="00A00995"/>
    <w:pPr>
      <w:ind w:left="618"/>
    </w:pPr>
    <w:rPr>
      <w:rFonts w:cs="Arial"/>
      <w:b w:val="0"/>
    </w:rPr>
  </w:style>
  <w:style w:type="paragraph" w:customStyle="1" w:styleId="FormatvorlageITDeckblattKleinsteSchriftFett">
    <w:name w:val="Formatvorlage IT Deckblatt Kleinste Schrift + Fett"/>
    <w:basedOn w:val="ITDeckblattKleinsteSchrift"/>
    <w:rsid w:val="00A00995"/>
    <w:rPr>
      <w:b/>
      <w:bCs/>
    </w:rPr>
  </w:style>
  <w:style w:type="paragraph" w:customStyle="1" w:styleId="ITberschriftAohneNr">
    <w:name w:val="IT Überschrift A ohne Nr."/>
    <w:next w:val="Normal"/>
    <w:rsid w:val="00A00995"/>
    <w:pPr>
      <w:spacing w:before="480" w:after="320" w:line="240" w:lineRule="auto"/>
      <w:contextualSpacing/>
    </w:pPr>
    <w:rPr>
      <w:rFonts w:ascii="Arial" w:hAnsi="Arial" w:cs="Times New Roman"/>
      <w:b/>
      <w:sz w:val="32"/>
      <w:szCs w:val="20"/>
      <w:lang w:eastAsia="de-DE"/>
    </w:rPr>
  </w:style>
  <w:style w:type="paragraph" w:customStyle="1" w:styleId="FormatvorlageITberschriftAohneNrVor0pt">
    <w:name w:val="Formatvorlage IT Überschrift A ohne Nr. + Vor:  0 pt"/>
    <w:basedOn w:val="ITberschriftAohneNr"/>
    <w:rsid w:val="00A00995"/>
    <w:pPr>
      <w:spacing w:before="0"/>
    </w:pPr>
    <w:rPr>
      <w:bCs/>
    </w:rPr>
  </w:style>
  <w:style w:type="paragraph" w:styleId="TM1">
    <w:name w:val="toc 1"/>
    <w:aliases w:val="IT Verzeichnis 1"/>
    <w:basedOn w:val="ITberschriftAohneNr"/>
    <w:next w:val="ITberschriftAohneNr"/>
    <w:uiPriority w:val="39"/>
    <w:rsid w:val="00A00995"/>
    <w:pPr>
      <w:keepNext/>
      <w:tabs>
        <w:tab w:val="left" w:pos="397"/>
        <w:tab w:val="right" w:leader="dot" w:pos="8505"/>
      </w:tabs>
      <w:spacing w:before="80" w:after="40" w:line="280" w:lineRule="exact"/>
      <w:ind w:left="397" w:hanging="397"/>
      <w:contextualSpacing w:val="0"/>
    </w:pPr>
    <w:rPr>
      <w:bCs/>
      <w:noProof/>
      <w:sz w:val="20"/>
    </w:rPr>
  </w:style>
  <w:style w:type="paragraph" w:customStyle="1" w:styleId="FormatvorlageVerzeichnis1">
    <w:name w:val="Formatvorlage Verzeichnis 1"/>
    <w:aliases w:val="IT Verzeichnis 1 + Rechts:  -019 cm"/>
    <w:basedOn w:val="TM1"/>
    <w:rsid w:val="00A00995"/>
    <w:rPr>
      <w:rFonts w:cs="Arial"/>
    </w:rPr>
  </w:style>
  <w:style w:type="paragraph" w:styleId="TM2">
    <w:name w:val="toc 2"/>
    <w:aliases w:val="IT Verzeichnis 2"/>
    <w:uiPriority w:val="39"/>
    <w:rsid w:val="00A00995"/>
    <w:pPr>
      <w:tabs>
        <w:tab w:val="left" w:pos="1021"/>
        <w:tab w:val="right" w:leader="dot" w:pos="8504"/>
      </w:tabs>
      <w:spacing w:after="0" w:line="240" w:lineRule="exact"/>
      <w:ind w:left="964" w:hanging="567"/>
    </w:pPr>
    <w:rPr>
      <w:rFonts w:ascii="Arial" w:hAnsi="Arial" w:cs="Times New Roman"/>
      <w:bCs/>
      <w:iCs/>
      <w:noProof/>
      <w:sz w:val="20"/>
      <w:szCs w:val="20"/>
      <w:lang w:eastAsia="de-DE"/>
    </w:rPr>
  </w:style>
  <w:style w:type="paragraph" w:customStyle="1" w:styleId="FormatvorlageVerzeichnis2">
    <w:name w:val="Formatvorlage Verzeichnis 2"/>
    <w:aliases w:val="IT Verzeichnis 2 + Links:  072 cm Hängend:  1..."/>
    <w:basedOn w:val="TM2"/>
    <w:rsid w:val="00A00995"/>
    <w:pPr>
      <w:tabs>
        <w:tab w:val="clear" w:pos="1021"/>
        <w:tab w:val="left" w:pos="964"/>
      </w:tabs>
    </w:pPr>
    <w:rPr>
      <w:iCs w:val="0"/>
    </w:rPr>
  </w:style>
  <w:style w:type="paragraph" w:styleId="TM3">
    <w:name w:val="toc 3"/>
    <w:aliases w:val="IT Verzeichnis 3"/>
    <w:uiPriority w:val="39"/>
    <w:rsid w:val="00A00995"/>
    <w:pPr>
      <w:tabs>
        <w:tab w:val="left" w:pos="1701"/>
        <w:tab w:val="right" w:leader="dot" w:pos="8505"/>
      </w:tabs>
      <w:spacing w:before="40" w:after="0" w:line="240" w:lineRule="auto"/>
      <w:ind w:left="1672" w:hanging="680"/>
    </w:pPr>
    <w:rPr>
      <w:rFonts w:ascii="Arial" w:hAnsi="Arial" w:cs="Times New Roman"/>
      <w:sz w:val="20"/>
      <w:szCs w:val="20"/>
      <w:lang w:eastAsia="de-DE"/>
    </w:rPr>
  </w:style>
  <w:style w:type="paragraph" w:customStyle="1" w:styleId="FormatvorlageVerzeichnis3">
    <w:name w:val="Formatvorlage Verzeichnis 3"/>
    <w:aliases w:val="IT Verzeichnis 3 + Links:  075 cm Hängend:  1..."/>
    <w:basedOn w:val="TM3"/>
    <w:rsid w:val="00A00995"/>
    <w:pPr>
      <w:tabs>
        <w:tab w:val="clear" w:pos="1701"/>
      </w:tabs>
      <w:ind w:left="1588" w:hanging="1021"/>
    </w:pPr>
  </w:style>
  <w:style w:type="paragraph" w:styleId="Notedebasdepage">
    <w:name w:val="footnote text"/>
    <w:aliases w:val="IT Fußnotentext,Note de bas de page Car1"/>
    <w:basedOn w:val="Normal"/>
    <w:link w:val="NotedebasdepageCar"/>
    <w:rsid w:val="00A00995"/>
    <w:pPr>
      <w:keepLines/>
      <w:spacing w:after="120"/>
      <w:ind w:left="102" w:hanging="102"/>
    </w:pPr>
    <w:rPr>
      <w:sz w:val="16"/>
    </w:rPr>
  </w:style>
  <w:style w:type="character" w:customStyle="1" w:styleId="NotedebasdepageCar">
    <w:name w:val="Note de bas de page Car"/>
    <w:aliases w:val="IT Fußnotentext Car,Note de bas de page Car1 Car"/>
    <w:basedOn w:val="Policepardfaut"/>
    <w:link w:val="Notedebasdepage"/>
    <w:rsid w:val="00A00995"/>
    <w:rPr>
      <w:rFonts w:ascii="Arial" w:hAnsi="Arial" w:cs="Times New Roman"/>
      <w:sz w:val="16"/>
      <w:szCs w:val="20"/>
      <w:lang w:eastAsia="de-DE"/>
    </w:rPr>
  </w:style>
  <w:style w:type="character" w:styleId="Appelnotedebasdep">
    <w:name w:val="footnote reference"/>
    <w:aliases w:val="IT Fußnotenzeichen,SUPERS,BVI fnr,Footnote symbol,Times 10 Point,Exposant 3 Point,Appel note de bas de p,Footnote Reference Superscript,PBO Footnote Reference,FR + (Complex) Arial,(Latin) 9 pt,(Complex) 10 pt + (Compl..."/>
    <w:basedOn w:val="Policepardfaut"/>
    <w:link w:val="Footnotenumber"/>
    <w:qFormat/>
    <w:rsid w:val="00A00995"/>
    <w:rPr>
      <w:position w:val="6"/>
      <w:sz w:val="16"/>
      <w:vertAlign w:val="superscript"/>
    </w:rPr>
  </w:style>
  <w:style w:type="character" w:styleId="Lienhypertexte">
    <w:name w:val="Hyperlink"/>
    <w:aliases w:val="IT Hyperlink"/>
    <w:basedOn w:val="Policepardfaut"/>
    <w:uiPriority w:val="99"/>
    <w:rsid w:val="00A00995"/>
    <w:rPr>
      <w:color w:val="000080"/>
      <w:u w:val="single"/>
    </w:rPr>
  </w:style>
  <w:style w:type="paragraph" w:customStyle="1" w:styleId="ITAbsatz">
    <w:name w:val="IT Absatz"/>
    <w:link w:val="ITAbsatzZchnZchn"/>
    <w:rsid w:val="00A00995"/>
    <w:pPr>
      <w:numPr>
        <w:numId w:val="3"/>
      </w:numPr>
      <w:spacing w:after="120" w:line="280" w:lineRule="exact"/>
    </w:pPr>
    <w:rPr>
      <w:rFonts w:ascii="Arial" w:hAnsi="Arial" w:cs="Times New Roman"/>
      <w:sz w:val="20"/>
      <w:szCs w:val="20"/>
      <w:lang w:eastAsia="de-DE"/>
    </w:rPr>
  </w:style>
  <w:style w:type="character" w:customStyle="1" w:styleId="ITAbsatzZchnZchn">
    <w:name w:val="IT Absatz Zchn Zchn"/>
    <w:basedOn w:val="Policepardfaut"/>
    <w:link w:val="ITAbsatz"/>
    <w:rsid w:val="00A00995"/>
    <w:rPr>
      <w:rFonts w:ascii="Arial" w:hAnsi="Arial" w:cs="Times New Roman"/>
      <w:sz w:val="20"/>
      <w:szCs w:val="20"/>
      <w:lang w:eastAsia="de-DE"/>
    </w:rPr>
  </w:style>
  <w:style w:type="paragraph" w:customStyle="1" w:styleId="ITAbsatzohneNr">
    <w:name w:val="IT Absatz ohne Nr."/>
    <w:basedOn w:val="ITAbsatz"/>
    <w:link w:val="ITAbsatzohneNrZchn"/>
    <w:rsid w:val="002C3BF4"/>
    <w:pPr>
      <w:numPr>
        <w:numId w:val="0"/>
      </w:numPr>
      <w:spacing w:after="0"/>
    </w:pPr>
  </w:style>
  <w:style w:type="character" w:customStyle="1" w:styleId="ITAbsatzohneNrZchn">
    <w:name w:val="IT Absatz ohne Nr. Zchn"/>
    <w:basedOn w:val="ITAbsatzZchnZchn"/>
    <w:link w:val="ITAbsatzohneNr"/>
    <w:rsid w:val="002C3BF4"/>
    <w:rPr>
      <w:rFonts w:ascii="Arial" w:hAnsi="Arial" w:cs="Times New Roman"/>
      <w:sz w:val="20"/>
      <w:szCs w:val="20"/>
      <w:lang w:eastAsia="de-DE"/>
    </w:rPr>
  </w:style>
  <w:style w:type="paragraph" w:customStyle="1" w:styleId="ITStandard">
    <w:name w:val="IT Standard"/>
    <w:link w:val="ITStandardZchn"/>
    <w:qFormat/>
    <w:rsid w:val="00BD1368"/>
    <w:pPr>
      <w:spacing w:after="0"/>
      <w:jc w:val="both"/>
    </w:pPr>
    <w:rPr>
      <w:rFonts w:ascii="Arial" w:hAnsi="Arial" w:cs="Times New Roman"/>
      <w:szCs w:val="20"/>
      <w:lang w:eastAsia="de-DE"/>
    </w:rPr>
  </w:style>
  <w:style w:type="character" w:customStyle="1" w:styleId="ITStandardZchn">
    <w:name w:val="IT Standard Zchn"/>
    <w:basedOn w:val="Policepardfaut"/>
    <w:link w:val="ITStandard"/>
    <w:rsid w:val="00BD1368"/>
    <w:rPr>
      <w:rFonts w:ascii="Arial" w:hAnsi="Arial" w:cs="Times New Roman"/>
      <w:szCs w:val="20"/>
      <w:lang w:eastAsia="de-DE"/>
    </w:rPr>
  </w:style>
  <w:style w:type="paragraph" w:customStyle="1" w:styleId="ITAbsatztextimRahmen">
    <w:name w:val="IT Absatztext im Rahmen"/>
    <w:basedOn w:val="ITStandard"/>
    <w:next w:val="ITStandard"/>
    <w:rsid w:val="00A00995"/>
    <w:pPr>
      <w:framePr w:w="8505" w:hSpace="284" w:wrap="notBeside" w:vAnchor="text" w:hAnchor="page" w:x="2269" w:y="1" w:anchorLock="1"/>
      <w:pBdr>
        <w:top w:val="thinThickSmallGap" w:sz="12" w:space="2" w:color="auto"/>
        <w:left w:val="thinThickSmallGap" w:sz="12" w:space="2" w:color="auto"/>
        <w:bottom w:val="thickThinSmallGap" w:sz="12" w:space="4" w:color="auto"/>
        <w:right w:val="thickThinSmallGap" w:sz="12" w:space="2" w:color="auto"/>
      </w:pBdr>
    </w:pPr>
  </w:style>
  <w:style w:type="paragraph" w:customStyle="1" w:styleId="ITAnhangAufzhlung">
    <w:name w:val="IT Anhang Aufzählung"/>
    <w:rsid w:val="00A00995"/>
    <w:pPr>
      <w:numPr>
        <w:numId w:val="4"/>
      </w:numPr>
      <w:spacing w:after="80" w:line="240" w:lineRule="auto"/>
    </w:pPr>
    <w:rPr>
      <w:rFonts w:ascii="Arial" w:hAnsi="Arial" w:cs="Times New Roman"/>
      <w:sz w:val="20"/>
      <w:szCs w:val="20"/>
      <w:lang w:eastAsia="de-DE"/>
    </w:rPr>
  </w:style>
  <w:style w:type="paragraph" w:customStyle="1" w:styleId="ITAnhangberschrift1">
    <w:name w:val="IT Anhang Überschrift 1"/>
    <w:rsid w:val="00A00995"/>
    <w:pPr>
      <w:spacing w:before="480" w:after="240" w:line="240" w:lineRule="auto"/>
    </w:pPr>
    <w:rPr>
      <w:rFonts w:ascii="Arial" w:hAnsi="Arial" w:cs="Times New Roman"/>
      <w:b/>
      <w:sz w:val="32"/>
      <w:szCs w:val="20"/>
      <w:lang w:eastAsia="de-DE"/>
    </w:rPr>
  </w:style>
  <w:style w:type="paragraph" w:customStyle="1" w:styleId="ITAufzhlung">
    <w:name w:val="IT Aufzählung ."/>
    <w:rsid w:val="00A00995"/>
    <w:pPr>
      <w:tabs>
        <w:tab w:val="num" w:pos="284"/>
      </w:tabs>
      <w:spacing w:after="120" w:line="240" w:lineRule="auto"/>
      <w:ind w:left="284" w:hanging="284"/>
    </w:pPr>
    <w:rPr>
      <w:rFonts w:ascii="Arial" w:hAnsi="Arial" w:cs="Times New Roman"/>
      <w:sz w:val="20"/>
      <w:szCs w:val="20"/>
      <w:lang w:eastAsia="de-DE"/>
    </w:rPr>
  </w:style>
  <w:style w:type="paragraph" w:customStyle="1" w:styleId="ITAufzhlung1Punkt">
    <w:name w:val="IT Aufzählung 1 Punkt"/>
    <w:basedOn w:val="ITAbsatzohneNr"/>
    <w:rsid w:val="00A00995"/>
    <w:pPr>
      <w:numPr>
        <w:ilvl w:val="1"/>
        <w:numId w:val="5"/>
      </w:numPr>
      <w:spacing w:line="240" w:lineRule="auto"/>
    </w:pPr>
    <w:rPr>
      <w:rFonts w:ascii="Courier New" w:eastAsia="Cambria Math" w:hAnsi="Courier New" w:cs="Cambria Math"/>
    </w:rPr>
  </w:style>
  <w:style w:type="paragraph" w:customStyle="1" w:styleId="ITAufzhlung2Minus">
    <w:name w:val="IT Aufzählung 2 Minus"/>
    <w:basedOn w:val="ITAbsatzohneNr"/>
    <w:rsid w:val="00A00995"/>
    <w:pPr>
      <w:tabs>
        <w:tab w:val="num" w:pos="964"/>
      </w:tabs>
      <w:spacing w:after="60" w:line="240" w:lineRule="auto"/>
      <w:ind w:left="964" w:hanging="284"/>
    </w:pPr>
  </w:style>
  <w:style w:type="paragraph" w:customStyle="1" w:styleId="ITAufzhlung3Plus">
    <w:name w:val="IT Aufzählung 3 Plus"/>
    <w:basedOn w:val="ITAufzhlung2Minus"/>
    <w:rsid w:val="00A00995"/>
    <w:pPr>
      <w:numPr>
        <w:ilvl w:val="2"/>
      </w:numPr>
      <w:tabs>
        <w:tab w:val="num" w:pos="964"/>
      </w:tabs>
      <w:ind w:left="964" w:hanging="284"/>
    </w:pPr>
  </w:style>
  <w:style w:type="paragraph" w:customStyle="1" w:styleId="ITAufzhlung4Pfeil">
    <w:name w:val="IT Aufzählung 4 Pfeil"/>
    <w:basedOn w:val="ITAufzhlung2Minus"/>
    <w:rsid w:val="00A00995"/>
    <w:pPr>
      <w:numPr>
        <w:ilvl w:val="3"/>
      </w:numPr>
      <w:tabs>
        <w:tab w:val="num" w:pos="964"/>
      </w:tabs>
      <w:ind w:left="964" w:hanging="284"/>
    </w:pPr>
  </w:style>
  <w:style w:type="paragraph" w:customStyle="1" w:styleId="ITAufzhlung5Doppelpfeil">
    <w:name w:val="IT Aufzählung 5 Doppelpfeil"/>
    <w:basedOn w:val="ITAufzhlung2Minus"/>
    <w:rsid w:val="00A00995"/>
    <w:pPr>
      <w:numPr>
        <w:ilvl w:val="4"/>
      </w:numPr>
      <w:tabs>
        <w:tab w:val="num" w:pos="964"/>
      </w:tabs>
      <w:ind w:left="964" w:hanging="284"/>
    </w:pPr>
  </w:style>
  <w:style w:type="paragraph" w:customStyle="1" w:styleId="ITDeckblattGrteSchrift">
    <w:name w:val="IT Deckblatt Größte Schrift"/>
    <w:basedOn w:val="ITberschriftAohneNr"/>
    <w:rsid w:val="00A00995"/>
    <w:pPr>
      <w:spacing w:line="288" w:lineRule="auto"/>
      <w:jc w:val="right"/>
    </w:pPr>
    <w:rPr>
      <w:rFonts w:cs="Arial"/>
      <w:sz w:val="40"/>
    </w:rPr>
  </w:style>
  <w:style w:type="paragraph" w:customStyle="1" w:styleId="ITDeckblattKleinereSchrift">
    <w:name w:val="IT Deckblatt Kleinere Schrift"/>
    <w:basedOn w:val="ITberschriftCohneNr"/>
    <w:rsid w:val="00A00995"/>
    <w:pPr>
      <w:jc w:val="right"/>
    </w:pPr>
    <w:rPr>
      <w:rFonts w:cs="Arial"/>
      <w:b w:val="0"/>
      <w:sz w:val="24"/>
    </w:rPr>
  </w:style>
  <w:style w:type="paragraph" w:customStyle="1" w:styleId="ITberschriftBohneNr">
    <w:name w:val="IT Überschrift B ohne Nr."/>
    <w:next w:val="ITAbsatzohneNr"/>
    <w:link w:val="ITberschriftBohneNrZchnZchn"/>
    <w:rsid w:val="00A00995"/>
    <w:pPr>
      <w:spacing w:before="180" w:after="120" w:line="240" w:lineRule="auto"/>
      <w:contextualSpacing/>
    </w:pPr>
    <w:rPr>
      <w:rFonts w:ascii="Arial" w:hAnsi="Arial" w:cs="Times New Roman"/>
      <w:b/>
      <w:sz w:val="24"/>
      <w:szCs w:val="20"/>
      <w:lang w:eastAsia="de-DE"/>
    </w:rPr>
  </w:style>
  <w:style w:type="character" w:customStyle="1" w:styleId="ITberschriftBohneNrZchnZchn">
    <w:name w:val="IT Überschrift B ohne Nr. Zchn Zchn"/>
    <w:basedOn w:val="Policepardfaut"/>
    <w:link w:val="ITberschriftBohneNr"/>
    <w:rsid w:val="00A00995"/>
    <w:rPr>
      <w:rFonts w:ascii="Arial" w:hAnsi="Arial" w:cs="Times New Roman"/>
      <w:b/>
      <w:sz w:val="24"/>
      <w:szCs w:val="20"/>
      <w:lang w:eastAsia="de-DE"/>
    </w:rPr>
  </w:style>
  <w:style w:type="paragraph" w:customStyle="1" w:styleId="ITDeckblattMittlereSchrift">
    <w:name w:val="IT Deckblatt Mittlere Schrift"/>
    <w:basedOn w:val="ITberschriftBohneNr"/>
    <w:rsid w:val="00A00995"/>
    <w:pPr>
      <w:jc w:val="right"/>
    </w:pPr>
    <w:rPr>
      <w:sz w:val="28"/>
    </w:rPr>
  </w:style>
  <w:style w:type="paragraph" w:customStyle="1" w:styleId="ITFuzeile">
    <w:name w:val="IT Fußzeile"/>
    <w:link w:val="ITFuzeileZchn"/>
    <w:autoRedefine/>
    <w:rsid w:val="00A00995"/>
    <w:pPr>
      <w:tabs>
        <w:tab w:val="right" w:pos="8500"/>
        <w:tab w:val="right" w:pos="13181"/>
      </w:tabs>
      <w:spacing w:after="0" w:line="240" w:lineRule="auto"/>
      <w:ind w:right="604"/>
    </w:pPr>
    <w:rPr>
      <w:rFonts w:ascii="Arial" w:hAnsi="Arial" w:cs="Times New Roman"/>
      <w:color w:val="808080"/>
      <w:sz w:val="20"/>
      <w:szCs w:val="20"/>
      <w:lang w:eastAsia="de-DE"/>
    </w:rPr>
  </w:style>
  <w:style w:type="character" w:customStyle="1" w:styleId="ITFuzeileZchn">
    <w:name w:val="IT Fußzeile Zchn"/>
    <w:basedOn w:val="Policepardfaut"/>
    <w:link w:val="ITFuzeile"/>
    <w:rsid w:val="00A00995"/>
    <w:rPr>
      <w:rFonts w:ascii="Arial" w:hAnsi="Arial" w:cs="Times New Roman"/>
      <w:color w:val="808080"/>
      <w:sz w:val="20"/>
      <w:szCs w:val="20"/>
      <w:lang w:eastAsia="de-DE"/>
    </w:rPr>
  </w:style>
  <w:style w:type="character" w:customStyle="1" w:styleId="ITHochgestellt">
    <w:name w:val="IT Hochgestellt"/>
    <w:rsid w:val="00A00995"/>
    <w:rPr>
      <w:bCs/>
      <w:vertAlign w:val="superscript"/>
    </w:rPr>
  </w:style>
  <w:style w:type="character" w:customStyle="1" w:styleId="ITMarkierungblau">
    <w:name w:val="IT Markierung blau"/>
    <w:basedOn w:val="Policepardfaut"/>
    <w:rsid w:val="00A00995"/>
    <w:rPr>
      <w:bdr w:val="none" w:sz="0" w:space="0" w:color="auto"/>
      <w:shd w:val="clear" w:color="auto" w:fill="00FFFF"/>
      <w:lang w:val="de-DE"/>
    </w:rPr>
  </w:style>
  <w:style w:type="character" w:customStyle="1" w:styleId="ITMarkierunggelb">
    <w:name w:val="IT Markierung gelb"/>
    <w:basedOn w:val="Policepardfaut"/>
    <w:rsid w:val="00A00995"/>
    <w:rPr>
      <w:bdr w:val="none" w:sz="0" w:space="0" w:color="auto"/>
      <w:shd w:val="clear" w:color="auto" w:fill="FFFF00"/>
    </w:rPr>
  </w:style>
  <w:style w:type="character" w:customStyle="1" w:styleId="ITMarkierungrot">
    <w:name w:val="IT Markierung rot"/>
    <w:basedOn w:val="Policepardfaut"/>
    <w:rsid w:val="00A00995"/>
    <w:rPr>
      <w:bdr w:val="none" w:sz="0" w:space="0" w:color="auto"/>
      <w:shd w:val="clear" w:color="auto" w:fill="FF0000"/>
    </w:rPr>
  </w:style>
  <w:style w:type="character" w:customStyle="1" w:styleId="ITMarkierungrckgngig">
    <w:name w:val="IT Markierung rückgängig"/>
    <w:basedOn w:val="Policepardfaut"/>
    <w:rsid w:val="00A00995"/>
    <w:rPr>
      <w:shd w:val="clear" w:color="auto" w:fill="auto"/>
    </w:rPr>
  </w:style>
  <w:style w:type="paragraph" w:customStyle="1" w:styleId="ITNummerierung">
    <w:name w:val="IT Nummerierung"/>
    <w:basedOn w:val="Normal"/>
    <w:rsid w:val="00A00995"/>
    <w:pPr>
      <w:widowControl w:val="0"/>
      <w:numPr>
        <w:ilvl w:val="1"/>
        <w:numId w:val="6"/>
      </w:numPr>
      <w:spacing w:after="120"/>
    </w:pPr>
    <w:rPr>
      <w:rFonts w:ascii="Courier New" w:eastAsia="Cambria Math" w:hAnsi="Courier New" w:cs="Cambria Math"/>
    </w:rPr>
  </w:style>
  <w:style w:type="paragraph" w:customStyle="1" w:styleId="ITNummerierung2Ebenea">
    <w:name w:val="IT Nummerierung 2. Ebene a)"/>
    <w:basedOn w:val="Normal"/>
    <w:rsid w:val="00A00995"/>
    <w:pPr>
      <w:widowControl w:val="0"/>
      <w:tabs>
        <w:tab w:val="num" w:pos="1021"/>
      </w:tabs>
      <w:spacing w:after="60"/>
      <w:ind w:left="1021" w:hanging="341"/>
    </w:pPr>
    <w:rPr>
      <w:rFonts w:cs="Arial"/>
    </w:rPr>
  </w:style>
  <w:style w:type="paragraph" w:customStyle="1" w:styleId="ITStandardausgeblendet">
    <w:name w:val="IT Standard ausgeblendet"/>
    <w:rsid w:val="00A00995"/>
    <w:pPr>
      <w:spacing w:after="0" w:line="240" w:lineRule="auto"/>
    </w:pPr>
    <w:rPr>
      <w:rFonts w:ascii="Arial" w:hAnsi="Arial" w:cs="Times New Roman"/>
      <w:vanish/>
      <w:color w:val="2CB2AF"/>
      <w:sz w:val="20"/>
      <w:szCs w:val="20"/>
      <w:lang w:eastAsia="de-DE"/>
    </w:rPr>
  </w:style>
  <w:style w:type="character" w:customStyle="1" w:styleId="ITStandard1">
    <w:name w:val="IT Standard1"/>
    <w:basedOn w:val="ITStandardZchn"/>
    <w:rsid w:val="00A00995"/>
    <w:rPr>
      <w:rFonts w:ascii="Arial" w:eastAsia="Times New Roman" w:hAnsi="Arial" w:cs="Times New Roman"/>
      <w:sz w:val="20"/>
      <w:szCs w:val="20"/>
      <w:lang w:val="de-DE" w:eastAsia="de-DE" w:bidi="ar-SA"/>
    </w:rPr>
  </w:style>
  <w:style w:type="paragraph" w:customStyle="1" w:styleId="ITTabelleErsteZeile">
    <w:name w:val="IT Tabelle Erste Zeile"/>
    <w:rsid w:val="00A00995"/>
    <w:pPr>
      <w:framePr w:hSpace="142" w:wrap="notBeside" w:vAnchor="text" w:hAnchor="text" w:y="1"/>
      <w:spacing w:before="120" w:after="120" w:line="240" w:lineRule="auto"/>
    </w:pPr>
    <w:rPr>
      <w:rFonts w:ascii="Arial" w:hAnsi="Arial" w:cs="Times New Roman"/>
      <w:b/>
      <w:bCs/>
      <w:sz w:val="20"/>
      <w:szCs w:val="20"/>
      <w:lang w:eastAsia="de-DE"/>
    </w:rPr>
  </w:style>
  <w:style w:type="paragraph" w:customStyle="1" w:styleId="ITTabelleErsteSpalte">
    <w:name w:val="IT Tabelle Erste Spalte"/>
    <w:basedOn w:val="ITTabelleErsteZeile"/>
    <w:rsid w:val="00A00995"/>
    <w:pPr>
      <w:framePr w:wrap="notBeside"/>
    </w:pPr>
  </w:style>
  <w:style w:type="paragraph" w:customStyle="1" w:styleId="ITTabelleZellen">
    <w:name w:val="IT Tabelle Zellen"/>
    <w:basedOn w:val="ITTabelleErsteZeile"/>
    <w:rsid w:val="00A00995"/>
    <w:pPr>
      <w:framePr w:wrap="notBeside"/>
    </w:pPr>
    <w:rPr>
      <w:b w:val="0"/>
    </w:rPr>
  </w:style>
  <w:style w:type="paragraph" w:customStyle="1" w:styleId="ITberschrift1">
    <w:name w:val="IT Überschrift 1"/>
    <w:next w:val="ITAbsatzohneNr"/>
    <w:link w:val="ITberschrift1ZchnZchn"/>
    <w:qFormat/>
    <w:rsid w:val="0058699A"/>
    <w:pPr>
      <w:pageBreakBefore/>
      <w:widowControl w:val="0"/>
      <w:numPr>
        <w:numId w:val="8"/>
      </w:numPr>
      <w:spacing w:after="320" w:line="240" w:lineRule="auto"/>
      <w:outlineLvl w:val="0"/>
    </w:pPr>
    <w:rPr>
      <w:rFonts w:ascii="Arial" w:hAnsi="Arial" w:cs="Times New Roman"/>
      <w:b/>
      <w:sz w:val="32"/>
      <w:szCs w:val="20"/>
      <w:lang w:eastAsia="de-DE"/>
    </w:rPr>
  </w:style>
  <w:style w:type="character" w:customStyle="1" w:styleId="ITberschrift1ZchnZchn">
    <w:name w:val="IT Überschrift 1 Zchn Zchn"/>
    <w:basedOn w:val="Policepardfaut"/>
    <w:link w:val="ITberschrift1"/>
    <w:rsid w:val="0058699A"/>
    <w:rPr>
      <w:rFonts w:ascii="Arial" w:hAnsi="Arial" w:cs="Times New Roman"/>
      <w:b/>
      <w:sz w:val="32"/>
      <w:szCs w:val="20"/>
      <w:lang w:eastAsia="de-DE"/>
    </w:rPr>
  </w:style>
  <w:style w:type="paragraph" w:customStyle="1" w:styleId="ITberschrift11">
    <w:name w:val="IT Überschrift 1.1"/>
    <w:next w:val="ITAbsatzohneNr"/>
    <w:link w:val="ITberschrift11Zchn"/>
    <w:qFormat/>
    <w:rsid w:val="0058699A"/>
    <w:pPr>
      <w:keepNext/>
      <w:numPr>
        <w:ilvl w:val="1"/>
        <w:numId w:val="8"/>
      </w:numPr>
      <w:spacing w:before="180" w:after="120" w:line="240" w:lineRule="auto"/>
      <w:outlineLvl w:val="1"/>
    </w:pPr>
    <w:rPr>
      <w:rFonts w:ascii="Arial" w:hAnsi="Arial" w:cs="Times New Roman"/>
      <w:b/>
      <w:sz w:val="24"/>
      <w:szCs w:val="20"/>
      <w:lang w:eastAsia="de-DE"/>
    </w:rPr>
  </w:style>
  <w:style w:type="character" w:customStyle="1" w:styleId="ITberschrift11Zchn">
    <w:name w:val="IT Überschrift 1.1 Zchn"/>
    <w:basedOn w:val="Policepardfaut"/>
    <w:link w:val="ITberschrift11"/>
    <w:rsid w:val="0058699A"/>
    <w:rPr>
      <w:rFonts w:ascii="Arial" w:hAnsi="Arial" w:cs="Times New Roman"/>
      <w:b/>
      <w:sz w:val="24"/>
      <w:szCs w:val="20"/>
      <w:lang w:eastAsia="de-DE"/>
    </w:rPr>
  </w:style>
  <w:style w:type="paragraph" w:customStyle="1" w:styleId="ITberschrift111">
    <w:name w:val="IT Überschrift 1.1.1"/>
    <w:next w:val="ITAbsatzohneNr"/>
    <w:qFormat/>
    <w:rsid w:val="00A56A86"/>
    <w:pPr>
      <w:numPr>
        <w:ilvl w:val="2"/>
        <w:numId w:val="8"/>
      </w:numPr>
      <w:spacing w:before="160" w:after="120" w:line="280" w:lineRule="exact"/>
      <w:outlineLvl w:val="2"/>
    </w:pPr>
    <w:rPr>
      <w:rFonts w:ascii="Arial" w:hAnsi="Arial" w:cs="Times New Roman"/>
      <w:b/>
      <w:color w:val="000000" w:themeColor="text1"/>
      <w:sz w:val="20"/>
      <w:szCs w:val="20"/>
      <w:lang w:eastAsia="de-DE"/>
    </w:rPr>
  </w:style>
  <w:style w:type="paragraph" w:customStyle="1" w:styleId="ITZeilenabstandeinfgen">
    <w:name w:val="IT Zeilenabstand einfügen"/>
    <w:basedOn w:val="Normal"/>
    <w:rsid w:val="00A00995"/>
    <w:rPr>
      <w:sz w:val="12"/>
    </w:rPr>
  </w:style>
  <w:style w:type="character" w:customStyle="1" w:styleId="ITZitat">
    <w:name w:val="IT Zitat"/>
    <w:basedOn w:val="Policepardfaut"/>
    <w:rsid w:val="00A00995"/>
    <w:rPr>
      <w:rFonts w:ascii="Arial" w:hAnsi="Arial"/>
      <w:i/>
      <w:spacing w:val="0"/>
    </w:rPr>
  </w:style>
  <w:style w:type="paragraph" w:styleId="Commentaire">
    <w:name w:val="annotation text"/>
    <w:aliases w:val="IT Kommentartext"/>
    <w:basedOn w:val="Normal"/>
    <w:link w:val="CommentaireCar"/>
    <w:rsid w:val="00326430"/>
    <w:rPr>
      <w:lang w:val="en-GB"/>
    </w:rPr>
  </w:style>
  <w:style w:type="character" w:customStyle="1" w:styleId="CommentaireCar">
    <w:name w:val="Commentaire Car"/>
    <w:aliases w:val="IT Kommentartext Car"/>
    <w:basedOn w:val="Policepardfaut"/>
    <w:link w:val="Commentaire"/>
    <w:rsid w:val="00326430"/>
    <w:rPr>
      <w:rFonts w:ascii="Arial" w:hAnsi="Arial" w:cs="Times New Roman"/>
      <w:sz w:val="20"/>
      <w:szCs w:val="20"/>
      <w:lang w:val="en-GB" w:eastAsia="de-DE"/>
    </w:rPr>
  </w:style>
  <w:style w:type="paragraph" w:styleId="Objetducommentaire">
    <w:name w:val="annotation subject"/>
    <w:aliases w:val="IT Kommentarthema"/>
    <w:basedOn w:val="Commentaire"/>
    <w:next w:val="Commentaire"/>
    <w:link w:val="ObjetducommentaireCar"/>
    <w:semiHidden/>
    <w:rsid w:val="00A00995"/>
    <w:rPr>
      <w:b/>
      <w:bCs/>
    </w:rPr>
  </w:style>
  <w:style w:type="character" w:customStyle="1" w:styleId="ObjetducommentaireCar">
    <w:name w:val="Objet du commentaire Car"/>
    <w:aliases w:val="IT Kommentarthema Car"/>
    <w:basedOn w:val="CommentaireCar"/>
    <w:link w:val="Objetducommentaire"/>
    <w:semiHidden/>
    <w:rsid w:val="00A00995"/>
    <w:rPr>
      <w:rFonts w:ascii="Arial" w:hAnsi="Arial" w:cs="Times New Roman"/>
      <w:b/>
      <w:bCs/>
      <w:sz w:val="20"/>
      <w:szCs w:val="20"/>
      <w:lang w:val="en-GB" w:eastAsia="de-DE"/>
    </w:rPr>
  </w:style>
  <w:style w:type="character" w:styleId="Marquedecommentaire">
    <w:name w:val="annotation reference"/>
    <w:aliases w:val="IT Kommentarzeichen"/>
    <w:basedOn w:val="Policepardfaut"/>
    <w:uiPriority w:val="99"/>
    <w:semiHidden/>
    <w:rsid w:val="00A00995"/>
    <w:rPr>
      <w:sz w:val="16"/>
      <w:szCs w:val="16"/>
    </w:rPr>
  </w:style>
  <w:style w:type="paragraph" w:styleId="En-tte">
    <w:name w:val="header"/>
    <w:aliases w:val="IT Kopfzeile"/>
    <w:link w:val="En-tteCar"/>
    <w:rsid w:val="00A00995"/>
    <w:pPr>
      <w:tabs>
        <w:tab w:val="left" w:pos="1247"/>
      </w:tabs>
      <w:spacing w:after="0" w:line="240" w:lineRule="auto"/>
    </w:pPr>
    <w:rPr>
      <w:rFonts w:ascii="Arial" w:hAnsi="Arial" w:cs="Times New Roman"/>
      <w:b/>
      <w:color w:val="808080"/>
      <w:sz w:val="20"/>
      <w:szCs w:val="20"/>
      <w:lang w:eastAsia="de-DE"/>
    </w:rPr>
  </w:style>
  <w:style w:type="character" w:customStyle="1" w:styleId="En-tteCar">
    <w:name w:val="En-tête Car"/>
    <w:aliases w:val="IT Kopfzeile Car"/>
    <w:basedOn w:val="Policepardfaut"/>
    <w:link w:val="En-tte"/>
    <w:rsid w:val="00A00995"/>
    <w:rPr>
      <w:rFonts w:ascii="Arial" w:hAnsi="Arial" w:cs="Times New Roman"/>
      <w:b/>
      <w:color w:val="808080"/>
      <w:sz w:val="20"/>
      <w:szCs w:val="20"/>
      <w:lang w:eastAsia="de-DE"/>
    </w:rPr>
  </w:style>
  <w:style w:type="paragraph" w:styleId="TM4">
    <w:name w:val="toc 4"/>
    <w:aliases w:val="IT Verzeichnis Anhänge"/>
    <w:basedOn w:val="TM1"/>
    <w:next w:val="Normal"/>
    <w:uiPriority w:val="39"/>
    <w:rsid w:val="00A00995"/>
  </w:style>
  <w:style w:type="paragraph" w:styleId="Textedebulles">
    <w:name w:val="Balloon Text"/>
    <w:basedOn w:val="Normal"/>
    <w:link w:val="TextedebullesCar"/>
    <w:uiPriority w:val="99"/>
    <w:semiHidden/>
    <w:unhideWhenUsed/>
    <w:rsid w:val="00A274BD"/>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274BD"/>
    <w:rPr>
      <w:rFonts w:ascii="Tahoma" w:hAnsi="Tahoma" w:cs="Tahoma"/>
      <w:sz w:val="16"/>
      <w:szCs w:val="16"/>
      <w:lang w:eastAsia="de-DE"/>
    </w:rPr>
  </w:style>
  <w:style w:type="paragraph" w:customStyle="1" w:styleId="Default">
    <w:name w:val="Default"/>
    <w:rsid w:val="00A274BD"/>
    <w:pPr>
      <w:autoSpaceDE w:val="0"/>
      <w:autoSpaceDN w:val="0"/>
      <w:adjustRightInd w:val="0"/>
      <w:spacing w:after="0" w:line="240" w:lineRule="auto"/>
    </w:pPr>
    <w:rPr>
      <w:rFonts w:ascii="Arial" w:hAnsi="Arial" w:cs="Arial"/>
      <w:color w:val="000000"/>
      <w:sz w:val="24"/>
      <w:szCs w:val="24"/>
    </w:rPr>
  </w:style>
  <w:style w:type="table" w:styleId="Grilledutableau">
    <w:name w:val="Table Grid"/>
    <w:basedOn w:val="TableauNormal"/>
    <w:uiPriority w:val="39"/>
    <w:rsid w:val="00EA37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depage">
    <w:name w:val="footer"/>
    <w:basedOn w:val="Normal"/>
    <w:link w:val="PieddepageCar"/>
    <w:uiPriority w:val="99"/>
    <w:unhideWhenUsed/>
    <w:rsid w:val="00BD1368"/>
    <w:pPr>
      <w:tabs>
        <w:tab w:val="center" w:pos="4536"/>
        <w:tab w:val="right" w:pos="9072"/>
      </w:tabs>
      <w:spacing w:line="240" w:lineRule="auto"/>
    </w:pPr>
  </w:style>
  <w:style w:type="character" w:customStyle="1" w:styleId="PieddepageCar">
    <w:name w:val="Pied de page Car"/>
    <w:basedOn w:val="Policepardfaut"/>
    <w:link w:val="Pieddepage"/>
    <w:uiPriority w:val="99"/>
    <w:rsid w:val="00BD1368"/>
    <w:rPr>
      <w:rFonts w:ascii="Arial" w:hAnsi="Arial" w:cs="Times New Roman"/>
      <w:sz w:val="20"/>
      <w:szCs w:val="20"/>
      <w:lang w:eastAsia="de-DE"/>
    </w:rPr>
  </w:style>
  <w:style w:type="paragraph" w:styleId="Paragraphedeliste">
    <w:name w:val="List Paragraph"/>
    <w:aliases w:val="Bullet List,FooterText,Lista viñetas,List Paragraph1,Liste à puces retrait droite"/>
    <w:basedOn w:val="Normal"/>
    <w:link w:val="ParagraphedelisteCar"/>
    <w:uiPriority w:val="34"/>
    <w:qFormat/>
    <w:rsid w:val="00592595"/>
    <w:pPr>
      <w:ind w:left="720"/>
      <w:contextualSpacing/>
    </w:pPr>
  </w:style>
  <w:style w:type="character" w:customStyle="1" w:styleId="ParagraphedelisteCar">
    <w:name w:val="Paragraphe de liste Car"/>
    <w:aliases w:val="Bullet List Car,FooterText Car,Lista viñetas Car,List Paragraph1 Car,Liste à puces retrait droite Car"/>
    <w:basedOn w:val="Policepardfaut"/>
    <w:link w:val="Paragraphedeliste"/>
    <w:uiPriority w:val="34"/>
    <w:rsid w:val="00145255"/>
    <w:rPr>
      <w:rFonts w:ascii="Arial" w:hAnsi="Arial" w:cs="Times New Roman"/>
      <w:sz w:val="20"/>
      <w:szCs w:val="20"/>
      <w:lang w:eastAsia="de-DE"/>
    </w:rPr>
  </w:style>
  <w:style w:type="paragraph" w:customStyle="1" w:styleId="N2">
    <w:name w:val="N2"/>
    <w:next w:val="ITAbsatzohneNr"/>
    <w:link w:val="N2Car"/>
    <w:qFormat/>
    <w:rsid w:val="00903CF9"/>
    <w:pPr>
      <w:keepNext/>
      <w:tabs>
        <w:tab w:val="num" w:pos="822"/>
      </w:tabs>
      <w:spacing w:before="420" w:after="360" w:line="240" w:lineRule="auto"/>
      <w:ind w:left="822" w:hanging="680"/>
      <w:outlineLvl w:val="1"/>
    </w:pPr>
    <w:rPr>
      <w:rFonts w:ascii="Arial" w:hAnsi="Arial" w:cs="Times New Roman"/>
      <w:b/>
      <w:sz w:val="24"/>
      <w:szCs w:val="20"/>
      <w:lang w:val="en-GB" w:eastAsia="de-DE"/>
    </w:rPr>
  </w:style>
  <w:style w:type="character" w:customStyle="1" w:styleId="N2Car">
    <w:name w:val="N2 Car"/>
    <w:basedOn w:val="Policepardfaut"/>
    <w:link w:val="N2"/>
    <w:locked/>
    <w:rsid w:val="0048231B"/>
    <w:rPr>
      <w:rFonts w:ascii="Arial" w:hAnsi="Arial" w:cs="Times New Roman"/>
      <w:b/>
      <w:sz w:val="24"/>
      <w:szCs w:val="20"/>
      <w:lang w:val="en-GB" w:eastAsia="de-DE"/>
    </w:rPr>
  </w:style>
  <w:style w:type="paragraph" w:customStyle="1" w:styleId="N3">
    <w:name w:val="N3"/>
    <w:next w:val="ITAbsatzohneNr"/>
    <w:qFormat/>
    <w:rsid w:val="00903CF9"/>
    <w:pPr>
      <w:tabs>
        <w:tab w:val="num" w:pos="851"/>
      </w:tabs>
      <w:spacing w:before="280" w:after="240" w:line="280" w:lineRule="exact"/>
      <w:ind w:left="851" w:hanging="851"/>
      <w:outlineLvl w:val="2"/>
    </w:pPr>
    <w:rPr>
      <w:rFonts w:ascii="Arial" w:hAnsi="Arial" w:cs="Times New Roman"/>
      <w:b/>
      <w:szCs w:val="20"/>
      <w:lang w:val="en-GB" w:eastAsia="de-DE"/>
    </w:rPr>
  </w:style>
  <w:style w:type="paragraph" w:customStyle="1" w:styleId="N4">
    <w:name w:val="N4"/>
    <w:basedOn w:val="N3"/>
    <w:link w:val="N4Car"/>
    <w:qFormat/>
    <w:rsid w:val="00903CF9"/>
    <w:pPr>
      <w:tabs>
        <w:tab w:val="clear" w:pos="851"/>
        <w:tab w:val="num" w:pos="864"/>
      </w:tabs>
      <w:ind w:left="864" w:hanging="864"/>
    </w:pPr>
  </w:style>
  <w:style w:type="paragraph" w:customStyle="1" w:styleId="Style1">
    <w:name w:val="Style1"/>
    <w:basedOn w:val="Normal"/>
    <w:qFormat/>
    <w:rsid w:val="00B92328"/>
    <w:pPr>
      <w:numPr>
        <w:ilvl w:val="2"/>
        <w:numId w:val="12"/>
      </w:numPr>
      <w:spacing w:before="400" w:after="360" w:line="280" w:lineRule="exact"/>
      <w:outlineLvl w:val="2"/>
    </w:pPr>
    <w:rPr>
      <w:b/>
      <w:sz w:val="22"/>
      <w:lang w:val="en-GB"/>
    </w:rPr>
  </w:style>
  <w:style w:type="table" w:customStyle="1" w:styleId="TableauGrille4-Accentuation11">
    <w:name w:val="Tableau Grille 4 - Accentuation 11"/>
    <w:basedOn w:val="TableauNormal"/>
    <w:uiPriority w:val="49"/>
    <w:rsid w:val="00541A6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Pucesderang1">
    <w:name w:val="Puces de rang 1"/>
    <w:basedOn w:val="Normal"/>
    <w:link w:val="Pucesderang1Car"/>
    <w:qFormat/>
    <w:rsid w:val="00976BA7"/>
    <w:pPr>
      <w:numPr>
        <w:numId w:val="17"/>
      </w:numPr>
      <w:spacing w:before="60" w:after="60" w:line="264" w:lineRule="auto"/>
      <w:jc w:val="both"/>
    </w:pPr>
    <w:rPr>
      <w:rFonts w:ascii="Courier New" w:eastAsia="Cambria Math" w:hAnsi="Courier New" w:cs="Cambria Math"/>
      <w:lang w:val="fr-FR" w:eastAsia="fr-FR"/>
    </w:rPr>
  </w:style>
  <w:style w:type="character" w:customStyle="1" w:styleId="Pucesderang1Car">
    <w:name w:val="Puces de rang 1 Car"/>
    <w:link w:val="Pucesderang1"/>
    <w:rsid w:val="00976BA7"/>
    <w:rPr>
      <w:rFonts w:ascii="Courier New" w:eastAsia="Cambria Math" w:hAnsi="Courier New" w:cs="Cambria Math"/>
      <w:sz w:val="20"/>
      <w:szCs w:val="20"/>
      <w:lang w:val="fr-FR" w:eastAsia="fr-FR"/>
    </w:rPr>
  </w:style>
  <w:style w:type="paragraph" w:styleId="Citation">
    <w:name w:val="Quote"/>
    <w:aliases w:val="Puces de rang 2"/>
    <w:basedOn w:val="Pucesderang1"/>
    <w:next w:val="Normal"/>
    <w:link w:val="CitationCar"/>
    <w:uiPriority w:val="29"/>
    <w:qFormat/>
    <w:rsid w:val="00976BA7"/>
    <w:pPr>
      <w:numPr>
        <w:ilvl w:val="1"/>
      </w:numPr>
    </w:pPr>
  </w:style>
  <w:style w:type="character" w:customStyle="1" w:styleId="CitationCar">
    <w:name w:val="Citation Car"/>
    <w:aliases w:val="Puces de rang 2 Car"/>
    <w:basedOn w:val="Policepardfaut"/>
    <w:link w:val="Citation"/>
    <w:uiPriority w:val="29"/>
    <w:rsid w:val="00976BA7"/>
    <w:rPr>
      <w:rFonts w:ascii="Arial" w:hAnsi="Arial" w:cs="Times New Roman"/>
      <w:sz w:val="20"/>
      <w:szCs w:val="20"/>
      <w:lang w:val="fr-FR" w:eastAsia="fr-FR"/>
    </w:rPr>
  </w:style>
  <w:style w:type="paragraph" w:customStyle="1" w:styleId="CCorpsdetexte1">
    <w:name w:val="C_Corps de texte 1"/>
    <w:qFormat/>
    <w:rsid w:val="00C90787"/>
    <w:pPr>
      <w:spacing w:after="120" w:line="260" w:lineRule="atLeast"/>
      <w:jc w:val="both"/>
    </w:pPr>
    <w:rPr>
      <w:rFonts w:ascii="Arial" w:hAnsi="Arial" w:cs="Times New Roman"/>
      <w:sz w:val="20"/>
      <w:szCs w:val="20"/>
      <w:lang w:val="fr-FR" w:eastAsia="fr-FR"/>
    </w:rPr>
  </w:style>
  <w:style w:type="paragraph" w:customStyle="1" w:styleId="CListepuces">
    <w:name w:val="C_Liste à puces"/>
    <w:qFormat/>
    <w:rsid w:val="00D04050"/>
    <w:pPr>
      <w:numPr>
        <w:numId w:val="19"/>
      </w:numPr>
      <w:spacing w:after="120" w:line="240" w:lineRule="atLeast"/>
      <w:jc w:val="both"/>
    </w:pPr>
    <w:rPr>
      <w:rFonts w:ascii="Arial" w:hAnsi="Arial" w:cs="Times New Roman"/>
      <w:spacing w:val="-5"/>
      <w:sz w:val="18"/>
      <w:szCs w:val="20"/>
      <w:lang w:val="fr-FR" w:eastAsia="fr-FR"/>
    </w:rPr>
  </w:style>
  <w:style w:type="paragraph" w:customStyle="1" w:styleId="CCorpsdetexte">
    <w:name w:val="C_Corps de texte"/>
    <w:qFormat/>
    <w:rsid w:val="00D04050"/>
    <w:pPr>
      <w:spacing w:after="120" w:line="260" w:lineRule="atLeast"/>
      <w:jc w:val="both"/>
    </w:pPr>
    <w:rPr>
      <w:rFonts w:ascii="Arial" w:hAnsi="Arial" w:cs="Times New Roman"/>
      <w:color w:val="000000"/>
      <w:sz w:val="20"/>
      <w:szCs w:val="20"/>
      <w:lang w:val="fr-FR" w:eastAsia="fr-FR"/>
    </w:rPr>
  </w:style>
  <w:style w:type="paragraph" w:customStyle="1" w:styleId="CTitre1">
    <w:name w:val="C_Titre 1"/>
    <w:next w:val="CCorpsdetexte1"/>
    <w:qFormat/>
    <w:rsid w:val="00D04050"/>
    <w:pPr>
      <w:keepNext/>
      <w:pBdr>
        <w:bottom w:val="single" w:sz="4" w:space="1" w:color="1F497D" w:themeColor="text2"/>
      </w:pBdr>
      <w:tabs>
        <w:tab w:val="num" w:pos="567"/>
      </w:tabs>
      <w:spacing w:before="240" w:after="240" w:line="280" w:lineRule="atLeast"/>
      <w:ind w:left="567" w:hanging="567"/>
      <w:outlineLvl w:val="0"/>
    </w:pPr>
    <w:rPr>
      <w:rFonts w:ascii="Arial" w:hAnsi="Arial" w:cs="Times New Roman"/>
      <w:b/>
      <w:caps/>
      <w:color w:val="1F497D" w:themeColor="text2"/>
      <w:sz w:val="28"/>
      <w:szCs w:val="20"/>
      <w:lang w:val="fr-FR" w:eastAsia="fr-FR"/>
    </w:rPr>
  </w:style>
  <w:style w:type="paragraph" w:customStyle="1" w:styleId="CTitre2">
    <w:name w:val="C_Titre 2"/>
    <w:next w:val="Normal"/>
    <w:qFormat/>
    <w:rsid w:val="00D04050"/>
    <w:pPr>
      <w:keepNext/>
      <w:tabs>
        <w:tab w:val="num" w:pos="720"/>
      </w:tabs>
      <w:spacing w:before="240" w:after="120" w:line="240" w:lineRule="auto"/>
      <w:outlineLvl w:val="1"/>
    </w:pPr>
    <w:rPr>
      <w:rFonts w:ascii="Arial" w:hAnsi="Arial" w:cs="Times New Roman"/>
      <w:b/>
      <w:sz w:val="28"/>
      <w:szCs w:val="20"/>
      <w:lang w:val="fr-FR" w:eastAsia="fr-FR"/>
    </w:rPr>
  </w:style>
  <w:style w:type="paragraph" w:customStyle="1" w:styleId="CTitre3">
    <w:name w:val="C_Titre 3"/>
    <w:next w:val="Normal"/>
    <w:qFormat/>
    <w:rsid w:val="00D04050"/>
    <w:pPr>
      <w:keepNext/>
      <w:tabs>
        <w:tab w:val="left" w:pos="1287"/>
        <w:tab w:val="num" w:pos="1647"/>
      </w:tabs>
      <w:spacing w:before="240" w:after="120" w:line="240" w:lineRule="auto"/>
      <w:ind w:firstLine="567"/>
      <w:outlineLvl w:val="2"/>
    </w:pPr>
    <w:rPr>
      <w:rFonts w:ascii="Arial" w:hAnsi="Arial" w:cs="Times New Roman"/>
      <w:sz w:val="24"/>
      <w:szCs w:val="20"/>
      <w:lang w:val="fr-FR" w:eastAsia="fr-FR"/>
    </w:rPr>
  </w:style>
  <w:style w:type="paragraph" w:customStyle="1" w:styleId="CTitre4">
    <w:name w:val="C_Titre 4"/>
    <w:next w:val="Normal"/>
    <w:qFormat/>
    <w:rsid w:val="00D04050"/>
    <w:pPr>
      <w:keepNext/>
      <w:tabs>
        <w:tab w:val="left" w:pos="2126"/>
      </w:tabs>
      <w:spacing w:before="120" w:after="120" w:line="240" w:lineRule="auto"/>
      <w:ind w:left="1276"/>
      <w:outlineLvl w:val="3"/>
    </w:pPr>
    <w:rPr>
      <w:rFonts w:ascii="Arial" w:hAnsi="Arial" w:cs="Times New Roman"/>
      <w:sz w:val="20"/>
      <w:szCs w:val="20"/>
      <w:lang w:val="fr-FR" w:eastAsia="fr-FR"/>
    </w:rPr>
  </w:style>
  <w:style w:type="paragraph" w:customStyle="1" w:styleId="CTitre5">
    <w:name w:val="C_Titre 5"/>
    <w:next w:val="Normal"/>
    <w:qFormat/>
    <w:rsid w:val="00D04050"/>
    <w:pPr>
      <w:keepNext/>
      <w:tabs>
        <w:tab w:val="left" w:pos="2268"/>
      </w:tabs>
      <w:spacing w:before="120" w:after="120" w:line="220" w:lineRule="atLeast"/>
      <w:ind w:left="1276"/>
      <w:outlineLvl w:val="4"/>
    </w:pPr>
    <w:rPr>
      <w:rFonts w:ascii="Arial" w:hAnsi="Arial" w:cs="Times New Roman"/>
      <w:spacing w:val="-5"/>
      <w:sz w:val="20"/>
      <w:szCs w:val="20"/>
      <w:lang w:val="fr-FR" w:eastAsia="fr-FR"/>
    </w:rPr>
  </w:style>
  <w:style w:type="table" w:customStyle="1" w:styleId="TableauGrille6Couleur-Accentuation11">
    <w:name w:val="Tableau Grille 6 Couleur - Accentuation 11"/>
    <w:basedOn w:val="TableauNormal"/>
    <w:uiPriority w:val="51"/>
    <w:rsid w:val="00D04050"/>
    <w:pPr>
      <w:spacing w:after="0" w:line="240" w:lineRule="auto"/>
    </w:pPr>
    <w:rPr>
      <w:rFonts w:eastAsiaTheme="minorHAnsi"/>
      <w:color w:val="365F91" w:themeColor="accent1" w:themeShade="BF"/>
      <w:lang w:val="fr-FR"/>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auGrille4-Accentuation12">
    <w:name w:val="Tableau Grille 4 - Accentuation 12"/>
    <w:basedOn w:val="TableauNormal"/>
    <w:uiPriority w:val="49"/>
    <w:rsid w:val="00161A48"/>
    <w:pPr>
      <w:spacing w:after="0" w:line="240" w:lineRule="auto"/>
    </w:pPr>
    <w:rPr>
      <w:rFonts w:ascii="Times New Roman" w:hAnsi="Times New Roman" w:cs="Times New Roman"/>
      <w:sz w:val="20"/>
      <w:szCs w:val="20"/>
      <w:lang w:val="fr-FR" w:eastAsia="fr-FR"/>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CCorpsdetexte3">
    <w:name w:val="C_Corps de texte 3"/>
    <w:qFormat/>
    <w:rsid w:val="00A1182F"/>
    <w:pPr>
      <w:spacing w:after="120" w:line="260" w:lineRule="atLeast"/>
      <w:ind w:left="567"/>
      <w:jc w:val="both"/>
    </w:pPr>
    <w:rPr>
      <w:rFonts w:ascii="Arial" w:hAnsi="Arial" w:cs="Times New Roman"/>
      <w:sz w:val="20"/>
      <w:szCs w:val="20"/>
      <w:lang w:val="fr-FR" w:eastAsia="fr-FR"/>
    </w:rPr>
  </w:style>
  <w:style w:type="table" w:customStyle="1" w:styleId="TableauGrille2-Accentuation11">
    <w:name w:val="Tableau Grille 2 - Accentuation 11"/>
    <w:basedOn w:val="TableauNormal"/>
    <w:uiPriority w:val="47"/>
    <w:rsid w:val="00B125F0"/>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auGrille1Clair-Accentuation11">
    <w:name w:val="Tableau Grille 1 Clair - Accentuation 11"/>
    <w:basedOn w:val="TableauNormal"/>
    <w:uiPriority w:val="46"/>
    <w:rsid w:val="00B125F0"/>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Listes">
    <w:name w:val="Listes"/>
    <w:basedOn w:val="Normal"/>
    <w:link w:val="ListesCar"/>
    <w:qFormat/>
    <w:rsid w:val="00EC4EBE"/>
    <w:pPr>
      <w:numPr>
        <w:numId w:val="34"/>
      </w:numPr>
      <w:spacing w:before="60" w:after="60" w:line="240" w:lineRule="auto"/>
      <w:jc w:val="both"/>
    </w:pPr>
    <w:rPr>
      <w:rFonts w:ascii="Courier New" w:eastAsia="Cambria Math" w:hAnsi="Courier New" w:cs="Cambria Math"/>
      <w:sz w:val="22"/>
      <w:lang w:val="fr-FR" w:eastAsia="fr-FR"/>
    </w:rPr>
  </w:style>
  <w:style w:type="character" w:customStyle="1" w:styleId="ListesCar">
    <w:name w:val="Listes Car"/>
    <w:link w:val="Listes"/>
    <w:rsid w:val="00EC4EBE"/>
    <w:rPr>
      <w:rFonts w:ascii="Courier New" w:eastAsia="Cambria Math" w:hAnsi="Courier New" w:cs="Cambria Math"/>
      <w:szCs w:val="20"/>
      <w:lang w:val="fr-FR" w:eastAsia="fr-FR"/>
    </w:rPr>
  </w:style>
  <w:style w:type="character" w:styleId="Numrodepage">
    <w:name w:val="page number"/>
    <w:basedOn w:val="Policepardfaut"/>
    <w:rsid w:val="00AE4237"/>
  </w:style>
  <w:style w:type="paragraph" w:customStyle="1" w:styleId="CListenumros">
    <w:name w:val="C_Liste à numéros"/>
    <w:qFormat/>
    <w:rsid w:val="00526633"/>
    <w:pPr>
      <w:numPr>
        <w:numId w:val="38"/>
      </w:numPr>
      <w:spacing w:after="80" w:line="200" w:lineRule="atLeast"/>
      <w:jc w:val="both"/>
    </w:pPr>
    <w:rPr>
      <w:rFonts w:ascii="Arial" w:hAnsi="Arial" w:cs="Times New Roman"/>
      <w:sz w:val="20"/>
      <w:szCs w:val="20"/>
      <w:lang w:val="fr-FR" w:eastAsia="fr-FR"/>
    </w:rPr>
  </w:style>
  <w:style w:type="table" w:customStyle="1" w:styleId="GridTable6ColorfulAccent1">
    <w:name w:val="Grid Table 6 Colorful Accent 1"/>
    <w:basedOn w:val="TableauNormal"/>
    <w:uiPriority w:val="51"/>
    <w:rsid w:val="00526633"/>
    <w:pPr>
      <w:spacing w:after="0" w:line="240" w:lineRule="auto"/>
    </w:pPr>
    <w:rPr>
      <w:rFonts w:ascii="Times New Roman" w:hAnsi="Times New Roman" w:cs="Times New Roman"/>
      <w:color w:val="365F91" w:themeColor="accent1" w:themeShade="BF"/>
      <w:sz w:val="20"/>
      <w:szCs w:val="20"/>
      <w:lang w:val="fr-FR" w:eastAsia="fr-FR"/>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M8">
    <w:name w:val="toc 8"/>
    <w:basedOn w:val="Normal"/>
    <w:next w:val="Normal"/>
    <w:autoRedefine/>
    <w:uiPriority w:val="39"/>
    <w:unhideWhenUsed/>
    <w:rsid w:val="00631AE0"/>
    <w:pPr>
      <w:spacing w:after="100"/>
      <w:ind w:left="1400"/>
    </w:pPr>
  </w:style>
  <w:style w:type="paragraph" w:styleId="TM5">
    <w:name w:val="toc 5"/>
    <w:basedOn w:val="Normal"/>
    <w:next w:val="Normal"/>
    <w:autoRedefine/>
    <w:uiPriority w:val="39"/>
    <w:unhideWhenUsed/>
    <w:rsid w:val="00CD5623"/>
    <w:pPr>
      <w:spacing w:after="100" w:line="259" w:lineRule="auto"/>
      <w:ind w:left="880"/>
    </w:pPr>
    <w:rPr>
      <w:rFonts w:asciiTheme="minorHAnsi" w:eastAsiaTheme="minorEastAsia" w:hAnsiTheme="minorHAnsi" w:cstheme="minorBidi"/>
      <w:sz w:val="22"/>
      <w:szCs w:val="22"/>
      <w:lang w:val="fr-FR" w:eastAsia="fr-FR"/>
    </w:rPr>
  </w:style>
  <w:style w:type="paragraph" w:styleId="TM6">
    <w:name w:val="toc 6"/>
    <w:basedOn w:val="Normal"/>
    <w:next w:val="Normal"/>
    <w:autoRedefine/>
    <w:uiPriority w:val="39"/>
    <w:unhideWhenUsed/>
    <w:rsid w:val="00CD5623"/>
    <w:pPr>
      <w:spacing w:after="100" w:line="259" w:lineRule="auto"/>
      <w:ind w:left="1100"/>
    </w:pPr>
    <w:rPr>
      <w:rFonts w:asciiTheme="minorHAnsi" w:eastAsiaTheme="minorEastAsia" w:hAnsiTheme="minorHAnsi" w:cstheme="minorBidi"/>
      <w:sz w:val="22"/>
      <w:szCs w:val="22"/>
      <w:lang w:val="fr-FR" w:eastAsia="fr-FR"/>
    </w:rPr>
  </w:style>
  <w:style w:type="paragraph" w:styleId="TM7">
    <w:name w:val="toc 7"/>
    <w:basedOn w:val="Normal"/>
    <w:next w:val="Normal"/>
    <w:autoRedefine/>
    <w:uiPriority w:val="39"/>
    <w:unhideWhenUsed/>
    <w:rsid w:val="00CD5623"/>
    <w:pPr>
      <w:spacing w:after="100" w:line="259" w:lineRule="auto"/>
      <w:ind w:left="1320"/>
    </w:pPr>
    <w:rPr>
      <w:rFonts w:asciiTheme="minorHAnsi" w:eastAsiaTheme="minorEastAsia" w:hAnsiTheme="minorHAnsi" w:cstheme="minorBidi"/>
      <w:sz w:val="22"/>
      <w:szCs w:val="22"/>
      <w:lang w:val="fr-FR" w:eastAsia="fr-FR"/>
    </w:rPr>
  </w:style>
  <w:style w:type="paragraph" w:styleId="TM9">
    <w:name w:val="toc 9"/>
    <w:basedOn w:val="Normal"/>
    <w:next w:val="Normal"/>
    <w:autoRedefine/>
    <w:uiPriority w:val="39"/>
    <w:unhideWhenUsed/>
    <w:rsid w:val="00CD5623"/>
    <w:pPr>
      <w:spacing w:after="100" w:line="259" w:lineRule="auto"/>
      <w:ind w:left="1760"/>
    </w:pPr>
    <w:rPr>
      <w:rFonts w:asciiTheme="minorHAnsi" w:eastAsiaTheme="minorEastAsia" w:hAnsiTheme="minorHAnsi" w:cstheme="minorBidi"/>
      <w:sz w:val="22"/>
      <w:szCs w:val="22"/>
      <w:lang w:val="fr-FR" w:eastAsia="fr-FR"/>
    </w:rPr>
  </w:style>
  <w:style w:type="character" w:customStyle="1" w:styleId="UnresolvedMention">
    <w:name w:val="Unresolved Mention"/>
    <w:basedOn w:val="Policepardfaut"/>
    <w:uiPriority w:val="99"/>
    <w:unhideWhenUsed/>
    <w:rsid w:val="00CD5623"/>
    <w:rPr>
      <w:color w:val="605E5C"/>
      <w:shd w:val="clear" w:color="auto" w:fill="E1DFDD"/>
    </w:rPr>
  </w:style>
  <w:style w:type="character" w:styleId="lev">
    <w:name w:val="Strong"/>
    <w:basedOn w:val="Policepardfaut"/>
    <w:uiPriority w:val="22"/>
    <w:qFormat/>
    <w:rsid w:val="00472C12"/>
    <w:rPr>
      <w:b/>
      <w:bCs/>
    </w:rPr>
  </w:style>
  <w:style w:type="paragraph" w:styleId="Sansinterligne">
    <w:name w:val="No Spacing"/>
    <w:uiPriority w:val="1"/>
    <w:qFormat/>
    <w:rsid w:val="00C73283"/>
    <w:pPr>
      <w:spacing w:after="0" w:line="240" w:lineRule="auto"/>
    </w:pPr>
    <w:rPr>
      <w:rFonts w:eastAsiaTheme="minorHAnsi"/>
      <w:lang w:val="fr-FR"/>
    </w:rPr>
  </w:style>
  <w:style w:type="paragraph" w:customStyle="1" w:styleId="Footnotenumber">
    <w:name w:val="Footnote number"/>
    <w:aliases w:val="fr"/>
    <w:basedOn w:val="Normal"/>
    <w:link w:val="Appelnotedebasdep"/>
    <w:rsid w:val="004451F2"/>
    <w:pPr>
      <w:spacing w:after="160" w:line="240" w:lineRule="exact"/>
    </w:pPr>
    <w:rPr>
      <w:rFonts w:asciiTheme="minorHAnsi" w:hAnsiTheme="minorHAnsi" w:cstheme="minorBidi"/>
      <w:position w:val="6"/>
      <w:sz w:val="16"/>
      <w:szCs w:val="22"/>
      <w:vertAlign w:val="superscript"/>
      <w:lang w:eastAsia="en-US"/>
    </w:rPr>
  </w:style>
  <w:style w:type="character" w:customStyle="1" w:styleId="N4Car">
    <w:name w:val="N4 Car"/>
    <w:basedOn w:val="Policepardfaut"/>
    <w:link w:val="N4"/>
    <w:locked/>
    <w:rsid w:val="004451F2"/>
    <w:rPr>
      <w:rFonts w:ascii="Arial" w:hAnsi="Arial" w:cs="Times New Roman"/>
      <w:b/>
      <w:szCs w:val="20"/>
      <w:lang w:val="en-GB" w:eastAsia="de-DE"/>
    </w:rPr>
  </w:style>
  <w:style w:type="paragraph" w:customStyle="1" w:styleId="paragraph">
    <w:name w:val="paragraph"/>
    <w:basedOn w:val="Normal"/>
    <w:rsid w:val="004451F2"/>
    <w:pPr>
      <w:spacing w:before="100" w:beforeAutospacing="1" w:after="100" w:afterAutospacing="1" w:line="240" w:lineRule="auto"/>
    </w:pPr>
    <w:rPr>
      <w:rFonts w:ascii="Times New Roman" w:hAnsi="Times New Roman"/>
      <w:sz w:val="24"/>
      <w:szCs w:val="24"/>
      <w:lang w:val="fr-FR" w:eastAsia="fr-FR"/>
    </w:rPr>
  </w:style>
  <w:style w:type="character" w:customStyle="1" w:styleId="normaltextrun">
    <w:name w:val="normaltextrun"/>
    <w:basedOn w:val="Policepardfaut"/>
    <w:rsid w:val="004451F2"/>
  </w:style>
  <w:style w:type="character" w:customStyle="1" w:styleId="eop">
    <w:name w:val="eop"/>
    <w:basedOn w:val="Policepardfaut"/>
    <w:rsid w:val="004451F2"/>
  </w:style>
  <w:style w:type="character" w:customStyle="1" w:styleId="scxw133423119">
    <w:name w:val="scxw133423119"/>
    <w:basedOn w:val="Policepardfaut"/>
    <w:rsid w:val="004451F2"/>
  </w:style>
  <w:style w:type="character" w:customStyle="1" w:styleId="Mention">
    <w:name w:val="Mention"/>
    <w:basedOn w:val="Policepardfaut"/>
    <w:uiPriority w:val="99"/>
    <w:unhideWhenUsed/>
    <w:rsid w:val="0076284E"/>
    <w:rPr>
      <w:color w:val="2B579A"/>
      <w:shd w:val="clear" w:color="auto" w:fill="E1DFDD"/>
    </w:rPr>
  </w:style>
  <w:style w:type="character" w:customStyle="1" w:styleId="StandardCar">
    <w:name w:val="Standard Car"/>
    <w:basedOn w:val="Policepardfaut"/>
    <w:link w:val="Standard"/>
    <w:locked/>
    <w:rsid w:val="00343E4E"/>
    <w:rPr>
      <w:rFonts w:ascii="Calibri" w:hAnsi="Calibri" w:cs="Calibri"/>
      <w:szCs w:val="20"/>
      <w:lang w:val="en-US" w:eastAsia="de-DE"/>
    </w:rPr>
  </w:style>
  <w:style w:type="paragraph" w:customStyle="1" w:styleId="Standard">
    <w:name w:val="Standard"/>
    <w:link w:val="StandardCar"/>
    <w:qFormat/>
    <w:rsid w:val="00343E4E"/>
    <w:pPr>
      <w:spacing w:after="0"/>
      <w:jc w:val="both"/>
    </w:pPr>
    <w:rPr>
      <w:rFonts w:ascii="Calibri" w:hAnsi="Calibri" w:cs="Calibri"/>
      <w:szCs w:val="20"/>
      <w:lang w:val="en-US" w:eastAsia="de-DE"/>
    </w:rPr>
  </w:style>
  <w:style w:type="character" w:customStyle="1" w:styleId="TitleN2Car">
    <w:name w:val="Title N2 Car"/>
    <w:basedOn w:val="Policepardfaut"/>
    <w:link w:val="TitleN2"/>
    <w:locked/>
    <w:rsid w:val="00343E4E"/>
    <w:rPr>
      <w:rFonts w:ascii="Calibri" w:hAnsi="Calibri" w:cs="Calibri"/>
      <w:b/>
      <w:sz w:val="24"/>
      <w:szCs w:val="20"/>
      <w:lang w:val="en-US" w:eastAsia="de-DE"/>
    </w:rPr>
  </w:style>
  <w:style w:type="paragraph" w:customStyle="1" w:styleId="TitleN2">
    <w:name w:val="Title N2"/>
    <w:next w:val="Standard"/>
    <w:link w:val="TitleN2Car"/>
    <w:qFormat/>
    <w:rsid w:val="00343E4E"/>
    <w:pPr>
      <w:keepNext/>
      <w:tabs>
        <w:tab w:val="num" w:pos="680"/>
      </w:tabs>
      <w:spacing w:before="360" w:after="120" w:line="240" w:lineRule="auto"/>
      <w:ind w:left="680" w:hanging="680"/>
      <w:outlineLvl w:val="1"/>
    </w:pPr>
    <w:rPr>
      <w:rFonts w:ascii="Calibri" w:hAnsi="Calibri" w:cs="Calibri"/>
      <w:b/>
      <w:sz w:val="24"/>
      <w:szCs w:val="20"/>
      <w:lang w:val="en-US" w:eastAsia="de-DE"/>
    </w:rPr>
  </w:style>
  <w:style w:type="character" w:customStyle="1" w:styleId="LegendCar">
    <w:name w:val="Legend Car"/>
    <w:basedOn w:val="Policepardfaut"/>
    <w:link w:val="Legend"/>
    <w:locked/>
    <w:rsid w:val="00343E4E"/>
    <w:rPr>
      <w:rFonts w:ascii="Calibri" w:hAnsi="Calibri" w:cs="Calibri"/>
      <w:bCs/>
      <w:i/>
      <w:sz w:val="20"/>
      <w:szCs w:val="20"/>
      <w:lang w:val="en-US" w:eastAsia="de-DE"/>
    </w:rPr>
  </w:style>
  <w:style w:type="paragraph" w:customStyle="1" w:styleId="Legend">
    <w:name w:val="Legend"/>
    <w:basedOn w:val="Lgende"/>
    <w:link w:val="LegendCar"/>
    <w:qFormat/>
    <w:rsid w:val="00343E4E"/>
    <w:pPr>
      <w:jc w:val="center"/>
    </w:pPr>
    <w:rPr>
      <w:rFonts w:ascii="Calibri" w:hAnsi="Calibri" w:cs="Calibri"/>
      <w:lang w:val="en-US"/>
    </w:rPr>
  </w:style>
  <w:style w:type="paragraph" w:customStyle="1" w:styleId="CCorpsdetexte2">
    <w:name w:val="C_Corps de texte 2"/>
    <w:uiPriority w:val="99"/>
    <w:qFormat/>
    <w:rsid w:val="0047662F"/>
    <w:pPr>
      <w:spacing w:after="120" w:line="260" w:lineRule="atLeast"/>
      <w:jc w:val="both"/>
    </w:pPr>
    <w:rPr>
      <w:rFonts w:ascii="Arial" w:hAnsi="Arial" w:cs="Times New Roman"/>
      <w:sz w:val="20"/>
      <w:szCs w:val="20"/>
      <w:lang w:val="fr-FR" w:eastAsia="fr-FR"/>
    </w:rPr>
  </w:style>
  <w:style w:type="table" w:customStyle="1" w:styleId="GridTable7ColorfulAccent1">
    <w:name w:val="Grid Table 7 Colorful Accent 1"/>
    <w:basedOn w:val="TableauNormal"/>
    <w:uiPriority w:val="52"/>
    <w:rsid w:val="0047662F"/>
    <w:pPr>
      <w:spacing w:after="0" w:line="240" w:lineRule="auto"/>
    </w:pPr>
    <w:rPr>
      <w:rFonts w:ascii="Times New Roman" w:hAnsi="Times New Roman" w:cs="Times New Roman"/>
      <w:color w:val="365F91" w:themeColor="accent1" w:themeShade="BF"/>
      <w:sz w:val="20"/>
      <w:szCs w:val="20"/>
      <w:lang w:val="fr-FR" w:eastAsia="fr-FR"/>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PlainTable1">
    <w:name w:val="Plain Table 1"/>
    <w:basedOn w:val="TableauNormal"/>
    <w:uiPriority w:val="41"/>
    <w:rsid w:val="00F01693"/>
    <w:pPr>
      <w:spacing w:after="0" w:line="240" w:lineRule="auto"/>
    </w:pPr>
    <w:rPr>
      <w:rFonts w:ascii="Times New Roman" w:hAnsi="Times New Roman" w:cs="Times New Roman"/>
      <w:sz w:val="20"/>
      <w:szCs w:val="20"/>
      <w:lang w:val="fr-FR" w:eastAsia="fr-FR"/>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vision">
    <w:name w:val="Revision"/>
    <w:hidden/>
    <w:uiPriority w:val="99"/>
    <w:semiHidden/>
    <w:rsid w:val="00136B41"/>
    <w:pPr>
      <w:spacing w:after="0" w:line="240" w:lineRule="auto"/>
    </w:pPr>
    <w:rPr>
      <w:rFonts w:ascii="Arial" w:hAnsi="Arial" w:cs="Times New Roman"/>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815441">
      <w:bodyDiv w:val="1"/>
      <w:marLeft w:val="0"/>
      <w:marRight w:val="0"/>
      <w:marTop w:val="0"/>
      <w:marBottom w:val="0"/>
      <w:divBdr>
        <w:top w:val="none" w:sz="0" w:space="0" w:color="auto"/>
        <w:left w:val="none" w:sz="0" w:space="0" w:color="auto"/>
        <w:bottom w:val="none" w:sz="0" w:space="0" w:color="auto"/>
        <w:right w:val="none" w:sz="0" w:space="0" w:color="auto"/>
      </w:divBdr>
    </w:div>
    <w:div w:id="55249188">
      <w:bodyDiv w:val="1"/>
      <w:marLeft w:val="0"/>
      <w:marRight w:val="0"/>
      <w:marTop w:val="0"/>
      <w:marBottom w:val="0"/>
      <w:divBdr>
        <w:top w:val="none" w:sz="0" w:space="0" w:color="auto"/>
        <w:left w:val="none" w:sz="0" w:space="0" w:color="auto"/>
        <w:bottom w:val="none" w:sz="0" w:space="0" w:color="auto"/>
        <w:right w:val="none" w:sz="0" w:space="0" w:color="auto"/>
      </w:divBdr>
    </w:div>
    <w:div w:id="98456614">
      <w:bodyDiv w:val="1"/>
      <w:marLeft w:val="0"/>
      <w:marRight w:val="0"/>
      <w:marTop w:val="0"/>
      <w:marBottom w:val="0"/>
      <w:divBdr>
        <w:top w:val="none" w:sz="0" w:space="0" w:color="auto"/>
        <w:left w:val="none" w:sz="0" w:space="0" w:color="auto"/>
        <w:bottom w:val="none" w:sz="0" w:space="0" w:color="auto"/>
        <w:right w:val="none" w:sz="0" w:space="0" w:color="auto"/>
      </w:divBdr>
    </w:div>
    <w:div w:id="165025540">
      <w:bodyDiv w:val="1"/>
      <w:marLeft w:val="0"/>
      <w:marRight w:val="0"/>
      <w:marTop w:val="0"/>
      <w:marBottom w:val="0"/>
      <w:divBdr>
        <w:top w:val="none" w:sz="0" w:space="0" w:color="auto"/>
        <w:left w:val="none" w:sz="0" w:space="0" w:color="auto"/>
        <w:bottom w:val="none" w:sz="0" w:space="0" w:color="auto"/>
        <w:right w:val="none" w:sz="0" w:space="0" w:color="auto"/>
      </w:divBdr>
    </w:div>
    <w:div w:id="170416729">
      <w:bodyDiv w:val="1"/>
      <w:marLeft w:val="0"/>
      <w:marRight w:val="0"/>
      <w:marTop w:val="0"/>
      <w:marBottom w:val="0"/>
      <w:divBdr>
        <w:top w:val="none" w:sz="0" w:space="0" w:color="auto"/>
        <w:left w:val="none" w:sz="0" w:space="0" w:color="auto"/>
        <w:bottom w:val="none" w:sz="0" w:space="0" w:color="auto"/>
        <w:right w:val="none" w:sz="0" w:space="0" w:color="auto"/>
      </w:divBdr>
    </w:div>
    <w:div w:id="179205343">
      <w:bodyDiv w:val="1"/>
      <w:marLeft w:val="0"/>
      <w:marRight w:val="0"/>
      <w:marTop w:val="0"/>
      <w:marBottom w:val="0"/>
      <w:divBdr>
        <w:top w:val="none" w:sz="0" w:space="0" w:color="auto"/>
        <w:left w:val="none" w:sz="0" w:space="0" w:color="auto"/>
        <w:bottom w:val="none" w:sz="0" w:space="0" w:color="auto"/>
        <w:right w:val="none" w:sz="0" w:space="0" w:color="auto"/>
      </w:divBdr>
    </w:div>
    <w:div w:id="264384183">
      <w:bodyDiv w:val="1"/>
      <w:marLeft w:val="0"/>
      <w:marRight w:val="0"/>
      <w:marTop w:val="0"/>
      <w:marBottom w:val="0"/>
      <w:divBdr>
        <w:top w:val="none" w:sz="0" w:space="0" w:color="auto"/>
        <w:left w:val="none" w:sz="0" w:space="0" w:color="auto"/>
        <w:bottom w:val="none" w:sz="0" w:space="0" w:color="auto"/>
        <w:right w:val="none" w:sz="0" w:space="0" w:color="auto"/>
      </w:divBdr>
    </w:div>
    <w:div w:id="299117626">
      <w:bodyDiv w:val="1"/>
      <w:marLeft w:val="0"/>
      <w:marRight w:val="0"/>
      <w:marTop w:val="0"/>
      <w:marBottom w:val="0"/>
      <w:divBdr>
        <w:top w:val="none" w:sz="0" w:space="0" w:color="auto"/>
        <w:left w:val="none" w:sz="0" w:space="0" w:color="auto"/>
        <w:bottom w:val="none" w:sz="0" w:space="0" w:color="auto"/>
        <w:right w:val="none" w:sz="0" w:space="0" w:color="auto"/>
      </w:divBdr>
    </w:div>
    <w:div w:id="372314204">
      <w:bodyDiv w:val="1"/>
      <w:marLeft w:val="0"/>
      <w:marRight w:val="0"/>
      <w:marTop w:val="0"/>
      <w:marBottom w:val="0"/>
      <w:divBdr>
        <w:top w:val="none" w:sz="0" w:space="0" w:color="auto"/>
        <w:left w:val="none" w:sz="0" w:space="0" w:color="auto"/>
        <w:bottom w:val="none" w:sz="0" w:space="0" w:color="auto"/>
        <w:right w:val="none" w:sz="0" w:space="0" w:color="auto"/>
      </w:divBdr>
    </w:div>
    <w:div w:id="408649696">
      <w:bodyDiv w:val="1"/>
      <w:marLeft w:val="0"/>
      <w:marRight w:val="0"/>
      <w:marTop w:val="0"/>
      <w:marBottom w:val="0"/>
      <w:divBdr>
        <w:top w:val="none" w:sz="0" w:space="0" w:color="auto"/>
        <w:left w:val="none" w:sz="0" w:space="0" w:color="auto"/>
        <w:bottom w:val="none" w:sz="0" w:space="0" w:color="auto"/>
        <w:right w:val="none" w:sz="0" w:space="0" w:color="auto"/>
      </w:divBdr>
    </w:div>
    <w:div w:id="425922551">
      <w:bodyDiv w:val="1"/>
      <w:marLeft w:val="0"/>
      <w:marRight w:val="0"/>
      <w:marTop w:val="0"/>
      <w:marBottom w:val="0"/>
      <w:divBdr>
        <w:top w:val="none" w:sz="0" w:space="0" w:color="auto"/>
        <w:left w:val="none" w:sz="0" w:space="0" w:color="auto"/>
        <w:bottom w:val="none" w:sz="0" w:space="0" w:color="auto"/>
        <w:right w:val="none" w:sz="0" w:space="0" w:color="auto"/>
      </w:divBdr>
    </w:div>
    <w:div w:id="500195623">
      <w:bodyDiv w:val="1"/>
      <w:marLeft w:val="0"/>
      <w:marRight w:val="0"/>
      <w:marTop w:val="0"/>
      <w:marBottom w:val="0"/>
      <w:divBdr>
        <w:top w:val="none" w:sz="0" w:space="0" w:color="auto"/>
        <w:left w:val="none" w:sz="0" w:space="0" w:color="auto"/>
        <w:bottom w:val="none" w:sz="0" w:space="0" w:color="auto"/>
        <w:right w:val="none" w:sz="0" w:space="0" w:color="auto"/>
      </w:divBdr>
    </w:div>
    <w:div w:id="554388692">
      <w:bodyDiv w:val="1"/>
      <w:marLeft w:val="0"/>
      <w:marRight w:val="0"/>
      <w:marTop w:val="0"/>
      <w:marBottom w:val="0"/>
      <w:divBdr>
        <w:top w:val="none" w:sz="0" w:space="0" w:color="auto"/>
        <w:left w:val="none" w:sz="0" w:space="0" w:color="auto"/>
        <w:bottom w:val="none" w:sz="0" w:space="0" w:color="auto"/>
        <w:right w:val="none" w:sz="0" w:space="0" w:color="auto"/>
      </w:divBdr>
    </w:div>
    <w:div w:id="561982871">
      <w:bodyDiv w:val="1"/>
      <w:marLeft w:val="0"/>
      <w:marRight w:val="0"/>
      <w:marTop w:val="0"/>
      <w:marBottom w:val="0"/>
      <w:divBdr>
        <w:top w:val="none" w:sz="0" w:space="0" w:color="auto"/>
        <w:left w:val="none" w:sz="0" w:space="0" w:color="auto"/>
        <w:bottom w:val="none" w:sz="0" w:space="0" w:color="auto"/>
        <w:right w:val="none" w:sz="0" w:space="0" w:color="auto"/>
      </w:divBdr>
    </w:div>
    <w:div w:id="596210739">
      <w:bodyDiv w:val="1"/>
      <w:marLeft w:val="0"/>
      <w:marRight w:val="0"/>
      <w:marTop w:val="0"/>
      <w:marBottom w:val="0"/>
      <w:divBdr>
        <w:top w:val="none" w:sz="0" w:space="0" w:color="auto"/>
        <w:left w:val="none" w:sz="0" w:space="0" w:color="auto"/>
        <w:bottom w:val="none" w:sz="0" w:space="0" w:color="auto"/>
        <w:right w:val="none" w:sz="0" w:space="0" w:color="auto"/>
      </w:divBdr>
    </w:div>
    <w:div w:id="699748996">
      <w:bodyDiv w:val="1"/>
      <w:marLeft w:val="0"/>
      <w:marRight w:val="0"/>
      <w:marTop w:val="0"/>
      <w:marBottom w:val="0"/>
      <w:divBdr>
        <w:top w:val="none" w:sz="0" w:space="0" w:color="auto"/>
        <w:left w:val="none" w:sz="0" w:space="0" w:color="auto"/>
        <w:bottom w:val="none" w:sz="0" w:space="0" w:color="auto"/>
        <w:right w:val="none" w:sz="0" w:space="0" w:color="auto"/>
      </w:divBdr>
    </w:div>
    <w:div w:id="704718390">
      <w:bodyDiv w:val="1"/>
      <w:marLeft w:val="0"/>
      <w:marRight w:val="0"/>
      <w:marTop w:val="0"/>
      <w:marBottom w:val="0"/>
      <w:divBdr>
        <w:top w:val="none" w:sz="0" w:space="0" w:color="auto"/>
        <w:left w:val="none" w:sz="0" w:space="0" w:color="auto"/>
        <w:bottom w:val="none" w:sz="0" w:space="0" w:color="auto"/>
        <w:right w:val="none" w:sz="0" w:space="0" w:color="auto"/>
      </w:divBdr>
    </w:div>
    <w:div w:id="736249156">
      <w:bodyDiv w:val="1"/>
      <w:marLeft w:val="0"/>
      <w:marRight w:val="0"/>
      <w:marTop w:val="0"/>
      <w:marBottom w:val="0"/>
      <w:divBdr>
        <w:top w:val="none" w:sz="0" w:space="0" w:color="auto"/>
        <w:left w:val="none" w:sz="0" w:space="0" w:color="auto"/>
        <w:bottom w:val="none" w:sz="0" w:space="0" w:color="auto"/>
        <w:right w:val="none" w:sz="0" w:space="0" w:color="auto"/>
      </w:divBdr>
    </w:div>
    <w:div w:id="788672139">
      <w:bodyDiv w:val="1"/>
      <w:marLeft w:val="0"/>
      <w:marRight w:val="0"/>
      <w:marTop w:val="0"/>
      <w:marBottom w:val="0"/>
      <w:divBdr>
        <w:top w:val="none" w:sz="0" w:space="0" w:color="auto"/>
        <w:left w:val="none" w:sz="0" w:space="0" w:color="auto"/>
        <w:bottom w:val="none" w:sz="0" w:space="0" w:color="auto"/>
        <w:right w:val="none" w:sz="0" w:space="0" w:color="auto"/>
      </w:divBdr>
    </w:div>
    <w:div w:id="801537811">
      <w:bodyDiv w:val="1"/>
      <w:marLeft w:val="0"/>
      <w:marRight w:val="0"/>
      <w:marTop w:val="0"/>
      <w:marBottom w:val="0"/>
      <w:divBdr>
        <w:top w:val="none" w:sz="0" w:space="0" w:color="auto"/>
        <w:left w:val="none" w:sz="0" w:space="0" w:color="auto"/>
        <w:bottom w:val="none" w:sz="0" w:space="0" w:color="auto"/>
        <w:right w:val="none" w:sz="0" w:space="0" w:color="auto"/>
      </w:divBdr>
    </w:div>
    <w:div w:id="804736459">
      <w:bodyDiv w:val="1"/>
      <w:marLeft w:val="0"/>
      <w:marRight w:val="0"/>
      <w:marTop w:val="0"/>
      <w:marBottom w:val="0"/>
      <w:divBdr>
        <w:top w:val="none" w:sz="0" w:space="0" w:color="auto"/>
        <w:left w:val="none" w:sz="0" w:space="0" w:color="auto"/>
        <w:bottom w:val="none" w:sz="0" w:space="0" w:color="auto"/>
        <w:right w:val="none" w:sz="0" w:space="0" w:color="auto"/>
      </w:divBdr>
    </w:div>
    <w:div w:id="812913000">
      <w:bodyDiv w:val="1"/>
      <w:marLeft w:val="0"/>
      <w:marRight w:val="0"/>
      <w:marTop w:val="0"/>
      <w:marBottom w:val="0"/>
      <w:divBdr>
        <w:top w:val="none" w:sz="0" w:space="0" w:color="auto"/>
        <w:left w:val="none" w:sz="0" w:space="0" w:color="auto"/>
        <w:bottom w:val="none" w:sz="0" w:space="0" w:color="auto"/>
        <w:right w:val="none" w:sz="0" w:space="0" w:color="auto"/>
      </w:divBdr>
    </w:div>
    <w:div w:id="841046925">
      <w:bodyDiv w:val="1"/>
      <w:marLeft w:val="0"/>
      <w:marRight w:val="0"/>
      <w:marTop w:val="0"/>
      <w:marBottom w:val="0"/>
      <w:divBdr>
        <w:top w:val="none" w:sz="0" w:space="0" w:color="auto"/>
        <w:left w:val="none" w:sz="0" w:space="0" w:color="auto"/>
        <w:bottom w:val="none" w:sz="0" w:space="0" w:color="auto"/>
        <w:right w:val="none" w:sz="0" w:space="0" w:color="auto"/>
      </w:divBdr>
    </w:div>
    <w:div w:id="849954595">
      <w:bodyDiv w:val="1"/>
      <w:marLeft w:val="0"/>
      <w:marRight w:val="0"/>
      <w:marTop w:val="0"/>
      <w:marBottom w:val="0"/>
      <w:divBdr>
        <w:top w:val="none" w:sz="0" w:space="0" w:color="auto"/>
        <w:left w:val="none" w:sz="0" w:space="0" w:color="auto"/>
        <w:bottom w:val="none" w:sz="0" w:space="0" w:color="auto"/>
        <w:right w:val="none" w:sz="0" w:space="0" w:color="auto"/>
      </w:divBdr>
    </w:div>
    <w:div w:id="858739792">
      <w:bodyDiv w:val="1"/>
      <w:marLeft w:val="0"/>
      <w:marRight w:val="0"/>
      <w:marTop w:val="0"/>
      <w:marBottom w:val="0"/>
      <w:divBdr>
        <w:top w:val="none" w:sz="0" w:space="0" w:color="auto"/>
        <w:left w:val="none" w:sz="0" w:space="0" w:color="auto"/>
        <w:bottom w:val="none" w:sz="0" w:space="0" w:color="auto"/>
        <w:right w:val="none" w:sz="0" w:space="0" w:color="auto"/>
      </w:divBdr>
    </w:div>
    <w:div w:id="965503616">
      <w:bodyDiv w:val="1"/>
      <w:marLeft w:val="0"/>
      <w:marRight w:val="0"/>
      <w:marTop w:val="0"/>
      <w:marBottom w:val="0"/>
      <w:divBdr>
        <w:top w:val="none" w:sz="0" w:space="0" w:color="auto"/>
        <w:left w:val="none" w:sz="0" w:space="0" w:color="auto"/>
        <w:bottom w:val="none" w:sz="0" w:space="0" w:color="auto"/>
        <w:right w:val="none" w:sz="0" w:space="0" w:color="auto"/>
      </w:divBdr>
    </w:div>
    <w:div w:id="1035078587">
      <w:bodyDiv w:val="1"/>
      <w:marLeft w:val="0"/>
      <w:marRight w:val="0"/>
      <w:marTop w:val="0"/>
      <w:marBottom w:val="0"/>
      <w:divBdr>
        <w:top w:val="none" w:sz="0" w:space="0" w:color="auto"/>
        <w:left w:val="none" w:sz="0" w:space="0" w:color="auto"/>
        <w:bottom w:val="none" w:sz="0" w:space="0" w:color="auto"/>
        <w:right w:val="none" w:sz="0" w:space="0" w:color="auto"/>
      </w:divBdr>
    </w:div>
    <w:div w:id="1075664311">
      <w:bodyDiv w:val="1"/>
      <w:marLeft w:val="0"/>
      <w:marRight w:val="0"/>
      <w:marTop w:val="0"/>
      <w:marBottom w:val="0"/>
      <w:divBdr>
        <w:top w:val="none" w:sz="0" w:space="0" w:color="auto"/>
        <w:left w:val="none" w:sz="0" w:space="0" w:color="auto"/>
        <w:bottom w:val="none" w:sz="0" w:space="0" w:color="auto"/>
        <w:right w:val="none" w:sz="0" w:space="0" w:color="auto"/>
      </w:divBdr>
    </w:div>
    <w:div w:id="1105537080">
      <w:bodyDiv w:val="1"/>
      <w:marLeft w:val="0"/>
      <w:marRight w:val="0"/>
      <w:marTop w:val="0"/>
      <w:marBottom w:val="0"/>
      <w:divBdr>
        <w:top w:val="none" w:sz="0" w:space="0" w:color="auto"/>
        <w:left w:val="none" w:sz="0" w:space="0" w:color="auto"/>
        <w:bottom w:val="none" w:sz="0" w:space="0" w:color="auto"/>
        <w:right w:val="none" w:sz="0" w:space="0" w:color="auto"/>
      </w:divBdr>
    </w:div>
    <w:div w:id="1106000266">
      <w:bodyDiv w:val="1"/>
      <w:marLeft w:val="0"/>
      <w:marRight w:val="0"/>
      <w:marTop w:val="0"/>
      <w:marBottom w:val="0"/>
      <w:divBdr>
        <w:top w:val="none" w:sz="0" w:space="0" w:color="auto"/>
        <w:left w:val="none" w:sz="0" w:space="0" w:color="auto"/>
        <w:bottom w:val="none" w:sz="0" w:space="0" w:color="auto"/>
        <w:right w:val="none" w:sz="0" w:space="0" w:color="auto"/>
      </w:divBdr>
    </w:div>
    <w:div w:id="1107190532">
      <w:bodyDiv w:val="1"/>
      <w:marLeft w:val="0"/>
      <w:marRight w:val="0"/>
      <w:marTop w:val="0"/>
      <w:marBottom w:val="0"/>
      <w:divBdr>
        <w:top w:val="none" w:sz="0" w:space="0" w:color="auto"/>
        <w:left w:val="none" w:sz="0" w:space="0" w:color="auto"/>
        <w:bottom w:val="none" w:sz="0" w:space="0" w:color="auto"/>
        <w:right w:val="none" w:sz="0" w:space="0" w:color="auto"/>
      </w:divBdr>
    </w:div>
    <w:div w:id="1180244496">
      <w:bodyDiv w:val="1"/>
      <w:marLeft w:val="0"/>
      <w:marRight w:val="0"/>
      <w:marTop w:val="0"/>
      <w:marBottom w:val="0"/>
      <w:divBdr>
        <w:top w:val="none" w:sz="0" w:space="0" w:color="auto"/>
        <w:left w:val="none" w:sz="0" w:space="0" w:color="auto"/>
        <w:bottom w:val="none" w:sz="0" w:space="0" w:color="auto"/>
        <w:right w:val="none" w:sz="0" w:space="0" w:color="auto"/>
      </w:divBdr>
    </w:div>
    <w:div w:id="1237596045">
      <w:bodyDiv w:val="1"/>
      <w:marLeft w:val="0"/>
      <w:marRight w:val="0"/>
      <w:marTop w:val="0"/>
      <w:marBottom w:val="0"/>
      <w:divBdr>
        <w:top w:val="none" w:sz="0" w:space="0" w:color="auto"/>
        <w:left w:val="none" w:sz="0" w:space="0" w:color="auto"/>
        <w:bottom w:val="none" w:sz="0" w:space="0" w:color="auto"/>
        <w:right w:val="none" w:sz="0" w:space="0" w:color="auto"/>
      </w:divBdr>
    </w:div>
    <w:div w:id="1247694099">
      <w:bodyDiv w:val="1"/>
      <w:marLeft w:val="0"/>
      <w:marRight w:val="0"/>
      <w:marTop w:val="0"/>
      <w:marBottom w:val="0"/>
      <w:divBdr>
        <w:top w:val="none" w:sz="0" w:space="0" w:color="auto"/>
        <w:left w:val="none" w:sz="0" w:space="0" w:color="auto"/>
        <w:bottom w:val="none" w:sz="0" w:space="0" w:color="auto"/>
        <w:right w:val="none" w:sz="0" w:space="0" w:color="auto"/>
      </w:divBdr>
    </w:div>
    <w:div w:id="1304506134">
      <w:bodyDiv w:val="1"/>
      <w:marLeft w:val="0"/>
      <w:marRight w:val="0"/>
      <w:marTop w:val="0"/>
      <w:marBottom w:val="0"/>
      <w:divBdr>
        <w:top w:val="none" w:sz="0" w:space="0" w:color="auto"/>
        <w:left w:val="none" w:sz="0" w:space="0" w:color="auto"/>
        <w:bottom w:val="none" w:sz="0" w:space="0" w:color="auto"/>
        <w:right w:val="none" w:sz="0" w:space="0" w:color="auto"/>
      </w:divBdr>
    </w:div>
    <w:div w:id="1305159371">
      <w:bodyDiv w:val="1"/>
      <w:marLeft w:val="0"/>
      <w:marRight w:val="0"/>
      <w:marTop w:val="0"/>
      <w:marBottom w:val="0"/>
      <w:divBdr>
        <w:top w:val="none" w:sz="0" w:space="0" w:color="auto"/>
        <w:left w:val="none" w:sz="0" w:space="0" w:color="auto"/>
        <w:bottom w:val="none" w:sz="0" w:space="0" w:color="auto"/>
        <w:right w:val="none" w:sz="0" w:space="0" w:color="auto"/>
      </w:divBdr>
    </w:div>
    <w:div w:id="1412922048">
      <w:bodyDiv w:val="1"/>
      <w:marLeft w:val="0"/>
      <w:marRight w:val="0"/>
      <w:marTop w:val="0"/>
      <w:marBottom w:val="0"/>
      <w:divBdr>
        <w:top w:val="none" w:sz="0" w:space="0" w:color="auto"/>
        <w:left w:val="none" w:sz="0" w:space="0" w:color="auto"/>
        <w:bottom w:val="none" w:sz="0" w:space="0" w:color="auto"/>
        <w:right w:val="none" w:sz="0" w:space="0" w:color="auto"/>
      </w:divBdr>
    </w:div>
    <w:div w:id="1426805389">
      <w:bodyDiv w:val="1"/>
      <w:marLeft w:val="0"/>
      <w:marRight w:val="0"/>
      <w:marTop w:val="0"/>
      <w:marBottom w:val="0"/>
      <w:divBdr>
        <w:top w:val="none" w:sz="0" w:space="0" w:color="auto"/>
        <w:left w:val="none" w:sz="0" w:space="0" w:color="auto"/>
        <w:bottom w:val="none" w:sz="0" w:space="0" w:color="auto"/>
        <w:right w:val="none" w:sz="0" w:space="0" w:color="auto"/>
      </w:divBdr>
    </w:div>
    <w:div w:id="1459497401">
      <w:bodyDiv w:val="1"/>
      <w:marLeft w:val="0"/>
      <w:marRight w:val="0"/>
      <w:marTop w:val="0"/>
      <w:marBottom w:val="0"/>
      <w:divBdr>
        <w:top w:val="none" w:sz="0" w:space="0" w:color="auto"/>
        <w:left w:val="none" w:sz="0" w:space="0" w:color="auto"/>
        <w:bottom w:val="none" w:sz="0" w:space="0" w:color="auto"/>
        <w:right w:val="none" w:sz="0" w:space="0" w:color="auto"/>
      </w:divBdr>
    </w:div>
    <w:div w:id="1477456603">
      <w:bodyDiv w:val="1"/>
      <w:marLeft w:val="0"/>
      <w:marRight w:val="0"/>
      <w:marTop w:val="0"/>
      <w:marBottom w:val="0"/>
      <w:divBdr>
        <w:top w:val="none" w:sz="0" w:space="0" w:color="auto"/>
        <w:left w:val="none" w:sz="0" w:space="0" w:color="auto"/>
        <w:bottom w:val="none" w:sz="0" w:space="0" w:color="auto"/>
        <w:right w:val="none" w:sz="0" w:space="0" w:color="auto"/>
      </w:divBdr>
    </w:div>
    <w:div w:id="1487863893">
      <w:bodyDiv w:val="1"/>
      <w:marLeft w:val="0"/>
      <w:marRight w:val="0"/>
      <w:marTop w:val="0"/>
      <w:marBottom w:val="0"/>
      <w:divBdr>
        <w:top w:val="none" w:sz="0" w:space="0" w:color="auto"/>
        <w:left w:val="none" w:sz="0" w:space="0" w:color="auto"/>
        <w:bottom w:val="none" w:sz="0" w:space="0" w:color="auto"/>
        <w:right w:val="none" w:sz="0" w:space="0" w:color="auto"/>
      </w:divBdr>
    </w:div>
    <w:div w:id="1497498962">
      <w:bodyDiv w:val="1"/>
      <w:marLeft w:val="0"/>
      <w:marRight w:val="0"/>
      <w:marTop w:val="0"/>
      <w:marBottom w:val="0"/>
      <w:divBdr>
        <w:top w:val="none" w:sz="0" w:space="0" w:color="auto"/>
        <w:left w:val="none" w:sz="0" w:space="0" w:color="auto"/>
        <w:bottom w:val="none" w:sz="0" w:space="0" w:color="auto"/>
        <w:right w:val="none" w:sz="0" w:space="0" w:color="auto"/>
      </w:divBdr>
    </w:div>
    <w:div w:id="1556621165">
      <w:bodyDiv w:val="1"/>
      <w:marLeft w:val="0"/>
      <w:marRight w:val="0"/>
      <w:marTop w:val="0"/>
      <w:marBottom w:val="0"/>
      <w:divBdr>
        <w:top w:val="none" w:sz="0" w:space="0" w:color="auto"/>
        <w:left w:val="none" w:sz="0" w:space="0" w:color="auto"/>
        <w:bottom w:val="none" w:sz="0" w:space="0" w:color="auto"/>
        <w:right w:val="none" w:sz="0" w:space="0" w:color="auto"/>
      </w:divBdr>
    </w:div>
    <w:div w:id="1584561167">
      <w:bodyDiv w:val="1"/>
      <w:marLeft w:val="0"/>
      <w:marRight w:val="0"/>
      <w:marTop w:val="0"/>
      <w:marBottom w:val="0"/>
      <w:divBdr>
        <w:top w:val="none" w:sz="0" w:space="0" w:color="auto"/>
        <w:left w:val="none" w:sz="0" w:space="0" w:color="auto"/>
        <w:bottom w:val="none" w:sz="0" w:space="0" w:color="auto"/>
        <w:right w:val="none" w:sz="0" w:space="0" w:color="auto"/>
      </w:divBdr>
    </w:div>
    <w:div w:id="1604144693">
      <w:bodyDiv w:val="1"/>
      <w:marLeft w:val="0"/>
      <w:marRight w:val="0"/>
      <w:marTop w:val="0"/>
      <w:marBottom w:val="0"/>
      <w:divBdr>
        <w:top w:val="none" w:sz="0" w:space="0" w:color="auto"/>
        <w:left w:val="none" w:sz="0" w:space="0" w:color="auto"/>
        <w:bottom w:val="none" w:sz="0" w:space="0" w:color="auto"/>
        <w:right w:val="none" w:sz="0" w:space="0" w:color="auto"/>
      </w:divBdr>
    </w:div>
    <w:div w:id="1641421143">
      <w:bodyDiv w:val="1"/>
      <w:marLeft w:val="0"/>
      <w:marRight w:val="0"/>
      <w:marTop w:val="0"/>
      <w:marBottom w:val="0"/>
      <w:divBdr>
        <w:top w:val="none" w:sz="0" w:space="0" w:color="auto"/>
        <w:left w:val="none" w:sz="0" w:space="0" w:color="auto"/>
        <w:bottom w:val="none" w:sz="0" w:space="0" w:color="auto"/>
        <w:right w:val="none" w:sz="0" w:space="0" w:color="auto"/>
      </w:divBdr>
    </w:div>
    <w:div w:id="1658532096">
      <w:bodyDiv w:val="1"/>
      <w:marLeft w:val="0"/>
      <w:marRight w:val="0"/>
      <w:marTop w:val="0"/>
      <w:marBottom w:val="0"/>
      <w:divBdr>
        <w:top w:val="none" w:sz="0" w:space="0" w:color="auto"/>
        <w:left w:val="none" w:sz="0" w:space="0" w:color="auto"/>
        <w:bottom w:val="none" w:sz="0" w:space="0" w:color="auto"/>
        <w:right w:val="none" w:sz="0" w:space="0" w:color="auto"/>
      </w:divBdr>
    </w:div>
    <w:div w:id="1687100528">
      <w:bodyDiv w:val="1"/>
      <w:marLeft w:val="0"/>
      <w:marRight w:val="0"/>
      <w:marTop w:val="0"/>
      <w:marBottom w:val="0"/>
      <w:divBdr>
        <w:top w:val="none" w:sz="0" w:space="0" w:color="auto"/>
        <w:left w:val="none" w:sz="0" w:space="0" w:color="auto"/>
        <w:bottom w:val="none" w:sz="0" w:space="0" w:color="auto"/>
        <w:right w:val="none" w:sz="0" w:space="0" w:color="auto"/>
      </w:divBdr>
    </w:div>
    <w:div w:id="1760710041">
      <w:bodyDiv w:val="1"/>
      <w:marLeft w:val="0"/>
      <w:marRight w:val="0"/>
      <w:marTop w:val="0"/>
      <w:marBottom w:val="0"/>
      <w:divBdr>
        <w:top w:val="none" w:sz="0" w:space="0" w:color="auto"/>
        <w:left w:val="none" w:sz="0" w:space="0" w:color="auto"/>
        <w:bottom w:val="none" w:sz="0" w:space="0" w:color="auto"/>
        <w:right w:val="none" w:sz="0" w:space="0" w:color="auto"/>
      </w:divBdr>
    </w:div>
    <w:div w:id="1761100655">
      <w:bodyDiv w:val="1"/>
      <w:marLeft w:val="0"/>
      <w:marRight w:val="0"/>
      <w:marTop w:val="0"/>
      <w:marBottom w:val="0"/>
      <w:divBdr>
        <w:top w:val="none" w:sz="0" w:space="0" w:color="auto"/>
        <w:left w:val="none" w:sz="0" w:space="0" w:color="auto"/>
        <w:bottom w:val="none" w:sz="0" w:space="0" w:color="auto"/>
        <w:right w:val="none" w:sz="0" w:space="0" w:color="auto"/>
      </w:divBdr>
      <w:divsChild>
        <w:div w:id="77530983">
          <w:marLeft w:val="0"/>
          <w:marRight w:val="0"/>
          <w:marTop w:val="0"/>
          <w:marBottom w:val="0"/>
          <w:divBdr>
            <w:top w:val="none" w:sz="0" w:space="0" w:color="auto"/>
            <w:left w:val="none" w:sz="0" w:space="0" w:color="auto"/>
            <w:bottom w:val="none" w:sz="0" w:space="0" w:color="auto"/>
            <w:right w:val="none" w:sz="0" w:space="0" w:color="auto"/>
          </w:divBdr>
          <w:divsChild>
            <w:div w:id="1777403578">
              <w:marLeft w:val="-75"/>
              <w:marRight w:val="0"/>
              <w:marTop w:val="30"/>
              <w:marBottom w:val="30"/>
              <w:divBdr>
                <w:top w:val="none" w:sz="0" w:space="0" w:color="auto"/>
                <w:left w:val="none" w:sz="0" w:space="0" w:color="auto"/>
                <w:bottom w:val="none" w:sz="0" w:space="0" w:color="auto"/>
                <w:right w:val="none" w:sz="0" w:space="0" w:color="auto"/>
              </w:divBdr>
              <w:divsChild>
                <w:div w:id="14428629">
                  <w:marLeft w:val="0"/>
                  <w:marRight w:val="0"/>
                  <w:marTop w:val="0"/>
                  <w:marBottom w:val="0"/>
                  <w:divBdr>
                    <w:top w:val="none" w:sz="0" w:space="0" w:color="auto"/>
                    <w:left w:val="none" w:sz="0" w:space="0" w:color="auto"/>
                    <w:bottom w:val="none" w:sz="0" w:space="0" w:color="auto"/>
                    <w:right w:val="none" w:sz="0" w:space="0" w:color="auto"/>
                  </w:divBdr>
                  <w:divsChild>
                    <w:div w:id="1481921398">
                      <w:marLeft w:val="0"/>
                      <w:marRight w:val="0"/>
                      <w:marTop w:val="0"/>
                      <w:marBottom w:val="0"/>
                      <w:divBdr>
                        <w:top w:val="none" w:sz="0" w:space="0" w:color="auto"/>
                        <w:left w:val="none" w:sz="0" w:space="0" w:color="auto"/>
                        <w:bottom w:val="none" w:sz="0" w:space="0" w:color="auto"/>
                        <w:right w:val="none" w:sz="0" w:space="0" w:color="auto"/>
                      </w:divBdr>
                    </w:div>
                  </w:divsChild>
                </w:div>
                <w:div w:id="41172828">
                  <w:marLeft w:val="0"/>
                  <w:marRight w:val="0"/>
                  <w:marTop w:val="0"/>
                  <w:marBottom w:val="0"/>
                  <w:divBdr>
                    <w:top w:val="none" w:sz="0" w:space="0" w:color="auto"/>
                    <w:left w:val="none" w:sz="0" w:space="0" w:color="auto"/>
                    <w:bottom w:val="none" w:sz="0" w:space="0" w:color="auto"/>
                    <w:right w:val="none" w:sz="0" w:space="0" w:color="auto"/>
                  </w:divBdr>
                  <w:divsChild>
                    <w:div w:id="1802650976">
                      <w:marLeft w:val="0"/>
                      <w:marRight w:val="0"/>
                      <w:marTop w:val="0"/>
                      <w:marBottom w:val="0"/>
                      <w:divBdr>
                        <w:top w:val="none" w:sz="0" w:space="0" w:color="auto"/>
                        <w:left w:val="none" w:sz="0" w:space="0" w:color="auto"/>
                        <w:bottom w:val="none" w:sz="0" w:space="0" w:color="auto"/>
                        <w:right w:val="none" w:sz="0" w:space="0" w:color="auto"/>
                      </w:divBdr>
                    </w:div>
                  </w:divsChild>
                </w:div>
                <w:div w:id="48266240">
                  <w:marLeft w:val="0"/>
                  <w:marRight w:val="0"/>
                  <w:marTop w:val="0"/>
                  <w:marBottom w:val="0"/>
                  <w:divBdr>
                    <w:top w:val="none" w:sz="0" w:space="0" w:color="auto"/>
                    <w:left w:val="none" w:sz="0" w:space="0" w:color="auto"/>
                    <w:bottom w:val="none" w:sz="0" w:space="0" w:color="auto"/>
                    <w:right w:val="none" w:sz="0" w:space="0" w:color="auto"/>
                  </w:divBdr>
                  <w:divsChild>
                    <w:div w:id="421991222">
                      <w:marLeft w:val="0"/>
                      <w:marRight w:val="0"/>
                      <w:marTop w:val="0"/>
                      <w:marBottom w:val="0"/>
                      <w:divBdr>
                        <w:top w:val="none" w:sz="0" w:space="0" w:color="auto"/>
                        <w:left w:val="none" w:sz="0" w:space="0" w:color="auto"/>
                        <w:bottom w:val="none" w:sz="0" w:space="0" w:color="auto"/>
                        <w:right w:val="none" w:sz="0" w:space="0" w:color="auto"/>
                      </w:divBdr>
                    </w:div>
                  </w:divsChild>
                </w:div>
                <w:div w:id="84956639">
                  <w:marLeft w:val="0"/>
                  <w:marRight w:val="0"/>
                  <w:marTop w:val="0"/>
                  <w:marBottom w:val="0"/>
                  <w:divBdr>
                    <w:top w:val="none" w:sz="0" w:space="0" w:color="auto"/>
                    <w:left w:val="none" w:sz="0" w:space="0" w:color="auto"/>
                    <w:bottom w:val="none" w:sz="0" w:space="0" w:color="auto"/>
                    <w:right w:val="none" w:sz="0" w:space="0" w:color="auto"/>
                  </w:divBdr>
                  <w:divsChild>
                    <w:div w:id="1758014977">
                      <w:marLeft w:val="0"/>
                      <w:marRight w:val="0"/>
                      <w:marTop w:val="0"/>
                      <w:marBottom w:val="0"/>
                      <w:divBdr>
                        <w:top w:val="none" w:sz="0" w:space="0" w:color="auto"/>
                        <w:left w:val="none" w:sz="0" w:space="0" w:color="auto"/>
                        <w:bottom w:val="none" w:sz="0" w:space="0" w:color="auto"/>
                        <w:right w:val="none" w:sz="0" w:space="0" w:color="auto"/>
                      </w:divBdr>
                    </w:div>
                  </w:divsChild>
                </w:div>
                <w:div w:id="87700609">
                  <w:marLeft w:val="0"/>
                  <w:marRight w:val="0"/>
                  <w:marTop w:val="0"/>
                  <w:marBottom w:val="0"/>
                  <w:divBdr>
                    <w:top w:val="none" w:sz="0" w:space="0" w:color="auto"/>
                    <w:left w:val="none" w:sz="0" w:space="0" w:color="auto"/>
                    <w:bottom w:val="none" w:sz="0" w:space="0" w:color="auto"/>
                    <w:right w:val="none" w:sz="0" w:space="0" w:color="auto"/>
                  </w:divBdr>
                  <w:divsChild>
                    <w:div w:id="1108037571">
                      <w:marLeft w:val="0"/>
                      <w:marRight w:val="0"/>
                      <w:marTop w:val="0"/>
                      <w:marBottom w:val="0"/>
                      <w:divBdr>
                        <w:top w:val="none" w:sz="0" w:space="0" w:color="auto"/>
                        <w:left w:val="none" w:sz="0" w:space="0" w:color="auto"/>
                        <w:bottom w:val="none" w:sz="0" w:space="0" w:color="auto"/>
                        <w:right w:val="none" w:sz="0" w:space="0" w:color="auto"/>
                      </w:divBdr>
                    </w:div>
                  </w:divsChild>
                </w:div>
                <w:div w:id="140463224">
                  <w:marLeft w:val="0"/>
                  <w:marRight w:val="0"/>
                  <w:marTop w:val="0"/>
                  <w:marBottom w:val="0"/>
                  <w:divBdr>
                    <w:top w:val="none" w:sz="0" w:space="0" w:color="auto"/>
                    <w:left w:val="none" w:sz="0" w:space="0" w:color="auto"/>
                    <w:bottom w:val="none" w:sz="0" w:space="0" w:color="auto"/>
                    <w:right w:val="none" w:sz="0" w:space="0" w:color="auto"/>
                  </w:divBdr>
                  <w:divsChild>
                    <w:div w:id="1254363968">
                      <w:marLeft w:val="0"/>
                      <w:marRight w:val="0"/>
                      <w:marTop w:val="0"/>
                      <w:marBottom w:val="0"/>
                      <w:divBdr>
                        <w:top w:val="none" w:sz="0" w:space="0" w:color="auto"/>
                        <w:left w:val="none" w:sz="0" w:space="0" w:color="auto"/>
                        <w:bottom w:val="none" w:sz="0" w:space="0" w:color="auto"/>
                        <w:right w:val="none" w:sz="0" w:space="0" w:color="auto"/>
                      </w:divBdr>
                    </w:div>
                  </w:divsChild>
                </w:div>
                <w:div w:id="167792152">
                  <w:marLeft w:val="0"/>
                  <w:marRight w:val="0"/>
                  <w:marTop w:val="0"/>
                  <w:marBottom w:val="0"/>
                  <w:divBdr>
                    <w:top w:val="none" w:sz="0" w:space="0" w:color="auto"/>
                    <w:left w:val="none" w:sz="0" w:space="0" w:color="auto"/>
                    <w:bottom w:val="none" w:sz="0" w:space="0" w:color="auto"/>
                    <w:right w:val="none" w:sz="0" w:space="0" w:color="auto"/>
                  </w:divBdr>
                  <w:divsChild>
                    <w:div w:id="2053378516">
                      <w:marLeft w:val="0"/>
                      <w:marRight w:val="0"/>
                      <w:marTop w:val="0"/>
                      <w:marBottom w:val="0"/>
                      <w:divBdr>
                        <w:top w:val="none" w:sz="0" w:space="0" w:color="auto"/>
                        <w:left w:val="none" w:sz="0" w:space="0" w:color="auto"/>
                        <w:bottom w:val="none" w:sz="0" w:space="0" w:color="auto"/>
                        <w:right w:val="none" w:sz="0" w:space="0" w:color="auto"/>
                      </w:divBdr>
                    </w:div>
                  </w:divsChild>
                </w:div>
                <w:div w:id="260309200">
                  <w:marLeft w:val="0"/>
                  <w:marRight w:val="0"/>
                  <w:marTop w:val="0"/>
                  <w:marBottom w:val="0"/>
                  <w:divBdr>
                    <w:top w:val="none" w:sz="0" w:space="0" w:color="auto"/>
                    <w:left w:val="none" w:sz="0" w:space="0" w:color="auto"/>
                    <w:bottom w:val="none" w:sz="0" w:space="0" w:color="auto"/>
                    <w:right w:val="none" w:sz="0" w:space="0" w:color="auto"/>
                  </w:divBdr>
                  <w:divsChild>
                    <w:div w:id="682242372">
                      <w:marLeft w:val="0"/>
                      <w:marRight w:val="0"/>
                      <w:marTop w:val="0"/>
                      <w:marBottom w:val="0"/>
                      <w:divBdr>
                        <w:top w:val="none" w:sz="0" w:space="0" w:color="auto"/>
                        <w:left w:val="none" w:sz="0" w:space="0" w:color="auto"/>
                        <w:bottom w:val="none" w:sz="0" w:space="0" w:color="auto"/>
                        <w:right w:val="none" w:sz="0" w:space="0" w:color="auto"/>
                      </w:divBdr>
                    </w:div>
                  </w:divsChild>
                </w:div>
                <w:div w:id="287323274">
                  <w:marLeft w:val="0"/>
                  <w:marRight w:val="0"/>
                  <w:marTop w:val="0"/>
                  <w:marBottom w:val="0"/>
                  <w:divBdr>
                    <w:top w:val="none" w:sz="0" w:space="0" w:color="auto"/>
                    <w:left w:val="none" w:sz="0" w:space="0" w:color="auto"/>
                    <w:bottom w:val="none" w:sz="0" w:space="0" w:color="auto"/>
                    <w:right w:val="none" w:sz="0" w:space="0" w:color="auto"/>
                  </w:divBdr>
                  <w:divsChild>
                    <w:div w:id="1982270108">
                      <w:marLeft w:val="0"/>
                      <w:marRight w:val="0"/>
                      <w:marTop w:val="0"/>
                      <w:marBottom w:val="0"/>
                      <w:divBdr>
                        <w:top w:val="none" w:sz="0" w:space="0" w:color="auto"/>
                        <w:left w:val="none" w:sz="0" w:space="0" w:color="auto"/>
                        <w:bottom w:val="none" w:sz="0" w:space="0" w:color="auto"/>
                        <w:right w:val="none" w:sz="0" w:space="0" w:color="auto"/>
                      </w:divBdr>
                    </w:div>
                  </w:divsChild>
                </w:div>
                <w:div w:id="302345046">
                  <w:marLeft w:val="0"/>
                  <w:marRight w:val="0"/>
                  <w:marTop w:val="0"/>
                  <w:marBottom w:val="0"/>
                  <w:divBdr>
                    <w:top w:val="none" w:sz="0" w:space="0" w:color="auto"/>
                    <w:left w:val="none" w:sz="0" w:space="0" w:color="auto"/>
                    <w:bottom w:val="none" w:sz="0" w:space="0" w:color="auto"/>
                    <w:right w:val="none" w:sz="0" w:space="0" w:color="auto"/>
                  </w:divBdr>
                  <w:divsChild>
                    <w:div w:id="1187255668">
                      <w:marLeft w:val="0"/>
                      <w:marRight w:val="0"/>
                      <w:marTop w:val="0"/>
                      <w:marBottom w:val="0"/>
                      <w:divBdr>
                        <w:top w:val="none" w:sz="0" w:space="0" w:color="auto"/>
                        <w:left w:val="none" w:sz="0" w:space="0" w:color="auto"/>
                        <w:bottom w:val="none" w:sz="0" w:space="0" w:color="auto"/>
                        <w:right w:val="none" w:sz="0" w:space="0" w:color="auto"/>
                      </w:divBdr>
                    </w:div>
                  </w:divsChild>
                </w:div>
                <w:div w:id="336150403">
                  <w:marLeft w:val="0"/>
                  <w:marRight w:val="0"/>
                  <w:marTop w:val="0"/>
                  <w:marBottom w:val="0"/>
                  <w:divBdr>
                    <w:top w:val="none" w:sz="0" w:space="0" w:color="auto"/>
                    <w:left w:val="none" w:sz="0" w:space="0" w:color="auto"/>
                    <w:bottom w:val="none" w:sz="0" w:space="0" w:color="auto"/>
                    <w:right w:val="none" w:sz="0" w:space="0" w:color="auto"/>
                  </w:divBdr>
                  <w:divsChild>
                    <w:div w:id="837496982">
                      <w:marLeft w:val="0"/>
                      <w:marRight w:val="0"/>
                      <w:marTop w:val="0"/>
                      <w:marBottom w:val="0"/>
                      <w:divBdr>
                        <w:top w:val="none" w:sz="0" w:space="0" w:color="auto"/>
                        <w:left w:val="none" w:sz="0" w:space="0" w:color="auto"/>
                        <w:bottom w:val="none" w:sz="0" w:space="0" w:color="auto"/>
                        <w:right w:val="none" w:sz="0" w:space="0" w:color="auto"/>
                      </w:divBdr>
                    </w:div>
                  </w:divsChild>
                </w:div>
                <w:div w:id="433745219">
                  <w:marLeft w:val="0"/>
                  <w:marRight w:val="0"/>
                  <w:marTop w:val="0"/>
                  <w:marBottom w:val="0"/>
                  <w:divBdr>
                    <w:top w:val="none" w:sz="0" w:space="0" w:color="auto"/>
                    <w:left w:val="none" w:sz="0" w:space="0" w:color="auto"/>
                    <w:bottom w:val="none" w:sz="0" w:space="0" w:color="auto"/>
                    <w:right w:val="none" w:sz="0" w:space="0" w:color="auto"/>
                  </w:divBdr>
                  <w:divsChild>
                    <w:div w:id="155582588">
                      <w:marLeft w:val="0"/>
                      <w:marRight w:val="0"/>
                      <w:marTop w:val="0"/>
                      <w:marBottom w:val="0"/>
                      <w:divBdr>
                        <w:top w:val="none" w:sz="0" w:space="0" w:color="auto"/>
                        <w:left w:val="none" w:sz="0" w:space="0" w:color="auto"/>
                        <w:bottom w:val="none" w:sz="0" w:space="0" w:color="auto"/>
                        <w:right w:val="none" w:sz="0" w:space="0" w:color="auto"/>
                      </w:divBdr>
                    </w:div>
                  </w:divsChild>
                </w:div>
                <w:div w:id="509608132">
                  <w:marLeft w:val="0"/>
                  <w:marRight w:val="0"/>
                  <w:marTop w:val="0"/>
                  <w:marBottom w:val="0"/>
                  <w:divBdr>
                    <w:top w:val="none" w:sz="0" w:space="0" w:color="auto"/>
                    <w:left w:val="none" w:sz="0" w:space="0" w:color="auto"/>
                    <w:bottom w:val="none" w:sz="0" w:space="0" w:color="auto"/>
                    <w:right w:val="none" w:sz="0" w:space="0" w:color="auto"/>
                  </w:divBdr>
                  <w:divsChild>
                    <w:div w:id="395666113">
                      <w:marLeft w:val="0"/>
                      <w:marRight w:val="0"/>
                      <w:marTop w:val="0"/>
                      <w:marBottom w:val="0"/>
                      <w:divBdr>
                        <w:top w:val="none" w:sz="0" w:space="0" w:color="auto"/>
                        <w:left w:val="none" w:sz="0" w:space="0" w:color="auto"/>
                        <w:bottom w:val="none" w:sz="0" w:space="0" w:color="auto"/>
                        <w:right w:val="none" w:sz="0" w:space="0" w:color="auto"/>
                      </w:divBdr>
                    </w:div>
                  </w:divsChild>
                </w:div>
                <w:div w:id="513959069">
                  <w:marLeft w:val="0"/>
                  <w:marRight w:val="0"/>
                  <w:marTop w:val="0"/>
                  <w:marBottom w:val="0"/>
                  <w:divBdr>
                    <w:top w:val="none" w:sz="0" w:space="0" w:color="auto"/>
                    <w:left w:val="none" w:sz="0" w:space="0" w:color="auto"/>
                    <w:bottom w:val="none" w:sz="0" w:space="0" w:color="auto"/>
                    <w:right w:val="none" w:sz="0" w:space="0" w:color="auto"/>
                  </w:divBdr>
                  <w:divsChild>
                    <w:div w:id="1423263503">
                      <w:marLeft w:val="0"/>
                      <w:marRight w:val="0"/>
                      <w:marTop w:val="0"/>
                      <w:marBottom w:val="0"/>
                      <w:divBdr>
                        <w:top w:val="none" w:sz="0" w:space="0" w:color="auto"/>
                        <w:left w:val="none" w:sz="0" w:space="0" w:color="auto"/>
                        <w:bottom w:val="none" w:sz="0" w:space="0" w:color="auto"/>
                        <w:right w:val="none" w:sz="0" w:space="0" w:color="auto"/>
                      </w:divBdr>
                    </w:div>
                  </w:divsChild>
                </w:div>
                <w:div w:id="517238620">
                  <w:marLeft w:val="0"/>
                  <w:marRight w:val="0"/>
                  <w:marTop w:val="0"/>
                  <w:marBottom w:val="0"/>
                  <w:divBdr>
                    <w:top w:val="none" w:sz="0" w:space="0" w:color="auto"/>
                    <w:left w:val="none" w:sz="0" w:space="0" w:color="auto"/>
                    <w:bottom w:val="none" w:sz="0" w:space="0" w:color="auto"/>
                    <w:right w:val="none" w:sz="0" w:space="0" w:color="auto"/>
                  </w:divBdr>
                  <w:divsChild>
                    <w:div w:id="1130443503">
                      <w:marLeft w:val="0"/>
                      <w:marRight w:val="0"/>
                      <w:marTop w:val="0"/>
                      <w:marBottom w:val="0"/>
                      <w:divBdr>
                        <w:top w:val="none" w:sz="0" w:space="0" w:color="auto"/>
                        <w:left w:val="none" w:sz="0" w:space="0" w:color="auto"/>
                        <w:bottom w:val="none" w:sz="0" w:space="0" w:color="auto"/>
                        <w:right w:val="none" w:sz="0" w:space="0" w:color="auto"/>
                      </w:divBdr>
                    </w:div>
                  </w:divsChild>
                </w:div>
                <w:div w:id="554975320">
                  <w:marLeft w:val="0"/>
                  <w:marRight w:val="0"/>
                  <w:marTop w:val="0"/>
                  <w:marBottom w:val="0"/>
                  <w:divBdr>
                    <w:top w:val="none" w:sz="0" w:space="0" w:color="auto"/>
                    <w:left w:val="none" w:sz="0" w:space="0" w:color="auto"/>
                    <w:bottom w:val="none" w:sz="0" w:space="0" w:color="auto"/>
                    <w:right w:val="none" w:sz="0" w:space="0" w:color="auto"/>
                  </w:divBdr>
                  <w:divsChild>
                    <w:div w:id="1025403755">
                      <w:marLeft w:val="0"/>
                      <w:marRight w:val="0"/>
                      <w:marTop w:val="0"/>
                      <w:marBottom w:val="0"/>
                      <w:divBdr>
                        <w:top w:val="none" w:sz="0" w:space="0" w:color="auto"/>
                        <w:left w:val="none" w:sz="0" w:space="0" w:color="auto"/>
                        <w:bottom w:val="none" w:sz="0" w:space="0" w:color="auto"/>
                        <w:right w:val="none" w:sz="0" w:space="0" w:color="auto"/>
                      </w:divBdr>
                    </w:div>
                  </w:divsChild>
                </w:div>
                <w:div w:id="570117368">
                  <w:marLeft w:val="0"/>
                  <w:marRight w:val="0"/>
                  <w:marTop w:val="0"/>
                  <w:marBottom w:val="0"/>
                  <w:divBdr>
                    <w:top w:val="none" w:sz="0" w:space="0" w:color="auto"/>
                    <w:left w:val="none" w:sz="0" w:space="0" w:color="auto"/>
                    <w:bottom w:val="none" w:sz="0" w:space="0" w:color="auto"/>
                    <w:right w:val="none" w:sz="0" w:space="0" w:color="auto"/>
                  </w:divBdr>
                  <w:divsChild>
                    <w:div w:id="1085224921">
                      <w:marLeft w:val="0"/>
                      <w:marRight w:val="0"/>
                      <w:marTop w:val="0"/>
                      <w:marBottom w:val="0"/>
                      <w:divBdr>
                        <w:top w:val="none" w:sz="0" w:space="0" w:color="auto"/>
                        <w:left w:val="none" w:sz="0" w:space="0" w:color="auto"/>
                        <w:bottom w:val="none" w:sz="0" w:space="0" w:color="auto"/>
                        <w:right w:val="none" w:sz="0" w:space="0" w:color="auto"/>
                      </w:divBdr>
                    </w:div>
                  </w:divsChild>
                </w:div>
                <w:div w:id="584068166">
                  <w:marLeft w:val="0"/>
                  <w:marRight w:val="0"/>
                  <w:marTop w:val="0"/>
                  <w:marBottom w:val="0"/>
                  <w:divBdr>
                    <w:top w:val="none" w:sz="0" w:space="0" w:color="auto"/>
                    <w:left w:val="none" w:sz="0" w:space="0" w:color="auto"/>
                    <w:bottom w:val="none" w:sz="0" w:space="0" w:color="auto"/>
                    <w:right w:val="none" w:sz="0" w:space="0" w:color="auto"/>
                  </w:divBdr>
                  <w:divsChild>
                    <w:div w:id="1301568829">
                      <w:marLeft w:val="0"/>
                      <w:marRight w:val="0"/>
                      <w:marTop w:val="0"/>
                      <w:marBottom w:val="0"/>
                      <w:divBdr>
                        <w:top w:val="none" w:sz="0" w:space="0" w:color="auto"/>
                        <w:left w:val="none" w:sz="0" w:space="0" w:color="auto"/>
                        <w:bottom w:val="none" w:sz="0" w:space="0" w:color="auto"/>
                        <w:right w:val="none" w:sz="0" w:space="0" w:color="auto"/>
                      </w:divBdr>
                    </w:div>
                  </w:divsChild>
                </w:div>
                <w:div w:id="617370460">
                  <w:marLeft w:val="0"/>
                  <w:marRight w:val="0"/>
                  <w:marTop w:val="0"/>
                  <w:marBottom w:val="0"/>
                  <w:divBdr>
                    <w:top w:val="none" w:sz="0" w:space="0" w:color="auto"/>
                    <w:left w:val="none" w:sz="0" w:space="0" w:color="auto"/>
                    <w:bottom w:val="none" w:sz="0" w:space="0" w:color="auto"/>
                    <w:right w:val="none" w:sz="0" w:space="0" w:color="auto"/>
                  </w:divBdr>
                  <w:divsChild>
                    <w:div w:id="399447172">
                      <w:marLeft w:val="0"/>
                      <w:marRight w:val="0"/>
                      <w:marTop w:val="0"/>
                      <w:marBottom w:val="0"/>
                      <w:divBdr>
                        <w:top w:val="none" w:sz="0" w:space="0" w:color="auto"/>
                        <w:left w:val="none" w:sz="0" w:space="0" w:color="auto"/>
                        <w:bottom w:val="none" w:sz="0" w:space="0" w:color="auto"/>
                        <w:right w:val="none" w:sz="0" w:space="0" w:color="auto"/>
                      </w:divBdr>
                    </w:div>
                  </w:divsChild>
                </w:div>
                <w:div w:id="620917777">
                  <w:marLeft w:val="0"/>
                  <w:marRight w:val="0"/>
                  <w:marTop w:val="0"/>
                  <w:marBottom w:val="0"/>
                  <w:divBdr>
                    <w:top w:val="none" w:sz="0" w:space="0" w:color="auto"/>
                    <w:left w:val="none" w:sz="0" w:space="0" w:color="auto"/>
                    <w:bottom w:val="none" w:sz="0" w:space="0" w:color="auto"/>
                    <w:right w:val="none" w:sz="0" w:space="0" w:color="auto"/>
                  </w:divBdr>
                  <w:divsChild>
                    <w:div w:id="1062287858">
                      <w:marLeft w:val="0"/>
                      <w:marRight w:val="0"/>
                      <w:marTop w:val="0"/>
                      <w:marBottom w:val="0"/>
                      <w:divBdr>
                        <w:top w:val="none" w:sz="0" w:space="0" w:color="auto"/>
                        <w:left w:val="none" w:sz="0" w:space="0" w:color="auto"/>
                        <w:bottom w:val="none" w:sz="0" w:space="0" w:color="auto"/>
                        <w:right w:val="none" w:sz="0" w:space="0" w:color="auto"/>
                      </w:divBdr>
                    </w:div>
                  </w:divsChild>
                </w:div>
                <w:div w:id="622083167">
                  <w:marLeft w:val="0"/>
                  <w:marRight w:val="0"/>
                  <w:marTop w:val="0"/>
                  <w:marBottom w:val="0"/>
                  <w:divBdr>
                    <w:top w:val="none" w:sz="0" w:space="0" w:color="auto"/>
                    <w:left w:val="none" w:sz="0" w:space="0" w:color="auto"/>
                    <w:bottom w:val="none" w:sz="0" w:space="0" w:color="auto"/>
                    <w:right w:val="none" w:sz="0" w:space="0" w:color="auto"/>
                  </w:divBdr>
                  <w:divsChild>
                    <w:div w:id="2139301758">
                      <w:marLeft w:val="0"/>
                      <w:marRight w:val="0"/>
                      <w:marTop w:val="0"/>
                      <w:marBottom w:val="0"/>
                      <w:divBdr>
                        <w:top w:val="none" w:sz="0" w:space="0" w:color="auto"/>
                        <w:left w:val="none" w:sz="0" w:space="0" w:color="auto"/>
                        <w:bottom w:val="none" w:sz="0" w:space="0" w:color="auto"/>
                        <w:right w:val="none" w:sz="0" w:space="0" w:color="auto"/>
                      </w:divBdr>
                    </w:div>
                  </w:divsChild>
                </w:div>
                <w:div w:id="631667295">
                  <w:marLeft w:val="0"/>
                  <w:marRight w:val="0"/>
                  <w:marTop w:val="0"/>
                  <w:marBottom w:val="0"/>
                  <w:divBdr>
                    <w:top w:val="none" w:sz="0" w:space="0" w:color="auto"/>
                    <w:left w:val="none" w:sz="0" w:space="0" w:color="auto"/>
                    <w:bottom w:val="none" w:sz="0" w:space="0" w:color="auto"/>
                    <w:right w:val="none" w:sz="0" w:space="0" w:color="auto"/>
                  </w:divBdr>
                  <w:divsChild>
                    <w:div w:id="1733698867">
                      <w:marLeft w:val="0"/>
                      <w:marRight w:val="0"/>
                      <w:marTop w:val="0"/>
                      <w:marBottom w:val="0"/>
                      <w:divBdr>
                        <w:top w:val="none" w:sz="0" w:space="0" w:color="auto"/>
                        <w:left w:val="none" w:sz="0" w:space="0" w:color="auto"/>
                        <w:bottom w:val="none" w:sz="0" w:space="0" w:color="auto"/>
                        <w:right w:val="none" w:sz="0" w:space="0" w:color="auto"/>
                      </w:divBdr>
                    </w:div>
                  </w:divsChild>
                </w:div>
                <w:div w:id="663123946">
                  <w:marLeft w:val="0"/>
                  <w:marRight w:val="0"/>
                  <w:marTop w:val="0"/>
                  <w:marBottom w:val="0"/>
                  <w:divBdr>
                    <w:top w:val="none" w:sz="0" w:space="0" w:color="auto"/>
                    <w:left w:val="none" w:sz="0" w:space="0" w:color="auto"/>
                    <w:bottom w:val="none" w:sz="0" w:space="0" w:color="auto"/>
                    <w:right w:val="none" w:sz="0" w:space="0" w:color="auto"/>
                  </w:divBdr>
                  <w:divsChild>
                    <w:div w:id="272177335">
                      <w:marLeft w:val="0"/>
                      <w:marRight w:val="0"/>
                      <w:marTop w:val="0"/>
                      <w:marBottom w:val="0"/>
                      <w:divBdr>
                        <w:top w:val="none" w:sz="0" w:space="0" w:color="auto"/>
                        <w:left w:val="none" w:sz="0" w:space="0" w:color="auto"/>
                        <w:bottom w:val="none" w:sz="0" w:space="0" w:color="auto"/>
                        <w:right w:val="none" w:sz="0" w:space="0" w:color="auto"/>
                      </w:divBdr>
                    </w:div>
                  </w:divsChild>
                </w:div>
                <w:div w:id="694119334">
                  <w:marLeft w:val="0"/>
                  <w:marRight w:val="0"/>
                  <w:marTop w:val="0"/>
                  <w:marBottom w:val="0"/>
                  <w:divBdr>
                    <w:top w:val="none" w:sz="0" w:space="0" w:color="auto"/>
                    <w:left w:val="none" w:sz="0" w:space="0" w:color="auto"/>
                    <w:bottom w:val="none" w:sz="0" w:space="0" w:color="auto"/>
                    <w:right w:val="none" w:sz="0" w:space="0" w:color="auto"/>
                  </w:divBdr>
                  <w:divsChild>
                    <w:div w:id="706299993">
                      <w:marLeft w:val="0"/>
                      <w:marRight w:val="0"/>
                      <w:marTop w:val="0"/>
                      <w:marBottom w:val="0"/>
                      <w:divBdr>
                        <w:top w:val="none" w:sz="0" w:space="0" w:color="auto"/>
                        <w:left w:val="none" w:sz="0" w:space="0" w:color="auto"/>
                        <w:bottom w:val="none" w:sz="0" w:space="0" w:color="auto"/>
                        <w:right w:val="none" w:sz="0" w:space="0" w:color="auto"/>
                      </w:divBdr>
                    </w:div>
                  </w:divsChild>
                </w:div>
                <w:div w:id="766314113">
                  <w:marLeft w:val="0"/>
                  <w:marRight w:val="0"/>
                  <w:marTop w:val="0"/>
                  <w:marBottom w:val="0"/>
                  <w:divBdr>
                    <w:top w:val="none" w:sz="0" w:space="0" w:color="auto"/>
                    <w:left w:val="none" w:sz="0" w:space="0" w:color="auto"/>
                    <w:bottom w:val="none" w:sz="0" w:space="0" w:color="auto"/>
                    <w:right w:val="none" w:sz="0" w:space="0" w:color="auto"/>
                  </w:divBdr>
                  <w:divsChild>
                    <w:div w:id="939949623">
                      <w:marLeft w:val="0"/>
                      <w:marRight w:val="0"/>
                      <w:marTop w:val="0"/>
                      <w:marBottom w:val="0"/>
                      <w:divBdr>
                        <w:top w:val="none" w:sz="0" w:space="0" w:color="auto"/>
                        <w:left w:val="none" w:sz="0" w:space="0" w:color="auto"/>
                        <w:bottom w:val="none" w:sz="0" w:space="0" w:color="auto"/>
                        <w:right w:val="none" w:sz="0" w:space="0" w:color="auto"/>
                      </w:divBdr>
                    </w:div>
                  </w:divsChild>
                </w:div>
                <w:div w:id="785926190">
                  <w:marLeft w:val="0"/>
                  <w:marRight w:val="0"/>
                  <w:marTop w:val="0"/>
                  <w:marBottom w:val="0"/>
                  <w:divBdr>
                    <w:top w:val="none" w:sz="0" w:space="0" w:color="auto"/>
                    <w:left w:val="none" w:sz="0" w:space="0" w:color="auto"/>
                    <w:bottom w:val="none" w:sz="0" w:space="0" w:color="auto"/>
                    <w:right w:val="none" w:sz="0" w:space="0" w:color="auto"/>
                  </w:divBdr>
                  <w:divsChild>
                    <w:div w:id="1234392068">
                      <w:marLeft w:val="0"/>
                      <w:marRight w:val="0"/>
                      <w:marTop w:val="0"/>
                      <w:marBottom w:val="0"/>
                      <w:divBdr>
                        <w:top w:val="none" w:sz="0" w:space="0" w:color="auto"/>
                        <w:left w:val="none" w:sz="0" w:space="0" w:color="auto"/>
                        <w:bottom w:val="none" w:sz="0" w:space="0" w:color="auto"/>
                        <w:right w:val="none" w:sz="0" w:space="0" w:color="auto"/>
                      </w:divBdr>
                    </w:div>
                  </w:divsChild>
                </w:div>
                <w:div w:id="794904916">
                  <w:marLeft w:val="0"/>
                  <w:marRight w:val="0"/>
                  <w:marTop w:val="0"/>
                  <w:marBottom w:val="0"/>
                  <w:divBdr>
                    <w:top w:val="none" w:sz="0" w:space="0" w:color="auto"/>
                    <w:left w:val="none" w:sz="0" w:space="0" w:color="auto"/>
                    <w:bottom w:val="none" w:sz="0" w:space="0" w:color="auto"/>
                    <w:right w:val="none" w:sz="0" w:space="0" w:color="auto"/>
                  </w:divBdr>
                  <w:divsChild>
                    <w:div w:id="1513030207">
                      <w:marLeft w:val="0"/>
                      <w:marRight w:val="0"/>
                      <w:marTop w:val="0"/>
                      <w:marBottom w:val="0"/>
                      <w:divBdr>
                        <w:top w:val="none" w:sz="0" w:space="0" w:color="auto"/>
                        <w:left w:val="none" w:sz="0" w:space="0" w:color="auto"/>
                        <w:bottom w:val="none" w:sz="0" w:space="0" w:color="auto"/>
                        <w:right w:val="none" w:sz="0" w:space="0" w:color="auto"/>
                      </w:divBdr>
                    </w:div>
                  </w:divsChild>
                </w:div>
                <w:div w:id="861480752">
                  <w:marLeft w:val="0"/>
                  <w:marRight w:val="0"/>
                  <w:marTop w:val="0"/>
                  <w:marBottom w:val="0"/>
                  <w:divBdr>
                    <w:top w:val="none" w:sz="0" w:space="0" w:color="auto"/>
                    <w:left w:val="none" w:sz="0" w:space="0" w:color="auto"/>
                    <w:bottom w:val="none" w:sz="0" w:space="0" w:color="auto"/>
                    <w:right w:val="none" w:sz="0" w:space="0" w:color="auto"/>
                  </w:divBdr>
                  <w:divsChild>
                    <w:div w:id="1449547260">
                      <w:marLeft w:val="0"/>
                      <w:marRight w:val="0"/>
                      <w:marTop w:val="0"/>
                      <w:marBottom w:val="0"/>
                      <w:divBdr>
                        <w:top w:val="none" w:sz="0" w:space="0" w:color="auto"/>
                        <w:left w:val="none" w:sz="0" w:space="0" w:color="auto"/>
                        <w:bottom w:val="none" w:sz="0" w:space="0" w:color="auto"/>
                        <w:right w:val="none" w:sz="0" w:space="0" w:color="auto"/>
                      </w:divBdr>
                    </w:div>
                  </w:divsChild>
                </w:div>
                <w:div w:id="900673998">
                  <w:marLeft w:val="0"/>
                  <w:marRight w:val="0"/>
                  <w:marTop w:val="0"/>
                  <w:marBottom w:val="0"/>
                  <w:divBdr>
                    <w:top w:val="none" w:sz="0" w:space="0" w:color="auto"/>
                    <w:left w:val="none" w:sz="0" w:space="0" w:color="auto"/>
                    <w:bottom w:val="none" w:sz="0" w:space="0" w:color="auto"/>
                    <w:right w:val="none" w:sz="0" w:space="0" w:color="auto"/>
                  </w:divBdr>
                  <w:divsChild>
                    <w:div w:id="95834386">
                      <w:marLeft w:val="0"/>
                      <w:marRight w:val="0"/>
                      <w:marTop w:val="0"/>
                      <w:marBottom w:val="0"/>
                      <w:divBdr>
                        <w:top w:val="none" w:sz="0" w:space="0" w:color="auto"/>
                        <w:left w:val="none" w:sz="0" w:space="0" w:color="auto"/>
                        <w:bottom w:val="none" w:sz="0" w:space="0" w:color="auto"/>
                        <w:right w:val="none" w:sz="0" w:space="0" w:color="auto"/>
                      </w:divBdr>
                    </w:div>
                  </w:divsChild>
                </w:div>
                <w:div w:id="913930013">
                  <w:marLeft w:val="0"/>
                  <w:marRight w:val="0"/>
                  <w:marTop w:val="0"/>
                  <w:marBottom w:val="0"/>
                  <w:divBdr>
                    <w:top w:val="none" w:sz="0" w:space="0" w:color="auto"/>
                    <w:left w:val="none" w:sz="0" w:space="0" w:color="auto"/>
                    <w:bottom w:val="none" w:sz="0" w:space="0" w:color="auto"/>
                    <w:right w:val="none" w:sz="0" w:space="0" w:color="auto"/>
                  </w:divBdr>
                  <w:divsChild>
                    <w:div w:id="2079858201">
                      <w:marLeft w:val="0"/>
                      <w:marRight w:val="0"/>
                      <w:marTop w:val="0"/>
                      <w:marBottom w:val="0"/>
                      <w:divBdr>
                        <w:top w:val="none" w:sz="0" w:space="0" w:color="auto"/>
                        <w:left w:val="none" w:sz="0" w:space="0" w:color="auto"/>
                        <w:bottom w:val="none" w:sz="0" w:space="0" w:color="auto"/>
                        <w:right w:val="none" w:sz="0" w:space="0" w:color="auto"/>
                      </w:divBdr>
                    </w:div>
                  </w:divsChild>
                </w:div>
                <w:div w:id="991832050">
                  <w:marLeft w:val="0"/>
                  <w:marRight w:val="0"/>
                  <w:marTop w:val="0"/>
                  <w:marBottom w:val="0"/>
                  <w:divBdr>
                    <w:top w:val="none" w:sz="0" w:space="0" w:color="auto"/>
                    <w:left w:val="none" w:sz="0" w:space="0" w:color="auto"/>
                    <w:bottom w:val="none" w:sz="0" w:space="0" w:color="auto"/>
                    <w:right w:val="none" w:sz="0" w:space="0" w:color="auto"/>
                  </w:divBdr>
                  <w:divsChild>
                    <w:div w:id="1257250146">
                      <w:marLeft w:val="0"/>
                      <w:marRight w:val="0"/>
                      <w:marTop w:val="0"/>
                      <w:marBottom w:val="0"/>
                      <w:divBdr>
                        <w:top w:val="none" w:sz="0" w:space="0" w:color="auto"/>
                        <w:left w:val="none" w:sz="0" w:space="0" w:color="auto"/>
                        <w:bottom w:val="none" w:sz="0" w:space="0" w:color="auto"/>
                        <w:right w:val="none" w:sz="0" w:space="0" w:color="auto"/>
                      </w:divBdr>
                    </w:div>
                  </w:divsChild>
                </w:div>
                <w:div w:id="1012027039">
                  <w:marLeft w:val="0"/>
                  <w:marRight w:val="0"/>
                  <w:marTop w:val="0"/>
                  <w:marBottom w:val="0"/>
                  <w:divBdr>
                    <w:top w:val="none" w:sz="0" w:space="0" w:color="auto"/>
                    <w:left w:val="none" w:sz="0" w:space="0" w:color="auto"/>
                    <w:bottom w:val="none" w:sz="0" w:space="0" w:color="auto"/>
                    <w:right w:val="none" w:sz="0" w:space="0" w:color="auto"/>
                  </w:divBdr>
                  <w:divsChild>
                    <w:div w:id="1176849391">
                      <w:marLeft w:val="0"/>
                      <w:marRight w:val="0"/>
                      <w:marTop w:val="0"/>
                      <w:marBottom w:val="0"/>
                      <w:divBdr>
                        <w:top w:val="none" w:sz="0" w:space="0" w:color="auto"/>
                        <w:left w:val="none" w:sz="0" w:space="0" w:color="auto"/>
                        <w:bottom w:val="none" w:sz="0" w:space="0" w:color="auto"/>
                        <w:right w:val="none" w:sz="0" w:space="0" w:color="auto"/>
                      </w:divBdr>
                    </w:div>
                  </w:divsChild>
                </w:div>
                <w:div w:id="1112213229">
                  <w:marLeft w:val="0"/>
                  <w:marRight w:val="0"/>
                  <w:marTop w:val="0"/>
                  <w:marBottom w:val="0"/>
                  <w:divBdr>
                    <w:top w:val="none" w:sz="0" w:space="0" w:color="auto"/>
                    <w:left w:val="none" w:sz="0" w:space="0" w:color="auto"/>
                    <w:bottom w:val="none" w:sz="0" w:space="0" w:color="auto"/>
                    <w:right w:val="none" w:sz="0" w:space="0" w:color="auto"/>
                  </w:divBdr>
                  <w:divsChild>
                    <w:div w:id="1925260439">
                      <w:marLeft w:val="0"/>
                      <w:marRight w:val="0"/>
                      <w:marTop w:val="0"/>
                      <w:marBottom w:val="0"/>
                      <w:divBdr>
                        <w:top w:val="none" w:sz="0" w:space="0" w:color="auto"/>
                        <w:left w:val="none" w:sz="0" w:space="0" w:color="auto"/>
                        <w:bottom w:val="none" w:sz="0" w:space="0" w:color="auto"/>
                        <w:right w:val="none" w:sz="0" w:space="0" w:color="auto"/>
                      </w:divBdr>
                    </w:div>
                  </w:divsChild>
                </w:div>
                <w:div w:id="1121454097">
                  <w:marLeft w:val="0"/>
                  <w:marRight w:val="0"/>
                  <w:marTop w:val="0"/>
                  <w:marBottom w:val="0"/>
                  <w:divBdr>
                    <w:top w:val="none" w:sz="0" w:space="0" w:color="auto"/>
                    <w:left w:val="none" w:sz="0" w:space="0" w:color="auto"/>
                    <w:bottom w:val="none" w:sz="0" w:space="0" w:color="auto"/>
                    <w:right w:val="none" w:sz="0" w:space="0" w:color="auto"/>
                  </w:divBdr>
                  <w:divsChild>
                    <w:div w:id="738555016">
                      <w:marLeft w:val="0"/>
                      <w:marRight w:val="0"/>
                      <w:marTop w:val="0"/>
                      <w:marBottom w:val="0"/>
                      <w:divBdr>
                        <w:top w:val="none" w:sz="0" w:space="0" w:color="auto"/>
                        <w:left w:val="none" w:sz="0" w:space="0" w:color="auto"/>
                        <w:bottom w:val="none" w:sz="0" w:space="0" w:color="auto"/>
                        <w:right w:val="none" w:sz="0" w:space="0" w:color="auto"/>
                      </w:divBdr>
                    </w:div>
                  </w:divsChild>
                </w:div>
                <w:div w:id="1177229530">
                  <w:marLeft w:val="0"/>
                  <w:marRight w:val="0"/>
                  <w:marTop w:val="0"/>
                  <w:marBottom w:val="0"/>
                  <w:divBdr>
                    <w:top w:val="none" w:sz="0" w:space="0" w:color="auto"/>
                    <w:left w:val="none" w:sz="0" w:space="0" w:color="auto"/>
                    <w:bottom w:val="none" w:sz="0" w:space="0" w:color="auto"/>
                    <w:right w:val="none" w:sz="0" w:space="0" w:color="auto"/>
                  </w:divBdr>
                  <w:divsChild>
                    <w:div w:id="1965312644">
                      <w:marLeft w:val="0"/>
                      <w:marRight w:val="0"/>
                      <w:marTop w:val="0"/>
                      <w:marBottom w:val="0"/>
                      <w:divBdr>
                        <w:top w:val="none" w:sz="0" w:space="0" w:color="auto"/>
                        <w:left w:val="none" w:sz="0" w:space="0" w:color="auto"/>
                        <w:bottom w:val="none" w:sz="0" w:space="0" w:color="auto"/>
                        <w:right w:val="none" w:sz="0" w:space="0" w:color="auto"/>
                      </w:divBdr>
                    </w:div>
                  </w:divsChild>
                </w:div>
                <w:div w:id="1217546372">
                  <w:marLeft w:val="0"/>
                  <w:marRight w:val="0"/>
                  <w:marTop w:val="0"/>
                  <w:marBottom w:val="0"/>
                  <w:divBdr>
                    <w:top w:val="none" w:sz="0" w:space="0" w:color="auto"/>
                    <w:left w:val="none" w:sz="0" w:space="0" w:color="auto"/>
                    <w:bottom w:val="none" w:sz="0" w:space="0" w:color="auto"/>
                    <w:right w:val="none" w:sz="0" w:space="0" w:color="auto"/>
                  </w:divBdr>
                  <w:divsChild>
                    <w:div w:id="1088311544">
                      <w:marLeft w:val="0"/>
                      <w:marRight w:val="0"/>
                      <w:marTop w:val="0"/>
                      <w:marBottom w:val="0"/>
                      <w:divBdr>
                        <w:top w:val="none" w:sz="0" w:space="0" w:color="auto"/>
                        <w:left w:val="none" w:sz="0" w:space="0" w:color="auto"/>
                        <w:bottom w:val="none" w:sz="0" w:space="0" w:color="auto"/>
                        <w:right w:val="none" w:sz="0" w:space="0" w:color="auto"/>
                      </w:divBdr>
                    </w:div>
                  </w:divsChild>
                </w:div>
                <w:div w:id="1256665942">
                  <w:marLeft w:val="0"/>
                  <w:marRight w:val="0"/>
                  <w:marTop w:val="0"/>
                  <w:marBottom w:val="0"/>
                  <w:divBdr>
                    <w:top w:val="none" w:sz="0" w:space="0" w:color="auto"/>
                    <w:left w:val="none" w:sz="0" w:space="0" w:color="auto"/>
                    <w:bottom w:val="none" w:sz="0" w:space="0" w:color="auto"/>
                    <w:right w:val="none" w:sz="0" w:space="0" w:color="auto"/>
                  </w:divBdr>
                  <w:divsChild>
                    <w:div w:id="2056657840">
                      <w:marLeft w:val="0"/>
                      <w:marRight w:val="0"/>
                      <w:marTop w:val="0"/>
                      <w:marBottom w:val="0"/>
                      <w:divBdr>
                        <w:top w:val="none" w:sz="0" w:space="0" w:color="auto"/>
                        <w:left w:val="none" w:sz="0" w:space="0" w:color="auto"/>
                        <w:bottom w:val="none" w:sz="0" w:space="0" w:color="auto"/>
                        <w:right w:val="none" w:sz="0" w:space="0" w:color="auto"/>
                      </w:divBdr>
                    </w:div>
                  </w:divsChild>
                </w:div>
                <w:div w:id="1281062752">
                  <w:marLeft w:val="0"/>
                  <w:marRight w:val="0"/>
                  <w:marTop w:val="0"/>
                  <w:marBottom w:val="0"/>
                  <w:divBdr>
                    <w:top w:val="none" w:sz="0" w:space="0" w:color="auto"/>
                    <w:left w:val="none" w:sz="0" w:space="0" w:color="auto"/>
                    <w:bottom w:val="none" w:sz="0" w:space="0" w:color="auto"/>
                    <w:right w:val="none" w:sz="0" w:space="0" w:color="auto"/>
                  </w:divBdr>
                  <w:divsChild>
                    <w:div w:id="1064255621">
                      <w:marLeft w:val="0"/>
                      <w:marRight w:val="0"/>
                      <w:marTop w:val="0"/>
                      <w:marBottom w:val="0"/>
                      <w:divBdr>
                        <w:top w:val="none" w:sz="0" w:space="0" w:color="auto"/>
                        <w:left w:val="none" w:sz="0" w:space="0" w:color="auto"/>
                        <w:bottom w:val="none" w:sz="0" w:space="0" w:color="auto"/>
                        <w:right w:val="none" w:sz="0" w:space="0" w:color="auto"/>
                      </w:divBdr>
                    </w:div>
                  </w:divsChild>
                </w:div>
                <w:div w:id="1353989815">
                  <w:marLeft w:val="0"/>
                  <w:marRight w:val="0"/>
                  <w:marTop w:val="0"/>
                  <w:marBottom w:val="0"/>
                  <w:divBdr>
                    <w:top w:val="none" w:sz="0" w:space="0" w:color="auto"/>
                    <w:left w:val="none" w:sz="0" w:space="0" w:color="auto"/>
                    <w:bottom w:val="none" w:sz="0" w:space="0" w:color="auto"/>
                    <w:right w:val="none" w:sz="0" w:space="0" w:color="auto"/>
                  </w:divBdr>
                  <w:divsChild>
                    <w:div w:id="60563994">
                      <w:marLeft w:val="0"/>
                      <w:marRight w:val="0"/>
                      <w:marTop w:val="0"/>
                      <w:marBottom w:val="0"/>
                      <w:divBdr>
                        <w:top w:val="none" w:sz="0" w:space="0" w:color="auto"/>
                        <w:left w:val="none" w:sz="0" w:space="0" w:color="auto"/>
                        <w:bottom w:val="none" w:sz="0" w:space="0" w:color="auto"/>
                        <w:right w:val="none" w:sz="0" w:space="0" w:color="auto"/>
                      </w:divBdr>
                    </w:div>
                  </w:divsChild>
                </w:div>
                <w:div w:id="1362852058">
                  <w:marLeft w:val="0"/>
                  <w:marRight w:val="0"/>
                  <w:marTop w:val="0"/>
                  <w:marBottom w:val="0"/>
                  <w:divBdr>
                    <w:top w:val="none" w:sz="0" w:space="0" w:color="auto"/>
                    <w:left w:val="none" w:sz="0" w:space="0" w:color="auto"/>
                    <w:bottom w:val="none" w:sz="0" w:space="0" w:color="auto"/>
                    <w:right w:val="none" w:sz="0" w:space="0" w:color="auto"/>
                  </w:divBdr>
                  <w:divsChild>
                    <w:div w:id="1252161723">
                      <w:marLeft w:val="0"/>
                      <w:marRight w:val="0"/>
                      <w:marTop w:val="0"/>
                      <w:marBottom w:val="0"/>
                      <w:divBdr>
                        <w:top w:val="none" w:sz="0" w:space="0" w:color="auto"/>
                        <w:left w:val="none" w:sz="0" w:space="0" w:color="auto"/>
                        <w:bottom w:val="none" w:sz="0" w:space="0" w:color="auto"/>
                        <w:right w:val="none" w:sz="0" w:space="0" w:color="auto"/>
                      </w:divBdr>
                    </w:div>
                  </w:divsChild>
                </w:div>
                <w:div w:id="1418942851">
                  <w:marLeft w:val="0"/>
                  <w:marRight w:val="0"/>
                  <w:marTop w:val="0"/>
                  <w:marBottom w:val="0"/>
                  <w:divBdr>
                    <w:top w:val="none" w:sz="0" w:space="0" w:color="auto"/>
                    <w:left w:val="none" w:sz="0" w:space="0" w:color="auto"/>
                    <w:bottom w:val="none" w:sz="0" w:space="0" w:color="auto"/>
                    <w:right w:val="none" w:sz="0" w:space="0" w:color="auto"/>
                  </w:divBdr>
                  <w:divsChild>
                    <w:div w:id="868762307">
                      <w:marLeft w:val="0"/>
                      <w:marRight w:val="0"/>
                      <w:marTop w:val="0"/>
                      <w:marBottom w:val="0"/>
                      <w:divBdr>
                        <w:top w:val="none" w:sz="0" w:space="0" w:color="auto"/>
                        <w:left w:val="none" w:sz="0" w:space="0" w:color="auto"/>
                        <w:bottom w:val="none" w:sz="0" w:space="0" w:color="auto"/>
                        <w:right w:val="none" w:sz="0" w:space="0" w:color="auto"/>
                      </w:divBdr>
                    </w:div>
                  </w:divsChild>
                </w:div>
                <w:div w:id="1441602478">
                  <w:marLeft w:val="0"/>
                  <w:marRight w:val="0"/>
                  <w:marTop w:val="0"/>
                  <w:marBottom w:val="0"/>
                  <w:divBdr>
                    <w:top w:val="none" w:sz="0" w:space="0" w:color="auto"/>
                    <w:left w:val="none" w:sz="0" w:space="0" w:color="auto"/>
                    <w:bottom w:val="none" w:sz="0" w:space="0" w:color="auto"/>
                    <w:right w:val="none" w:sz="0" w:space="0" w:color="auto"/>
                  </w:divBdr>
                  <w:divsChild>
                    <w:div w:id="51277233">
                      <w:marLeft w:val="0"/>
                      <w:marRight w:val="0"/>
                      <w:marTop w:val="0"/>
                      <w:marBottom w:val="0"/>
                      <w:divBdr>
                        <w:top w:val="none" w:sz="0" w:space="0" w:color="auto"/>
                        <w:left w:val="none" w:sz="0" w:space="0" w:color="auto"/>
                        <w:bottom w:val="none" w:sz="0" w:space="0" w:color="auto"/>
                        <w:right w:val="none" w:sz="0" w:space="0" w:color="auto"/>
                      </w:divBdr>
                    </w:div>
                  </w:divsChild>
                </w:div>
                <w:div w:id="1450902469">
                  <w:marLeft w:val="0"/>
                  <w:marRight w:val="0"/>
                  <w:marTop w:val="0"/>
                  <w:marBottom w:val="0"/>
                  <w:divBdr>
                    <w:top w:val="none" w:sz="0" w:space="0" w:color="auto"/>
                    <w:left w:val="none" w:sz="0" w:space="0" w:color="auto"/>
                    <w:bottom w:val="none" w:sz="0" w:space="0" w:color="auto"/>
                    <w:right w:val="none" w:sz="0" w:space="0" w:color="auto"/>
                  </w:divBdr>
                  <w:divsChild>
                    <w:div w:id="1727334172">
                      <w:marLeft w:val="0"/>
                      <w:marRight w:val="0"/>
                      <w:marTop w:val="0"/>
                      <w:marBottom w:val="0"/>
                      <w:divBdr>
                        <w:top w:val="none" w:sz="0" w:space="0" w:color="auto"/>
                        <w:left w:val="none" w:sz="0" w:space="0" w:color="auto"/>
                        <w:bottom w:val="none" w:sz="0" w:space="0" w:color="auto"/>
                        <w:right w:val="none" w:sz="0" w:space="0" w:color="auto"/>
                      </w:divBdr>
                    </w:div>
                  </w:divsChild>
                </w:div>
                <w:div w:id="1453550848">
                  <w:marLeft w:val="0"/>
                  <w:marRight w:val="0"/>
                  <w:marTop w:val="0"/>
                  <w:marBottom w:val="0"/>
                  <w:divBdr>
                    <w:top w:val="none" w:sz="0" w:space="0" w:color="auto"/>
                    <w:left w:val="none" w:sz="0" w:space="0" w:color="auto"/>
                    <w:bottom w:val="none" w:sz="0" w:space="0" w:color="auto"/>
                    <w:right w:val="none" w:sz="0" w:space="0" w:color="auto"/>
                  </w:divBdr>
                  <w:divsChild>
                    <w:div w:id="1185944783">
                      <w:marLeft w:val="0"/>
                      <w:marRight w:val="0"/>
                      <w:marTop w:val="0"/>
                      <w:marBottom w:val="0"/>
                      <w:divBdr>
                        <w:top w:val="none" w:sz="0" w:space="0" w:color="auto"/>
                        <w:left w:val="none" w:sz="0" w:space="0" w:color="auto"/>
                        <w:bottom w:val="none" w:sz="0" w:space="0" w:color="auto"/>
                        <w:right w:val="none" w:sz="0" w:space="0" w:color="auto"/>
                      </w:divBdr>
                    </w:div>
                  </w:divsChild>
                </w:div>
                <w:div w:id="1502433138">
                  <w:marLeft w:val="0"/>
                  <w:marRight w:val="0"/>
                  <w:marTop w:val="0"/>
                  <w:marBottom w:val="0"/>
                  <w:divBdr>
                    <w:top w:val="none" w:sz="0" w:space="0" w:color="auto"/>
                    <w:left w:val="none" w:sz="0" w:space="0" w:color="auto"/>
                    <w:bottom w:val="none" w:sz="0" w:space="0" w:color="auto"/>
                    <w:right w:val="none" w:sz="0" w:space="0" w:color="auto"/>
                  </w:divBdr>
                  <w:divsChild>
                    <w:div w:id="1762066671">
                      <w:marLeft w:val="0"/>
                      <w:marRight w:val="0"/>
                      <w:marTop w:val="0"/>
                      <w:marBottom w:val="0"/>
                      <w:divBdr>
                        <w:top w:val="none" w:sz="0" w:space="0" w:color="auto"/>
                        <w:left w:val="none" w:sz="0" w:space="0" w:color="auto"/>
                        <w:bottom w:val="none" w:sz="0" w:space="0" w:color="auto"/>
                        <w:right w:val="none" w:sz="0" w:space="0" w:color="auto"/>
                      </w:divBdr>
                    </w:div>
                  </w:divsChild>
                </w:div>
                <w:div w:id="1576820911">
                  <w:marLeft w:val="0"/>
                  <w:marRight w:val="0"/>
                  <w:marTop w:val="0"/>
                  <w:marBottom w:val="0"/>
                  <w:divBdr>
                    <w:top w:val="none" w:sz="0" w:space="0" w:color="auto"/>
                    <w:left w:val="none" w:sz="0" w:space="0" w:color="auto"/>
                    <w:bottom w:val="none" w:sz="0" w:space="0" w:color="auto"/>
                    <w:right w:val="none" w:sz="0" w:space="0" w:color="auto"/>
                  </w:divBdr>
                  <w:divsChild>
                    <w:div w:id="1430732767">
                      <w:marLeft w:val="0"/>
                      <w:marRight w:val="0"/>
                      <w:marTop w:val="0"/>
                      <w:marBottom w:val="0"/>
                      <w:divBdr>
                        <w:top w:val="none" w:sz="0" w:space="0" w:color="auto"/>
                        <w:left w:val="none" w:sz="0" w:space="0" w:color="auto"/>
                        <w:bottom w:val="none" w:sz="0" w:space="0" w:color="auto"/>
                        <w:right w:val="none" w:sz="0" w:space="0" w:color="auto"/>
                      </w:divBdr>
                    </w:div>
                  </w:divsChild>
                </w:div>
                <w:div w:id="1593277556">
                  <w:marLeft w:val="0"/>
                  <w:marRight w:val="0"/>
                  <w:marTop w:val="0"/>
                  <w:marBottom w:val="0"/>
                  <w:divBdr>
                    <w:top w:val="none" w:sz="0" w:space="0" w:color="auto"/>
                    <w:left w:val="none" w:sz="0" w:space="0" w:color="auto"/>
                    <w:bottom w:val="none" w:sz="0" w:space="0" w:color="auto"/>
                    <w:right w:val="none" w:sz="0" w:space="0" w:color="auto"/>
                  </w:divBdr>
                  <w:divsChild>
                    <w:div w:id="189758098">
                      <w:marLeft w:val="0"/>
                      <w:marRight w:val="0"/>
                      <w:marTop w:val="0"/>
                      <w:marBottom w:val="0"/>
                      <w:divBdr>
                        <w:top w:val="none" w:sz="0" w:space="0" w:color="auto"/>
                        <w:left w:val="none" w:sz="0" w:space="0" w:color="auto"/>
                        <w:bottom w:val="none" w:sz="0" w:space="0" w:color="auto"/>
                        <w:right w:val="none" w:sz="0" w:space="0" w:color="auto"/>
                      </w:divBdr>
                    </w:div>
                  </w:divsChild>
                </w:div>
                <w:div w:id="1637174138">
                  <w:marLeft w:val="0"/>
                  <w:marRight w:val="0"/>
                  <w:marTop w:val="0"/>
                  <w:marBottom w:val="0"/>
                  <w:divBdr>
                    <w:top w:val="none" w:sz="0" w:space="0" w:color="auto"/>
                    <w:left w:val="none" w:sz="0" w:space="0" w:color="auto"/>
                    <w:bottom w:val="none" w:sz="0" w:space="0" w:color="auto"/>
                    <w:right w:val="none" w:sz="0" w:space="0" w:color="auto"/>
                  </w:divBdr>
                  <w:divsChild>
                    <w:div w:id="272639952">
                      <w:marLeft w:val="0"/>
                      <w:marRight w:val="0"/>
                      <w:marTop w:val="0"/>
                      <w:marBottom w:val="0"/>
                      <w:divBdr>
                        <w:top w:val="none" w:sz="0" w:space="0" w:color="auto"/>
                        <w:left w:val="none" w:sz="0" w:space="0" w:color="auto"/>
                        <w:bottom w:val="none" w:sz="0" w:space="0" w:color="auto"/>
                        <w:right w:val="none" w:sz="0" w:space="0" w:color="auto"/>
                      </w:divBdr>
                    </w:div>
                  </w:divsChild>
                </w:div>
                <w:div w:id="1641686202">
                  <w:marLeft w:val="0"/>
                  <w:marRight w:val="0"/>
                  <w:marTop w:val="0"/>
                  <w:marBottom w:val="0"/>
                  <w:divBdr>
                    <w:top w:val="none" w:sz="0" w:space="0" w:color="auto"/>
                    <w:left w:val="none" w:sz="0" w:space="0" w:color="auto"/>
                    <w:bottom w:val="none" w:sz="0" w:space="0" w:color="auto"/>
                    <w:right w:val="none" w:sz="0" w:space="0" w:color="auto"/>
                  </w:divBdr>
                  <w:divsChild>
                    <w:div w:id="205531929">
                      <w:marLeft w:val="0"/>
                      <w:marRight w:val="0"/>
                      <w:marTop w:val="0"/>
                      <w:marBottom w:val="0"/>
                      <w:divBdr>
                        <w:top w:val="none" w:sz="0" w:space="0" w:color="auto"/>
                        <w:left w:val="none" w:sz="0" w:space="0" w:color="auto"/>
                        <w:bottom w:val="none" w:sz="0" w:space="0" w:color="auto"/>
                        <w:right w:val="none" w:sz="0" w:space="0" w:color="auto"/>
                      </w:divBdr>
                    </w:div>
                  </w:divsChild>
                </w:div>
                <w:div w:id="1672177913">
                  <w:marLeft w:val="0"/>
                  <w:marRight w:val="0"/>
                  <w:marTop w:val="0"/>
                  <w:marBottom w:val="0"/>
                  <w:divBdr>
                    <w:top w:val="none" w:sz="0" w:space="0" w:color="auto"/>
                    <w:left w:val="none" w:sz="0" w:space="0" w:color="auto"/>
                    <w:bottom w:val="none" w:sz="0" w:space="0" w:color="auto"/>
                    <w:right w:val="none" w:sz="0" w:space="0" w:color="auto"/>
                  </w:divBdr>
                  <w:divsChild>
                    <w:div w:id="260988897">
                      <w:marLeft w:val="0"/>
                      <w:marRight w:val="0"/>
                      <w:marTop w:val="0"/>
                      <w:marBottom w:val="0"/>
                      <w:divBdr>
                        <w:top w:val="none" w:sz="0" w:space="0" w:color="auto"/>
                        <w:left w:val="none" w:sz="0" w:space="0" w:color="auto"/>
                        <w:bottom w:val="none" w:sz="0" w:space="0" w:color="auto"/>
                        <w:right w:val="none" w:sz="0" w:space="0" w:color="auto"/>
                      </w:divBdr>
                    </w:div>
                  </w:divsChild>
                </w:div>
                <w:div w:id="1734543086">
                  <w:marLeft w:val="0"/>
                  <w:marRight w:val="0"/>
                  <w:marTop w:val="0"/>
                  <w:marBottom w:val="0"/>
                  <w:divBdr>
                    <w:top w:val="none" w:sz="0" w:space="0" w:color="auto"/>
                    <w:left w:val="none" w:sz="0" w:space="0" w:color="auto"/>
                    <w:bottom w:val="none" w:sz="0" w:space="0" w:color="auto"/>
                    <w:right w:val="none" w:sz="0" w:space="0" w:color="auto"/>
                  </w:divBdr>
                  <w:divsChild>
                    <w:div w:id="326327278">
                      <w:marLeft w:val="0"/>
                      <w:marRight w:val="0"/>
                      <w:marTop w:val="0"/>
                      <w:marBottom w:val="0"/>
                      <w:divBdr>
                        <w:top w:val="none" w:sz="0" w:space="0" w:color="auto"/>
                        <w:left w:val="none" w:sz="0" w:space="0" w:color="auto"/>
                        <w:bottom w:val="none" w:sz="0" w:space="0" w:color="auto"/>
                        <w:right w:val="none" w:sz="0" w:space="0" w:color="auto"/>
                      </w:divBdr>
                    </w:div>
                  </w:divsChild>
                </w:div>
                <w:div w:id="1747871639">
                  <w:marLeft w:val="0"/>
                  <w:marRight w:val="0"/>
                  <w:marTop w:val="0"/>
                  <w:marBottom w:val="0"/>
                  <w:divBdr>
                    <w:top w:val="none" w:sz="0" w:space="0" w:color="auto"/>
                    <w:left w:val="none" w:sz="0" w:space="0" w:color="auto"/>
                    <w:bottom w:val="none" w:sz="0" w:space="0" w:color="auto"/>
                    <w:right w:val="none" w:sz="0" w:space="0" w:color="auto"/>
                  </w:divBdr>
                  <w:divsChild>
                    <w:div w:id="1669745278">
                      <w:marLeft w:val="0"/>
                      <w:marRight w:val="0"/>
                      <w:marTop w:val="0"/>
                      <w:marBottom w:val="0"/>
                      <w:divBdr>
                        <w:top w:val="none" w:sz="0" w:space="0" w:color="auto"/>
                        <w:left w:val="none" w:sz="0" w:space="0" w:color="auto"/>
                        <w:bottom w:val="none" w:sz="0" w:space="0" w:color="auto"/>
                        <w:right w:val="none" w:sz="0" w:space="0" w:color="auto"/>
                      </w:divBdr>
                    </w:div>
                  </w:divsChild>
                </w:div>
                <w:div w:id="1800220372">
                  <w:marLeft w:val="0"/>
                  <w:marRight w:val="0"/>
                  <w:marTop w:val="0"/>
                  <w:marBottom w:val="0"/>
                  <w:divBdr>
                    <w:top w:val="none" w:sz="0" w:space="0" w:color="auto"/>
                    <w:left w:val="none" w:sz="0" w:space="0" w:color="auto"/>
                    <w:bottom w:val="none" w:sz="0" w:space="0" w:color="auto"/>
                    <w:right w:val="none" w:sz="0" w:space="0" w:color="auto"/>
                  </w:divBdr>
                  <w:divsChild>
                    <w:div w:id="1264024681">
                      <w:marLeft w:val="0"/>
                      <w:marRight w:val="0"/>
                      <w:marTop w:val="0"/>
                      <w:marBottom w:val="0"/>
                      <w:divBdr>
                        <w:top w:val="none" w:sz="0" w:space="0" w:color="auto"/>
                        <w:left w:val="none" w:sz="0" w:space="0" w:color="auto"/>
                        <w:bottom w:val="none" w:sz="0" w:space="0" w:color="auto"/>
                        <w:right w:val="none" w:sz="0" w:space="0" w:color="auto"/>
                      </w:divBdr>
                    </w:div>
                  </w:divsChild>
                </w:div>
                <w:div w:id="1817411351">
                  <w:marLeft w:val="0"/>
                  <w:marRight w:val="0"/>
                  <w:marTop w:val="0"/>
                  <w:marBottom w:val="0"/>
                  <w:divBdr>
                    <w:top w:val="none" w:sz="0" w:space="0" w:color="auto"/>
                    <w:left w:val="none" w:sz="0" w:space="0" w:color="auto"/>
                    <w:bottom w:val="none" w:sz="0" w:space="0" w:color="auto"/>
                    <w:right w:val="none" w:sz="0" w:space="0" w:color="auto"/>
                  </w:divBdr>
                  <w:divsChild>
                    <w:div w:id="2113740164">
                      <w:marLeft w:val="0"/>
                      <w:marRight w:val="0"/>
                      <w:marTop w:val="0"/>
                      <w:marBottom w:val="0"/>
                      <w:divBdr>
                        <w:top w:val="none" w:sz="0" w:space="0" w:color="auto"/>
                        <w:left w:val="none" w:sz="0" w:space="0" w:color="auto"/>
                        <w:bottom w:val="none" w:sz="0" w:space="0" w:color="auto"/>
                        <w:right w:val="none" w:sz="0" w:space="0" w:color="auto"/>
                      </w:divBdr>
                    </w:div>
                  </w:divsChild>
                </w:div>
                <w:div w:id="1848254017">
                  <w:marLeft w:val="0"/>
                  <w:marRight w:val="0"/>
                  <w:marTop w:val="0"/>
                  <w:marBottom w:val="0"/>
                  <w:divBdr>
                    <w:top w:val="none" w:sz="0" w:space="0" w:color="auto"/>
                    <w:left w:val="none" w:sz="0" w:space="0" w:color="auto"/>
                    <w:bottom w:val="none" w:sz="0" w:space="0" w:color="auto"/>
                    <w:right w:val="none" w:sz="0" w:space="0" w:color="auto"/>
                  </w:divBdr>
                  <w:divsChild>
                    <w:div w:id="738213151">
                      <w:marLeft w:val="0"/>
                      <w:marRight w:val="0"/>
                      <w:marTop w:val="0"/>
                      <w:marBottom w:val="0"/>
                      <w:divBdr>
                        <w:top w:val="none" w:sz="0" w:space="0" w:color="auto"/>
                        <w:left w:val="none" w:sz="0" w:space="0" w:color="auto"/>
                        <w:bottom w:val="none" w:sz="0" w:space="0" w:color="auto"/>
                        <w:right w:val="none" w:sz="0" w:space="0" w:color="auto"/>
                      </w:divBdr>
                    </w:div>
                  </w:divsChild>
                </w:div>
                <w:div w:id="1869829754">
                  <w:marLeft w:val="0"/>
                  <w:marRight w:val="0"/>
                  <w:marTop w:val="0"/>
                  <w:marBottom w:val="0"/>
                  <w:divBdr>
                    <w:top w:val="none" w:sz="0" w:space="0" w:color="auto"/>
                    <w:left w:val="none" w:sz="0" w:space="0" w:color="auto"/>
                    <w:bottom w:val="none" w:sz="0" w:space="0" w:color="auto"/>
                    <w:right w:val="none" w:sz="0" w:space="0" w:color="auto"/>
                  </w:divBdr>
                  <w:divsChild>
                    <w:div w:id="1572424715">
                      <w:marLeft w:val="0"/>
                      <w:marRight w:val="0"/>
                      <w:marTop w:val="0"/>
                      <w:marBottom w:val="0"/>
                      <w:divBdr>
                        <w:top w:val="none" w:sz="0" w:space="0" w:color="auto"/>
                        <w:left w:val="none" w:sz="0" w:space="0" w:color="auto"/>
                        <w:bottom w:val="none" w:sz="0" w:space="0" w:color="auto"/>
                        <w:right w:val="none" w:sz="0" w:space="0" w:color="auto"/>
                      </w:divBdr>
                    </w:div>
                  </w:divsChild>
                </w:div>
                <w:div w:id="1936982966">
                  <w:marLeft w:val="0"/>
                  <w:marRight w:val="0"/>
                  <w:marTop w:val="0"/>
                  <w:marBottom w:val="0"/>
                  <w:divBdr>
                    <w:top w:val="none" w:sz="0" w:space="0" w:color="auto"/>
                    <w:left w:val="none" w:sz="0" w:space="0" w:color="auto"/>
                    <w:bottom w:val="none" w:sz="0" w:space="0" w:color="auto"/>
                    <w:right w:val="none" w:sz="0" w:space="0" w:color="auto"/>
                  </w:divBdr>
                  <w:divsChild>
                    <w:div w:id="1349597438">
                      <w:marLeft w:val="0"/>
                      <w:marRight w:val="0"/>
                      <w:marTop w:val="0"/>
                      <w:marBottom w:val="0"/>
                      <w:divBdr>
                        <w:top w:val="none" w:sz="0" w:space="0" w:color="auto"/>
                        <w:left w:val="none" w:sz="0" w:space="0" w:color="auto"/>
                        <w:bottom w:val="none" w:sz="0" w:space="0" w:color="auto"/>
                        <w:right w:val="none" w:sz="0" w:space="0" w:color="auto"/>
                      </w:divBdr>
                    </w:div>
                  </w:divsChild>
                </w:div>
                <w:div w:id="1942445282">
                  <w:marLeft w:val="0"/>
                  <w:marRight w:val="0"/>
                  <w:marTop w:val="0"/>
                  <w:marBottom w:val="0"/>
                  <w:divBdr>
                    <w:top w:val="none" w:sz="0" w:space="0" w:color="auto"/>
                    <w:left w:val="none" w:sz="0" w:space="0" w:color="auto"/>
                    <w:bottom w:val="none" w:sz="0" w:space="0" w:color="auto"/>
                    <w:right w:val="none" w:sz="0" w:space="0" w:color="auto"/>
                  </w:divBdr>
                  <w:divsChild>
                    <w:div w:id="1910268601">
                      <w:marLeft w:val="0"/>
                      <w:marRight w:val="0"/>
                      <w:marTop w:val="0"/>
                      <w:marBottom w:val="0"/>
                      <w:divBdr>
                        <w:top w:val="none" w:sz="0" w:space="0" w:color="auto"/>
                        <w:left w:val="none" w:sz="0" w:space="0" w:color="auto"/>
                        <w:bottom w:val="none" w:sz="0" w:space="0" w:color="auto"/>
                        <w:right w:val="none" w:sz="0" w:space="0" w:color="auto"/>
                      </w:divBdr>
                    </w:div>
                  </w:divsChild>
                </w:div>
                <w:div w:id="1944074957">
                  <w:marLeft w:val="0"/>
                  <w:marRight w:val="0"/>
                  <w:marTop w:val="0"/>
                  <w:marBottom w:val="0"/>
                  <w:divBdr>
                    <w:top w:val="none" w:sz="0" w:space="0" w:color="auto"/>
                    <w:left w:val="none" w:sz="0" w:space="0" w:color="auto"/>
                    <w:bottom w:val="none" w:sz="0" w:space="0" w:color="auto"/>
                    <w:right w:val="none" w:sz="0" w:space="0" w:color="auto"/>
                  </w:divBdr>
                  <w:divsChild>
                    <w:div w:id="622032947">
                      <w:marLeft w:val="0"/>
                      <w:marRight w:val="0"/>
                      <w:marTop w:val="0"/>
                      <w:marBottom w:val="0"/>
                      <w:divBdr>
                        <w:top w:val="none" w:sz="0" w:space="0" w:color="auto"/>
                        <w:left w:val="none" w:sz="0" w:space="0" w:color="auto"/>
                        <w:bottom w:val="none" w:sz="0" w:space="0" w:color="auto"/>
                        <w:right w:val="none" w:sz="0" w:space="0" w:color="auto"/>
                      </w:divBdr>
                    </w:div>
                  </w:divsChild>
                </w:div>
                <w:div w:id="2052194318">
                  <w:marLeft w:val="0"/>
                  <w:marRight w:val="0"/>
                  <w:marTop w:val="0"/>
                  <w:marBottom w:val="0"/>
                  <w:divBdr>
                    <w:top w:val="none" w:sz="0" w:space="0" w:color="auto"/>
                    <w:left w:val="none" w:sz="0" w:space="0" w:color="auto"/>
                    <w:bottom w:val="none" w:sz="0" w:space="0" w:color="auto"/>
                    <w:right w:val="none" w:sz="0" w:space="0" w:color="auto"/>
                  </w:divBdr>
                  <w:divsChild>
                    <w:div w:id="455412546">
                      <w:marLeft w:val="0"/>
                      <w:marRight w:val="0"/>
                      <w:marTop w:val="0"/>
                      <w:marBottom w:val="0"/>
                      <w:divBdr>
                        <w:top w:val="none" w:sz="0" w:space="0" w:color="auto"/>
                        <w:left w:val="none" w:sz="0" w:space="0" w:color="auto"/>
                        <w:bottom w:val="none" w:sz="0" w:space="0" w:color="auto"/>
                        <w:right w:val="none" w:sz="0" w:space="0" w:color="auto"/>
                      </w:divBdr>
                    </w:div>
                  </w:divsChild>
                </w:div>
                <w:div w:id="2087990965">
                  <w:marLeft w:val="0"/>
                  <w:marRight w:val="0"/>
                  <w:marTop w:val="0"/>
                  <w:marBottom w:val="0"/>
                  <w:divBdr>
                    <w:top w:val="none" w:sz="0" w:space="0" w:color="auto"/>
                    <w:left w:val="none" w:sz="0" w:space="0" w:color="auto"/>
                    <w:bottom w:val="none" w:sz="0" w:space="0" w:color="auto"/>
                    <w:right w:val="none" w:sz="0" w:space="0" w:color="auto"/>
                  </w:divBdr>
                  <w:divsChild>
                    <w:div w:id="2059085570">
                      <w:marLeft w:val="0"/>
                      <w:marRight w:val="0"/>
                      <w:marTop w:val="0"/>
                      <w:marBottom w:val="0"/>
                      <w:divBdr>
                        <w:top w:val="none" w:sz="0" w:space="0" w:color="auto"/>
                        <w:left w:val="none" w:sz="0" w:space="0" w:color="auto"/>
                        <w:bottom w:val="none" w:sz="0" w:space="0" w:color="auto"/>
                        <w:right w:val="none" w:sz="0" w:space="0" w:color="auto"/>
                      </w:divBdr>
                    </w:div>
                  </w:divsChild>
                </w:div>
                <w:div w:id="2089841808">
                  <w:marLeft w:val="0"/>
                  <w:marRight w:val="0"/>
                  <w:marTop w:val="0"/>
                  <w:marBottom w:val="0"/>
                  <w:divBdr>
                    <w:top w:val="none" w:sz="0" w:space="0" w:color="auto"/>
                    <w:left w:val="none" w:sz="0" w:space="0" w:color="auto"/>
                    <w:bottom w:val="none" w:sz="0" w:space="0" w:color="auto"/>
                    <w:right w:val="none" w:sz="0" w:space="0" w:color="auto"/>
                  </w:divBdr>
                  <w:divsChild>
                    <w:div w:id="1971668013">
                      <w:marLeft w:val="0"/>
                      <w:marRight w:val="0"/>
                      <w:marTop w:val="0"/>
                      <w:marBottom w:val="0"/>
                      <w:divBdr>
                        <w:top w:val="none" w:sz="0" w:space="0" w:color="auto"/>
                        <w:left w:val="none" w:sz="0" w:space="0" w:color="auto"/>
                        <w:bottom w:val="none" w:sz="0" w:space="0" w:color="auto"/>
                        <w:right w:val="none" w:sz="0" w:space="0" w:color="auto"/>
                      </w:divBdr>
                    </w:div>
                  </w:divsChild>
                </w:div>
                <w:div w:id="2112311582">
                  <w:marLeft w:val="0"/>
                  <w:marRight w:val="0"/>
                  <w:marTop w:val="0"/>
                  <w:marBottom w:val="0"/>
                  <w:divBdr>
                    <w:top w:val="none" w:sz="0" w:space="0" w:color="auto"/>
                    <w:left w:val="none" w:sz="0" w:space="0" w:color="auto"/>
                    <w:bottom w:val="none" w:sz="0" w:space="0" w:color="auto"/>
                    <w:right w:val="none" w:sz="0" w:space="0" w:color="auto"/>
                  </w:divBdr>
                  <w:divsChild>
                    <w:div w:id="977414607">
                      <w:marLeft w:val="0"/>
                      <w:marRight w:val="0"/>
                      <w:marTop w:val="0"/>
                      <w:marBottom w:val="0"/>
                      <w:divBdr>
                        <w:top w:val="none" w:sz="0" w:space="0" w:color="auto"/>
                        <w:left w:val="none" w:sz="0" w:space="0" w:color="auto"/>
                        <w:bottom w:val="none" w:sz="0" w:space="0" w:color="auto"/>
                        <w:right w:val="none" w:sz="0" w:space="0" w:color="auto"/>
                      </w:divBdr>
                    </w:div>
                  </w:divsChild>
                </w:div>
                <w:div w:id="2114588606">
                  <w:marLeft w:val="0"/>
                  <w:marRight w:val="0"/>
                  <w:marTop w:val="0"/>
                  <w:marBottom w:val="0"/>
                  <w:divBdr>
                    <w:top w:val="none" w:sz="0" w:space="0" w:color="auto"/>
                    <w:left w:val="none" w:sz="0" w:space="0" w:color="auto"/>
                    <w:bottom w:val="none" w:sz="0" w:space="0" w:color="auto"/>
                    <w:right w:val="none" w:sz="0" w:space="0" w:color="auto"/>
                  </w:divBdr>
                  <w:divsChild>
                    <w:div w:id="1542401551">
                      <w:marLeft w:val="0"/>
                      <w:marRight w:val="0"/>
                      <w:marTop w:val="0"/>
                      <w:marBottom w:val="0"/>
                      <w:divBdr>
                        <w:top w:val="none" w:sz="0" w:space="0" w:color="auto"/>
                        <w:left w:val="none" w:sz="0" w:space="0" w:color="auto"/>
                        <w:bottom w:val="none" w:sz="0" w:space="0" w:color="auto"/>
                        <w:right w:val="none" w:sz="0" w:space="0" w:color="auto"/>
                      </w:divBdr>
                    </w:div>
                  </w:divsChild>
                </w:div>
                <w:div w:id="2120680118">
                  <w:marLeft w:val="0"/>
                  <w:marRight w:val="0"/>
                  <w:marTop w:val="0"/>
                  <w:marBottom w:val="0"/>
                  <w:divBdr>
                    <w:top w:val="none" w:sz="0" w:space="0" w:color="auto"/>
                    <w:left w:val="none" w:sz="0" w:space="0" w:color="auto"/>
                    <w:bottom w:val="none" w:sz="0" w:space="0" w:color="auto"/>
                    <w:right w:val="none" w:sz="0" w:space="0" w:color="auto"/>
                  </w:divBdr>
                  <w:divsChild>
                    <w:div w:id="17480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22323">
          <w:marLeft w:val="0"/>
          <w:marRight w:val="0"/>
          <w:marTop w:val="0"/>
          <w:marBottom w:val="0"/>
          <w:divBdr>
            <w:top w:val="none" w:sz="0" w:space="0" w:color="auto"/>
            <w:left w:val="none" w:sz="0" w:space="0" w:color="auto"/>
            <w:bottom w:val="none" w:sz="0" w:space="0" w:color="auto"/>
            <w:right w:val="none" w:sz="0" w:space="0" w:color="auto"/>
          </w:divBdr>
        </w:div>
        <w:div w:id="168494914">
          <w:marLeft w:val="0"/>
          <w:marRight w:val="0"/>
          <w:marTop w:val="0"/>
          <w:marBottom w:val="0"/>
          <w:divBdr>
            <w:top w:val="none" w:sz="0" w:space="0" w:color="auto"/>
            <w:left w:val="none" w:sz="0" w:space="0" w:color="auto"/>
            <w:bottom w:val="none" w:sz="0" w:space="0" w:color="auto"/>
            <w:right w:val="none" w:sz="0" w:space="0" w:color="auto"/>
          </w:divBdr>
        </w:div>
        <w:div w:id="226500698">
          <w:marLeft w:val="0"/>
          <w:marRight w:val="0"/>
          <w:marTop w:val="0"/>
          <w:marBottom w:val="0"/>
          <w:divBdr>
            <w:top w:val="none" w:sz="0" w:space="0" w:color="auto"/>
            <w:left w:val="none" w:sz="0" w:space="0" w:color="auto"/>
            <w:bottom w:val="none" w:sz="0" w:space="0" w:color="auto"/>
            <w:right w:val="none" w:sz="0" w:space="0" w:color="auto"/>
          </w:divBdr>
          <w:divsChild>
            <w:div w:id="91054410">
              <w:marLeft w:val="0"/>
              <w:marRight w:val="0"/>
              <w:marTop w:val="0"/>
              <w:marBottom w:val="0"/>
              <w:divBdr>
                <w:top w:val="none" w:sz="0" w:space="0" w:color="auto"/>
                <w:left w:val="none" w:sz="0" w:space="0" w:color="auto"/>
                <w:bottom w:val="none" w:sz="0" w:space="0" w:color="auto"/>
                <w:right w:val="none" w:sz="0" w:space="0" w:color="auto"/>
              </w:divBdr>
            </w:div>
            <w:div w:id="162550297">
              <w:marLeft w:val="0"/>
              <w:marRight w:val="0"/>
              <w:marTop w:val="0"/>
              <w:marBottom w:val="0"/>
              <w:divBdr>
                <w:top w:val="none" w:sz="0" w:space="0" w:color="auto"/>
                <w:left w:val="none" w:sz="0" w:space="0" w:color="auto"/>
                <w:bottom w:val="none" w:sz="0" w:space="0" w:color="auto"/>
                <w:right w:val="none" w:sz="0" w:space="0" w:color="auto"/>
              </w:divBdr>
            </w:div>
            <w:div w:id="738867684">
              <w:marLeft w:val="0"/>
              <w:marRight w:val="0"/>
              <w:marTop w:val="0"/>
              <w:marBottom w:val="0"/>
              <w:divBdr>
                <w:top w:val="none" w:sz="0" w:space="0" w:color="auto"/>
                <w:left w:val="none" w:sz="0" w:space="0" w:color="auto"/>
                <w:bottom w:val="none" w:sz="0" w:space="0" w:color="auto"/>
                <w:right w:val="none" w:sz="0" w:space="0" w:color="auto"/>
              </w:divBdr>
            </w:div>
            <w:div w:id="1030566652">
              <w:marLeft w:val="0"/>
              <w:marRight w:val="0"/>
              <w:marTop w:val="0"/>
              <w:marBottom w:val="0"/>
              <w:divBdr>
                <w:top w:val="none" w:sz="0" w:space="0" w:color="auto"/>
                <w:left w:val="none" w:sz="0" w:space="0" w:color="auto"/>
                <w:bottom w:val="none" w:sz="0" w:space="0" w:color="auto"/>
                <w:right w:val="none" w:sz="0" w:space="0" w:color="auto"/>
              </w:divBdr>
            </w:div>
            <w:div w:id="1038092489">
              <w:marLeft w:val="0"/>
              <w:marRight w:val="0"/>
              <w:marTop w:val="0"/>
              <w:marBottom w:val="0"/>
              <w:divBdr>
                <w:top w:val="none" w:sz="0" w:space="0" w:color="auto"/>
                <w:left w:val="none" w:sz="0" w:space="0" w:color="auto"/>
                <w:bottom w:val="none" w:sz="0" w:space="0" w:color="auto"/>
                <w:right w:val="none" w:sz="0" w:space="0" w:color="auto"/>
              </w:divBdr>
            </w:div>
          </w:divsChild>
        </w:div>
        <w:div w:id="528494241">
          <w:marLeft w:val="0"/>
          <w:marRight w:val="0"/>
          <w:marTop w:val="0"/>
          <w:marBottom w:val="0"/>
          <w:divBdr>
            <w:top w:val="none" w:sz="0" w:space="0" w:color="auto"/>
            <w:left w:val="none" w:sz="0" w:space="0" w:color="auto"/>
            <w:bottom w:val="none" w:sz="0" w:space="0" w:color="auto"/>
            <w:right w:val="none" w:sz="0" w:space="0" w:color="auto"/>
          </w:divBdr>
        </w:div>
        <w:div w:id="532888805">
          <w:marLeft w:val="0"/>
          <w:marRight w:val="0"/>
          <w:marTop w:val="0"/>
          <w:marBottom w:val="0"/>
          <w:divBdr>
            <w:top w:val="none" w:sz="0" w:space="0" w:color="auto"/>
            <w:left w:val="none" w:sz="0" w:space="0" w:color="auto"/>
            <w:bottom w:val="none" w:sz="0" w:space="0" w:color="auto"/>
            <w:right w:val="none" w:sz="0" w:space="0" w:color="auto"/>
          </w:divBdr>
          <w:divsChild>
            <w:div w:id="546451892">
              <w:marLeft w:val="0"/>
              <w:marRight w:val="0"/>
              <w:marTop w:val="0"/>
              <w:marBottom w:val="0"/>
              <w:divBdr>
                <w:top w:val="none" w:sz="0" w:space="0" w:color="auto"/>
                <w:left w:val="none" w:sz="0" w:space="0" w:color="auto"/>
                <w:bottom w:val="none" w:sz="0" w:space="0" w:color="auto"/>
                <w:right w:val="none" w:sz="0" w:space="0" w:color="auto"/>
              </w:divBdr>
            </w:div>
            <w:div w:id="1329555985">
              <w:marLeft w:val="0"/>
              <w:marRight w:val="0"/>
              <w:marTop w:val="0"/>
              <w:marBottom w:val="0"/>
              <w:divBdr>
                <w:top w:val="none" w:sz="0" w:space="0" w:color="auto"/>
                <w:left w:val="none" w:sz="0" w:space="0" w:color="auto"/>
                <w:bottom w:val="none" w:sz="0" w:space="0" w:color="auto"/>
                <w:right w:val="none" w:sz="0" w:space="0" w:color="auto"/>
              </w:divBdr>
            </w:div>
            <w:div w:id="1473983135">
              <w:marLeft w:val="0"/>
              <w:marRight w:val="0"/>
              <w:marTop w:val="0"/>
              <w:marBottom w:val="0"/>
              <w:divBdr>
                <w:top w:val="none" w:sz="0" w:space="0" w:color="auto"/>
                <w:left w:val="none" w:sz="0" w:space="0" w:color="auto"/>
                <w:bottom w:val="none" w:sz="0" w:space="0" w:color="auto"/>
                <w:right w:val="none" w:sz="0" w:space="0" w:color="auto"/>
              </w:divBdr>
            </w:div>
            <w:div w:id="1657999098">
              <w:marLeft w:val="0"/>
              <w:marRight w:val="0"/>
              <w:marTop w:val="0"/>
              <w:marBottom w:val="0"/>
              <w:divBdr>
                <w:top w:val="none" w:sz="0" w:space="0" w:color="auto"/>
                <w:left w:val="none" w:sz="0" w:space="0" w:color="auto"/>
                <w:bottom w:val="none" w:sz="0" w:space="0" w:color="auto"/>
                <w:right w:val="none" w:sz="0" w:space="0" w:color="auto"/>
              </w:divBdr>
            </w:div>
          </w:divsChild>
        </w:div>
        <w:div w:id="576600057">
          <w:marLeft w:val="0"/>
          <w:marRight w:val="0"/>
          <w:marTop w:val="0"/>
          <w:marBottom w:val="0"/>
          <w:divBdr>
            <w:top w:val="none" w:sz="0" w:space="0" w:color="auto"/>
            <w:left w:val="none" w:sz="0" w:space="0" w:color="auto"/>
            <w:bottom w:val="none" w:sz="0" w:space="0" w:color="auto"/>
            <w:right w:val="none" w:sz="0" w:space="0" w:color="auto"/>
          </w:divBdr>
        </w:div>
        <w:div w:id="740448415">
          <w:marLeft w:val="0"/>
          <w:marRight w:val="0"/>
          <w:marTop w:val="0"/>
          <w:marBottom w:val="0"/>
          <w:divBdr>
            <w:top w:val="none" w:sz="0" w:space="0" w:color="auto"/>
            <w:left w:val="none" w:sz="0" w:space="0" w:color="auto"/>
            <w:bottom w:val="none" w:sz="0" w:space="0" w:color="auto"/>
            <w:right w:val="none" w:sz="0" w:space="0" w:color="auto"/>
          </w:divBdr>
        </w:div>
        <w:div w:id="758796881">
          <w:marLeft w:val="0"/>
          <w:marRight w:val="0"/>
          <w:marTop w:val="0"/>
          <w:marBottom w:val="0"/>
          <w:divBdr>
            <w:top w:val="none" w:sz="0" w:space="0" w:color="auto"/>
            <w:left w:val="none" w:sz="0" w:space="0" w:color="auto"/>
            <w:bottom w:val="none" w:sz="0" w:space="0" w:color="auto"/>
            <w:right w:val="none" w:sz="0" w:space="0" w:color="auto"/>
          </w:divBdr>
        </w:div>
        <w:div w:id="793136131">
          <w:marLeft w:val="0"/>
          <w:marRight w:val="0"/>
          <w:marTop w:val="0"/>
          <w:marBottom w:val="0"/>
          <w:divBdr>
            <w:top w:val="none" w:sz="0" w:space="0" w:color="auto"/>
            <w:left w:val="none" w:sz="0" w:space="0" w:color="auto"/>
            <w:bottom w:val="none" w:sz="0" w:space="0" w:color="auto"/>
            <w:right w:val="none" w:sz="0" w:space="0" w:color="auto"/>
          </w:divBdr>
        </w:div>
        <w:div w:id="1008217293">
          <w:marLeft w:val="0"/>
          <w:marRight w:val="0"/>
          <w:marTop w:val="0"/>
          <w:marBottom w:val="0"/>
          <w:divBdr>
            <w:top w:val="none" w:sz="0" w:space="0" w:color="auto"/>
            <w:left w:val="none" w:sz="0" w:space="0" w:color="auto"/>
            <w:bottom w:val="none" w:sz="0" w:space="0" w:color="auto"/>
            <w:right w:val="none" w:sz="0" w:space="0" w:color="auto"/>
          </w:divBdr>
        </w:div>
        <w:div w:id="1014771840">
          <w:marLeft w:val="0"/>
          <w:marRight w:val="0"/>
          <w:marTop w:val="0"/>
          <w:marBottom w:val="0"/>
          <w:divBdr>
            <w:top w:val="none" w:sz="0" w:space="0" w:color="auto"/>
            <w:left w:val="none" w:sz="0" w:space="0" w:color="auto"/>
            <w:bottom w:val="none" w:sz="0" w:space="0" w:color="auto"/>
            <w:right w:val="none" w:sz="0" w:space="0" w:color="auto"/>
          </w:divBdr>
        </w:div>
        <w:div w:id="1368916953">
          <w:marLeft w:val="0"/>
          <w:marRight w:val="0"/>
          <w:marTop w:val="0"/>
          <w:marBottom w:val="0"/>
          <w:divBdr>
            <w:top w:val="none" w:sz="0" w:space="0" w:color="auto"/>
            <w:left w:val="none" w:sz="0" w:space="0" w:color="auto"/>
            <w:bottom w:val="none" w:sz="0" w:space="0" w:color="auto"/>
            <w:right w:val="none" w:sz="0" w:space="0" w:color="auto"/>
          </w:divBdr>
        </w:div>
        <w:div w:id="1431316970">
          <w:marLeft w:val="0"/>
          <w:marRight w:val="0"/>
          <w:marTop w:val="0"/>
          <w:marBottom w:val="0"/>
          <w:divBdr>
            <w:top w:val="none" w:sz="0" w:space="0" w:color="auto"/>
            <w:left w:val="none" w:sz="0" w:space="0" w:color="auto"/>
            <w:bottom w:val="none" w:sz="0" w:space="0" w:color="auto"/>
            <w:right w:val="none" w:sz="0" w:space="0" w:color="auto"/>
          </w:divBdr>
          <w:divsChild>
            <w:div w:id="652030065">
              <w:marLeft w:val="0"/>
              <w:marRight w:val="0"/>
              <w:marTop w:val="0"/>
              <w:marBottom w:val="0"/>
              <w:divBdr>
                <w:top w:val="none" w:sz="0" w:space="0" w:color="auto"/>
                <w:left w:val="none" w:sz="0" w:space="0" w:color="auto"/>
                <w:bottom w:val="none" w:sz="0" w:space="0" w:color="auto"/>
                <w:right w:val="none" w:sz="0" w:space="0" w:color="auto"/>
              </w:divBdr>
            </w:div>
            <w:div w:id="1310207910">
              <w:marLeft w:val="0"/>
              <w:marRight w:val="0"/>
              <w:marTop w:val="0"/>
              <w:marBottom w:val="0"/>
              <w:divBdr>
                <w:top w:val="none" w:sz="0" w:space="0" w:color="auto"/>
                <w:left w:val="none" w:sz="0" w:space="0" w:color="auto"/>
                <w:bottom w:val="none" w:sz="0" w:space="0" w:color="auto"/>
                <w:right w:val="none" w:sz="0" w:space="0" w:color="auto"/>
              </w:divBdr>
            </w:div>
            <w:div w:id="1714113437">
              <w:marLeft w:val="0"/>
              <w:marRight w:val="0"/>
              <w:marTop w:val="0"/>
              <w:marBottom w:val="0"/>
              <w:divBdr>
                <w:top w:val="none" w:sz="0" w:space="0" w:color="auto"/>
                <w:left w:val="none" w:sz="0" w:space="0" w:color="auto"/>
                <w:bottom w:val="none" w:sz="0" w:space="0" w:color="auto"/>
                <w:right w:val="none" w:sz="0" w:space="0" w:color="auto"/>
              </w:divBdr>
            </w:div>
            <w:div w:id="1805850324">
              <w:marLeft w:val="0"/>
              <w:marRight w:val="0"/>
              <w:marTop w:val="0"/>
              <w:marBottom w:val="0"/>
              <w:divBdr>
                <w:top w:val="none" w:sz="0" w:space="0" w:color="auto"/>
                <w:left w:val="none" w:sz="0" w:space="0" w:color="auto"/>
                <w:bottom w:val="none" w:sz="0" w:space="0" w:color="auto"/>
                <w:right w:val="none" w:sz="0" w:space="0" w:color="auto"/>
              </w:divBdr>
            </w:div>
          </w:divsChild>
        </w:div>
        <w:div w:id="1530217437">
          <w:marLeft w:val="0"/>
          <w:marRight w:val="0"/>
          <w:marTop w:val="0"/>
          <w:marBottom w:val="0"/>
          <w:divBdr>
            <w:top w:val="none" w:sz="0" w:space="0" w:color="auto"/>
            <w:left w:val="none" w:sz="0" w:space="0" w:color="auto"/>
            <w:bottom w:val="none" w:sz="0" w:space="0" w:color="auto"/>
            <w:right w:val="none" w:sz="0" w:space="0" w:color="auto"/>
          </w:divBdr>
        </w:div>
        <w:div w:id="1646736331">
          <w:marLeft w:val="0"/>
          <w:marRight w:val="0"/>
          <w:marTop w:val="0"/>
          <w:marBottom w:val="0"/>
          <w:divBdr>
            <w:top w:val="none" w:sz="0" w:space="0" w:color="auto"/>
            <w:left w:val="none" w:sz="0" w:space="0" w:color="auto"/>
            <w:bottom w:val="none" w:sz="0" w:space="0" w:color="auto"/>
            <w:right w:val="none" w:sz="0" w:space="0" w:color="auto"/>
          </w:divBdr>
          <w:divsChild>
            <w:div w:id="147400642">
              <w:marLeft w:val="0"/>
              <w:marRight w:val="0"/>
              <w:marTop w:val="0"/>
              <w:marBottom w:val="0"/>
              <w:divBdr>
                <w:top w:val="none" w:sz="0" w:space="0" w:color="auto"/>
                <w:left w:val="none" w:sz="0" w:space="0" w:color="auto"/>
                <w:bottom w:val="none" w:sz="0" w:space="0" w:color="auto"/>
                <w:right w:val="none" w:sz="0" w:space="0" w:color="auto"/>
              </w:divBdr>
            </w:div>
            <w:div w:id="303241118">
              <w:marLeft w:val="0"/>
              <w:marRight w:val="0"/>
              <w:marTop w:val="0"/>
              <w:marBottom w:val="0"/>
              <w:divBdr>
                <w:top w:val="none" w:sz="0" w:space="0" w:color="auto"/>
                <w:left w:val="none" w:sz="0" w:space="0" w:color="auto"/>
                <w:bottom w:val="none" w:sz="0" w:space="0" w:color="auto"/>
                <w:right w:val="none" w:sz="0" w:space="0" w:color="auto"/>
              </w:divBdr>
            </w:div>
            <w:div w:id="1861048860">
              <w:marLeft w:val="0"/>
              <w:marRight w:val="0"/>
              <w:marTop w:val="0"/>
              <w:marBottom w:val="0"/>
              <w:divBdr>
                <w:top w:val="none" w:sz="0" w:space="0" w:color="auto"/>
                <w:left w:val="none" w:sz="0" w:space="0" w:color="auto"/>
                <w:bottom w:val="none" w:sz="0" w:space="0" w:color="auto"/>
                <w:right w:val="none" w:sz="0" w:space="0" w:color="auto"/>
              </w:divBdr>
            </w:div>
            <w:div w:id="2068991938">
              <w:marLeft w:val="0"/>
              <w:marRight w:val="0"/>
              <w:marTop w:val="0"/>
              <w:marBottom w:val="0"/>
              <w:divBdr>
                <w:top w:val="none" w:sz="0" w:space="0" w:color="auto"/>
                <w:left w:val="none" w:sz="0" w:space="0" w:color="auto"/>
                <w:bottom w:val="none" w:sz="0" w:space="0" w:color="auto"/>
                <w:right w:val="none" w:sz="0" w:space="0" w:color="auto"/>
              </w:divBdr>
            </w:div>
            <w:div w:id="2146047396">
              <w:marLeft w:val="0"/>
              <w:marRight w:val="0"/>
              <w:marTop w:val="0"/>
              <w:marBottom w:val="0"/>
              <w:divBdr>
                <w:top w:val="none" w:sz="0" w:space="0" w:color="auto"/>
                <w:left w:val="none" w:sz="0" w:space="0" w:color="auto"/>
                <w:bottom w:val="none" w:sz="0" w:space="0" w:color="auto"/>
                <w:right w:val="none" w:sz="0" w:space="0" w:color="auto"/>
              </w:divBdr>
            </w:div>
          </w:divsChild>
        </w:div>
        <w:div w:id="2064282363">
          <w:marLeft w:val="0"/>
          <w:marRight w:val="0"/>
          <w:marTop w:val="0"/>
          <w:marBottom w:val="0"/>
          <w:divBdr>
            <w:top w:val="none" w:sz="0" w:space="0" w:color="auto"/>
            <w:left w:val="none" w:sz="0" w:space="0" w:color="auto"/>
            <w:bottom w:val="none" w:sz="0" w:space="0" w:color="auto"/>
            <w:right w:val="none" w:sz="0" w:space="0" w:color="auto"/>
          </w:divBdr>
        </w:div>
        <w:div w:id="2098667296">
          <w:marLeft w:val="0"/>
          <w:marRight w:val="0"/>
          <w:marTop w:val="0"/>
          <w:marBottom w:val="0"/>
          <w:divBdr>
            <w:top w:val="none" w:sz="0" w:space="0" w:color="auto"/>
            <w:left w:val="none" w:sz="0" w:space="0" w:color="auto"/>
            <w:bottom w:val="none" w:sz="0" w:space="0" w:color="auto"/>
            <w:right w:val="none" w:sz="0" w:space="0" w:color="auto"/>
          </w:divBdr>
        </w:div>
      </w:divsChild>
    </w:div>
    <w:div w:id="1796949484">
      <w:bodyDiv w:val="1"/>
      <w:marLeft w:val="0"/>
      <w:marRight w:val="0"/>
      <w:marTop w:val="0"/>
      <w:marBottom w:val="0"/>
      <w:divBdr>
        <w:top w:val="none" w:sz="0" w:space="0" w:color="auto"/>
        <w:left w:val="none" w:sz="0" w:space="0" w:color="auto"/>
        <w:bottom w:val="none" w:sz="0" w:space="0" w:color="auto"/>
        <w:right w:val="none" w:sz="0" w:space="0" w:color="auto"/>
      </w:divBdr>
    </w:div>
    <w:div w:id="1827550392">
      <w:bodyDiv w:val="1"/>
      <w:marLeft w:val="0"/>
      <w:marRight w:val="0"/>
      <w:marTop w:val="0"/>
      <w:marBottom w:val="0"/>
      <w:divBdr>
        <w:top w:val="none" w:sz="0" w:space="0" w:color="auto"/>
        <w:left w:val="none" w:sz="0" w:space="0" w:color="auto"/>
        <w:bottom w:val="none" w:sz="0" w:space="0" w:color="auto"/>
        <w:right w:val="none" w:sz="0" w:space="0" w:color="auto"/>
      </w:divBdr>
    </w:div>
    <w:div w:id="1887444321">
      <w:bodyDiv w:val="1"/>
      <w:marLeft w:val="0"/>
      <w:marRight w:val="0"/>
      <w:marTop w:val="0"/>
      <w:marBottom w:val="0"/>
      <w:divBdr>
        <w:top w:val="none" w:sz="0" w:space="0" w:color="auto"/>
        <w:left w:val="none" w:sz="0" w:space="0" w:color="auto"/>
        <w:bottom w:val="none" w:sz="0" w:space="0" w:color="auto"/>
        <w:right w:val="none" w:sz="0" w:space="0" w:color="auto"/>
      </w:divBdr>
    </w:div>
    <w:div w:id="1895921326">
      <w:bodyDiv w:val="1"/>
      <w:marLeft w:val="0"/>
      <w:marRight w:val="0"/>
      <w:marTop w:val="0"/>
      <w:marBottom w:val="0"/>
      <w:divBdr>
        <w:top w:val="none" w:sz="0" w:space="0" w:color="auto"/>
        <w:left w:val="none" w:sz="0" w:space="0" w:color="auto"/>
        <w:bottom w:val="none" w:sz="0" w:space="0" w:color="auto"/>
        <w:right w:val="none" w:sz="0" w:space="0" w:color="auto"/>
      </w:divBdr>
    </w:div>
    <w:div w:id="1927570439">
      <w:bodyDiv w:val="1"/>
      <w:marLeft w:val="0"/>
      <w:marRight w:val="0"/>
      <w:marTop w:val="0"/>
      <w:marBottom w:val="0"/>
      <w:divBdr>
        <w:top w:val="none" w:sz="0" w:space="0" w:color="auto"/>
        <w:left w:val="none" w:sz="0" w:space="0" w:color="auto"/>
        <w:bottom w:val="none" w:sz="0" w:space="0" w:color="auto"/>
        <w:right w:val="none" w:sz="0" w:space="0" w:color="auto"/>
      </w:divBdr>
    </w:div>
    <w:div w:id="1932274657">
      <w:bodyDiv w:val="1"/>
      <w:marLeft w:val="0"/>
      <w:marRight w:val="0"/>
      <w:marTop w:val="0"/>
      <w:marBottom w:val="0"/>
      <w:divBdr>
        <w:top w:val="none" w:sz="0" w:space="0" w:color="auto"/>
        <w:left w:val="none" w:sz="0" w:space="0" w:color="auto"/>
        <w:bottom w:val="none" w:sz="0" w:space="0" w:color="auto"/>
        <w:right w:val="none" w:sz="0" w:space="0" w:color="auto"/>
      </w:divBdr>
    </w:div>
    <w:div w:id="1962809424">
      <w:bodyDiv w:val="1"/>
      <w:marLeft w:val="0"/>
      <w:marRight w:val="0"/>
      <w:marTop w:val="0"/>
      <w:marBottom w:val="0"/>
      <w:divBdr>
        <w:top w:val="none" w:sz="0" w:space="0" w:color="auto"/>
        <w:left w:val="none" w:sz="0" w:space="0" w:color="auto"/>
        <w:bottom w:val="none" w:sz="0" w:space="0" w:color="auto"/>
        <w:right w:val="none" w:sz="0" w:space="0" w:color="auto"/>
      </w:divBdr>
    </w:div>
    <w:div w:id="2007393197">
      <w:bodyDiv w:val="1"/>
      <w:marLeft w:val="0"/>
      <w:marRight w:val="0"/>
      <w:marTop w:val="0"/>
      <w:marBottom w:val="0"/>
      <w:divBdr>
        <w:top w:val="none" w:sz="0" w:space="0" w:color="auto"/>
        <w:left w:val="none" w:sz="0" w:space="0" w:color="auto"/>
        <w:bottom w:val="none" w:sz="0" w:space="0" w:color="auto"/>
        <w:right w:val="none" w:sz="0" w:space="0" w:color="auto"/>
      </w:divBdr>
    </w:div>
    <w:div w:id="2104833823">
      <w:bodyDiv w:val="1"/>
      <w:marLeft w:val="0"/>
      <w:marRight w:val="0"/>
      <w:marTop w:val="0"/>
      <w:marBottom w:val="0"/>
      <w:divBdr>
        <w:top w:val="none" w:sz="0" w:space="0" w:color="auto"/>
        <w:left w:val="none" w:sz="0" w:space="0" w:color="auto"/>
        <w:bottom w:val="none" w:sz="0" w:space="0" w:color="auto"/>
        <w:right w:val="none" w:sz="0" w:space="0" w:color="auto"/>
      </w:divBdr>
    </w:div>
    <w:div w:id="2119794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png"/><Relationship Id="rId26" Type="http://schemas.openxmlformats.org/officeDocument/2006/relationships/package" Target="embeddings/Dessin_Microsoft_Visio12.vsdx"/><Relationship Id="rId39" Type="http://schemas.openxmlformats.org/officeDocument/2006/relationships/image" Target="media/image22.jpeg"/><Relationship Id="rId21" Type="http://schemas.openxmlformats.org/officeDocument/2006/relationships/package" Target="embeddings/Microsoft_Visio_Drawing1.vsdx"/><Relationship Id="rId34" Type="http://schemas.openxmlformats.org/officeDocument/2006/relationships/image" Target="media/image19.png"/><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emf"/><Relationship Id="rId55" Type="http://schemas.openxmlformats.org/officeDocument/2006/relationships/image" Target="media/image38.jpeg"/><Relationship Id="rId63" Type="http://schemas.microsoft.com/office/2011/relationships/people" Target="peop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emf"/><Relationship Id="rId29" Type="http://schemas.openxmlformats.org/officeDocument/2006/relationships/image" Target="media/image14.emf"/><Relationship Id="rId41" Type="http://schemas.openxmlformats.org/officeDocument/2006/relationships/image" Target="media/image24.jpeg"/><Relationship Id="rId54" Type="http://schemas.openxmlformats.org/officeDocument/2006/relationships/image" Target="media/image37.jpg"/><Relationship Id="rId62"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10.gif"/><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9.gif"/><Relationship Id="rId28" Type="http://schemas.openxmlformats.org/officeDocument/2006/relationships/image" Target="media/image13.png"/><Relationship Id="rId49" Type="http://schemas.openxmlformats.org/officeDocument/2006/relationships/image" Target="media/image32.jpeg"/><Relationship Id="rId57" Type="http://schemas.openxmlformats.org/officeDocument/2006/relationships/header" Target="header1.xml"/><Relationship Id="rId61" Type="http://schemas.microsoft.com/office/2011/relationships/commentsExtended" Target="commentsExtended.xml"/><Relationship Id="rId10" Type="http://schemas.openxmlformats.org/officeDocument/2006/relationships/webSettings" Target="webSettings.xml"/><Relationship Id="rId19" Type="http://schemas.openxmlformats.org/officeDocument/2006/relationships/image" Target="media/image6.emf"/><Relationship Id="rId31" Type="http://schemas.openxmlformats.org/officeDocument/2006/relationships/image" Target="media/image16.em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emf"/><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jpeg"/><Relationship Id="rId64" Type="http://schemas.microsoft.com/office/2016/09/relationships/commentsIds" Target="commentsIds.xml"/><Relationship Id="rId8" Type="http://schemas.microsoft.com/office/2007/relationships/stylesWithEffects" Target="stylesWithEffect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4.emf"/><Relationship Id="rId25" Type="http://schemas.openxmlformats.org/officeDocument/2006/relationships/image" Target="media/image11.emf"/><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fontTable" Target="fontTable.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b1b820adfd3e4a078472514c1a5cb5ff xmlns="87037488-ec5d-4aba-84c2-9b1d22638e8e">
      <Terms xmlns="http://schemas.microsoft.com/office/infopath/2007/PartnerControls"/>
    </b1b820adfd3e4a078472514c1a5cb5ff>
    <TaxCatchAll xmlns="87037488-ec5d-4aba-84c2-9b1d22638e8e"/>
    <SharedWithUsers xmlns="f7076323-920d-4aa3-ae1c-bf5a6e9f7460">
      <UserInfo>
        <DisplayName>LHOTE Olivier (ENGIE SA)</DisplayName>
        <AccountId>30</AccountId>
        <AccountType/>
      </UserInfo>
      <UserInfo>
        <DisplayName>LEGRAND Frederic (ENGIE SA)</DisplayName>
        <AccountId>31</AccountId>
        <AccountType/>
      </UserInfo>
      <UserInfo>
        <DisplayName>MENARD Gabrielle (ENGIE SA)</DisplayName>
        <AccountId>32</AccountId>
        <AccountType/>
      </UserInfo>
      <UserInfo>
        <DisplayName>Marc.isabelle</DisplayName>
        <AccountId>29</AccountId>
        <AccountType/>
      </UserInfo>
    </SharedWithUsers>
  </documentManagement>
</p:properties>
</file>

<file path=customXml/item3.xml><?xml version="1.0" encoding="utf-8"?>
<?mso-contentType ?>
<SharedContentType xmlns="Microsoft.SharePoint.Taxonomy.ContentTypeSync" SourceId="3bf472f7-a010-4b5a-bb99-a26ed4c99680" ContentTypeId="0x0101" PreviousValue="false"/>
</file>

<file path=customXml/item4.xml><?xml version="1.0" encoding="utf-8"?>
<ct:contentTypeSchema xmlns:ct="http://schemas.microsoft.com/office/2006/metadata/contentType" xmlns:ma="http://schemas.microsoft.com/office/2006/metadata/properties/metaAttributes" ct:_="" ma:_="" ma:contentTypeName="Document" ma:contentTypeID="0x010100F7220B1CA6B4CA4CBB00A1B43EB0F183" ma:contentTypeVersion="6" ma:contentTypeDescription="Crée un document." ma:contentTypeScope="" ma:versionID="65191a163c78c63fabdb0d79f903421a">
  <xsd:schema xmlns:xsd="http://www.w3.org/2001/XMLSchema" xmlns:xs="http://www.w3.org/2001/XMLSchema" xmlns:p="http://schemas.microsoft.com/office/2006/metadata/properties" xmlns:ns2="87037488-ec5d-4aba-84c2-9b1d22638e8e" xmlns:ns3="188c4471-5159-47df-b6e4-49b46df372ce" xmlns:ns4="f7076323-920d-4aa3-ae1c-bf5a6e9f7460" targetNamespace="http://schemas.microsoft.com/office/2006/metadata/properties" ma:root="true" ma:fieldsID="9700d7bd804db855daa2252486ad37db" ns2:_="" ns3:_="" ns4:_="">
    <xsd:import namespace="87037488-ec5d-4aba-84c2-9b1d22638e8e"/>
    <xsd:import namespace="188c4471-5159-47df-b6e4-49b46df372ce"/>
    <xsd:import namespace="f7076323-920d-4aa3-ae1c-bf5a6e9f7460"/>
    <xsd:element name="properties">
      <xsd:complexType>
        <xsd:sequence>
          <xsd:element name="documentManagement">
            <xsd:complexType>
              <xsd:all>
                <xsd:element ref="ns2:b1b820adfd3e4a078472514c1a5cb5ff" minOccurs="0"/>
                <xsd:element ref="ns2:TaxCatchAll" minOccurs="0"/>
                <xsd:element ref="ns2:TaxCatchAllLabel" minOccurs="0"/>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037488-ec5d-4aba-84c2-9b1d22638e8e" elementFormDefault="qualified">
    <xsd:import namespace="http://schemas.microsoft.com/office/2006/documentManagement/types"/>
    <xsd:import namespace="http://schemas.microsoft.com/office/infopath/2007/PartnerControls"/>
    <xsd:element name="b1b820adfd3e4a078472514c1a5cb5ff" ma:index="8" nillable="true" ma:taxonomy="true" ma:internalName="b1b820adfd3e4a078472514c1a5cb5ff" ma:taxonomyFieldName="Security_x0020_Classification" ma:displayName="Security Classification" ma:default="" ma:fieldId="{b1b820ad-fd3e-4a07-8472-514c1a5cb5ff}" ma:sspId="3bf472f7-a010-4b5a-bb99-a26ed4c99680" ma:termSetId="0c0ba91f-ee81-4a79-83f6-c19eebf2f16f" ma:anchorId="00000000-0000-0000-0000-000000000000" ma:open="false" ma:isKeyword="false">
      <xsd:complexType>
        <xsd:sequence>
          <xsd:element ref="pc:Terms" minOccurs="0" maxOccurs="1"/>
        </xsd:sequence>
      </xsd:complexType>
    </xsd:element>
    <xsd:element name="TaxCatchAll" ma:index="9" nillable="true" ma:displayName="Taxonomy Catch All Column" ma:hidden="true" ma:list="{c10dcc8b-13ce-4aab-b545-323647c791cd}" ma:internalName="TaxCatchAll" ma:showField="CatchAllData" ma:web="f7076323-920d-4aa3-ae1c-bf5a6e9f7460">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c10dcc8b-13ce-4aab-b545-323647c791cd}" ma:internalName="TaxCatchAllLabel" ma:readOnly="true" ma:showField="CatchAllDataLabel" ma:web="f7076323-920d-4aa3-ae1c-bf5a6e9f7460">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88c4471-5159-47df-b6e4-49b46df372ce"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7076323-920d-4aa3-ae1c-bf5a6e9f7460" elementFormDefault="qualified">
    <xsd:import namespace="http://schemas.microsoft.com/office/2006/documentManagement/types"/>
    <xsd:import namespace="http://schemas.microsoft.com/office/infopath/2007/PartnerControls"/>
    <xsd:element name="SharedWithUsers" ma:index="16"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b:Source>
    <b:Tag>Jap15</b:Tag>
    <b:SourceType>Report</b:SourceType>
    <b:Guid>{3F7F99D0-7DDD-41A0-8C50-27E84064813E}</b:Guid>
    <b:Title>International Workshop on Liquefied Hydrogen Technology</b:Title>
    <b:Year>March 2nd 2015</b:Year>
    <b:City>Kyoto</b:City>
    <b:Author>
      <b:Author>
        <b:NameList>
          <b:Person>
            <b:Last>(JSTRA)</b:Last>
            <b:First>Japan</b:First>
            <b:Middle>Ship Technology Research Association</b:Middle>
          </b:Person>
        </b:NameList>
      </b:Author>
    </b:Author>
    <b:RefOrder>2</b:RefOrder>
  </b:Source>
  <b:Source>
    <b:Tag>ICC17</b:Tag>
    <b:SourceType>Report</b:SourceType>
    <b:Guid>{3F0E2612-BEAE-488A-9768-B722D62C6137}</b:Guid>
    <b:Author>
      <b:Author>
        <b:Corporate>ICCT</b:Corporate>
      </b:Author>
    </b:Author>
    <b:Title>Developing hydrogen fueling infrastructure for fuel cell vehicles: A status update</b:Title>
    <b:Year>2017</b:Year>
    <b:RefOrder>3</b:RefOrder>
  </b:Source>
  <b:Source>
    <b:Tag>Ala15</b:Tag>
    <b:SourceType>JournalArticle</b:SourceType>
    <b:Guid>{327CE738-2AAD-40BE-993E-92D7998AFBD1}</b:Guid>
    <b:Title>Automotive hydrogen fuelling stations : An international review</b:Title>
    <b:Year>2015</b:Year>
    <b:Author>
      <b:Author>
        <b:NameList>
          <b:Person>
            <b:Last>Alazemi</b:Last>
            <b:First>Jasem</b:First>
          </b:Person>
          <b:Person>
            <b:Last>Andrews</b:Last>
            <b:First>John</b:First>
          </b:Person>
        </b:NameList>
      </b:Author>
    </b:Author>
    <b:JournalName>Renewable and Sustainable Energy Reviews</b:JournalName>
    <b:Pages>483-499</b:Pages>
    <b:RefOrder>4</b:RefOrder>
  </b:Source>
  <b:Source>
    <b:Tag>Hyd16</b:Tag>
    <b:SourceType>Book</b:SourceType>
    <b:Guid>{C676978E-3D95-418A-93A8-33F97361AC1F}</b:Guid>
    <b:Title>Hydrogen Science and Engineering</b:Title>
    <b:Year>2016</b:Year>
    <b:Author>
      <b:Editor>
        <b:NameList>
          <b:Person>
            <b:Last>Stolten</b:Last>
            <b:First>Detlef</b:First>
          </b:Person>
          <b:Person>
            <b:Last>Emonts</b:Last>
            <b:First>Bernd</b:First>
          </b:Person>
        </b:NameList>
      </b:Editor>
    </b:Author>
    <b:RefOrder>5</b:RefOrder>
  </b:Source>
  <b:Source>
    <b:Tag>Pet18</b:Tag>
    <b:SourceType>JournalArticle</b:SourceType>
    <b:Guid>{2AE4A110-0B24-46F7-A9E5-665C9F057B4F}</b:Guid>
    <b:Author>
      <b:Author>
        <b:NameList>
          <b:Person>
            <b:Last>Petitpas</b:Last>
            <b:First>Guillaume</b:First>
          </b:Person>
        </b:NameList>
      </b:Author>
    </b:Author>
    <b:Title>Simulation of boil-off losses during transfer at a LH2 based hydrogen refueling station</b:Title>
    <b:Year>2018</b:Year>
    <b:JournalName>International Journal of Hydrogen Energy</b:JournalName>
    <b:Pages>21451-21463</b:Pages>
    <b:RefOrder>6</b:RefOrder>
  </b:Source>
  <b:Source>
    <b:Tag>Wol03</b:Tag>
    <b:SourceType>JournalArticle</b:SourceType>
    <b:Guid>{9395D518-21F0-4C51-977F-CA5577D73335}</b:Guid>
    <b:Title>LH2 makes you mobile</b:Title>
    <b:Year>2003</b:Year>
    <b:Author>
      <b:Author>
        <b:NameList>
          <b:Person>
            <b:Last>Wolf</b:Last>
            <b:First>Joachim</b:First>
          </b:Person>
        </b:NameList>
      </b:Author>
    </b:Author>
    <b:JournalName>Liquid hydrogen technology for vehicles </b:JournalName>
    <b:RefOrder>7</b:RefOrder>
  </b:Source>
  <b:Source>
    <b:Tag>Jal19</b:Tag>
    <b:SourceType>Report</b:SourceType>
    <b:Guid>{9F91B28B-139D-4426-A264-A87804EDB2FF}</b:Guid>
    <b:Title>Innovations benchmarking for competitivity improvment of the hydrogen liquefaction process </b:Title>
    <b:Year>2019</b:Year>
    <b:Author>
      <b:Author>
        <b:NameList>
          <b:Person>
            <b:Last>Jalia</b:Last>
            <b:First>Florian</b:First>
          </b:Person>
          <b:Person>
            <b:Last>Filali</b:Last>
            <b:First>Hamza</b:First>
          </b:Person>
        </b:NameList>
      </b:Author>
    </b:Author>
    <b:RefOrder>8</b:RefOrder>
  </b:Source>
  <b:Source>
    <b:Tag>AHu19</b:Tag>
    <b:SourceType>Report</b:SourceType>
    <b:Guid>{7EAE5B16-19C8-4E8A-AF07-14F5A12192C0}</b:Guid>
    <b:Author>
      <b:Author>
        <b:NameList>
          <b:Person>
            <b:Last>A.Hubert</b:Last>
          </b:Person>
          <b:Person>
            <b:Last>H.Broqua</b:Last>
          </b:Person>
          <b:Person>
            <b:Last>H.Filali</b:Last>
          </b:Person>
        </b:NameList>
      </b:Author>
    </b:Author>
    <b:Title>Evaluation and recommendation of hydrogen liquefaction processes and technologies</b:Title>
    <b:Year>2019</b:Year>
    <b:RefOrder>1</b:RefOrder>
  </b:Source>
</b:Sources>
</file>

<file path=customXml/itemProps1.xml><?xml version="1.0" encoding="utf-8"?>
<ds:datastoreItem xmlns:ds="http://schemas.openxmlformats.org/officeDocument/2006/customXml" ds:itemID="{8745D846-3186-451A-B0C0-9203AA26C071}">
  <ds:schemaRefs>
    <ds:schemaRef ds:uri="http://schemas.microsoft.com/sharepoint/v3/contenttype/forms"/>
  </ds:schemaRefs>
</ds:datastoreItem>
</file>

<file path=customXml/itemProps2.xml><?xml version="1.0" encoding="utf-8"?>
<ds:datastoreItem xmlns:ds="http://schemas.openxmlformats.org/officeDocument/2006/customXml" ds:itemID="{EDDDD9BE-BB33-4236-BBD9-16285CA85373}">
  <ds:schemaRefs>
    <ds:schemaRef ds:uri="http://schemas.microsoft.com/office/2006/metadata/properties"/>
    <ds:schemaRef ds:uri="http://schemas.microsoft.com/office/infopath/2007/PartnerControls"/>
    <ds:schemaRef ds:uri="87037488-ec5d-4aba-84c2-9b1d22638e8e"/>
    <ds:schemaRef ds:uri="f7076323-920d-4aa3-ae1c-bf5a6e9f7460"/>
  </ds:schemaRefs>
</ds:datastoreItem>
</file>

<file path=customXml/itemProps3.xml><?xml version="1.0" encoding="utf-8"?>
<ds:datastoreItem xmlns:ds="http://schemas.openxmlformats.org/officeDocument/2006/customXml" ds:itemID="{A0666E93-BC33-49A3-AB8A-1498F22E2F08}">
  <ds:schemaRefs>
    <ds:schemaRef ds:uri="Microsoft.SharePoint.Taxonomy.ContentTypeSync"/>
  </ds:schemaRefs>
</ds:datastoreItem>
</file>

<file path=customXml/itemProps4.xml><?xml version="1.0" encoding="utf-8"?>
<ds:datastoreItem xmlns:ds="http://schemas.openxmlformats.org/officeDocument/2006/customXml" ds:itemID="{F46F0D24-17C4-44AE-9FA4-B0ED464036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037488-ec5d-4aba-84c2-9b1d22638e8e"/>
    <ds:schemaRef ds:uri="188c4471-5159-47df-b6e4-49b46df372ce"/>
    <ds:schemaRef ds:uri="f7076323-920d-4aa3-ae1c-bf5a6e9f74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054B07E-AF92-44DD-BEC3-26B1DB69B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81</Pages>
  <Words>27947</Words>
  <Characters>153711</Characters>
  <Application>Microsoft Office Word</Application>
  <DocSecurity>0</DocSecurity>
  <Lines>1280</Lines>
  <Paragraphs>362</Paragraphs>
  <ScaleCrop>false</ScaleCrop>
  <HeadingPairs>
    <vt:vector size="2" baseType="variant">
      <vt:variant>
        <vt:lpstr>Titre</vt:lpstr>
      </vt:variant>
      <vt:variant>
        <vt:i4>1</vt:i4>
      </vt:variant>
    </vt:vector>
  </HeadingPairs>
  <TitlesOfParts>
    <vt:vector size="1" baseType="lpstr">
      <vt:lpstr>Project portfolio template</vt:lpstr>
    </vt:vector>
  </TitlesOfParts>
  <Company>european economics SAS</Company>
  <LinksUpToDate>false</LinksUpToDate>
  <CharactersWithSpaces>181296</CharactersWithSpaces>
  <SharedDoc>false</SharedDoc>
  <HyperlinkBase/>
  <HLinks>
    <vt:vector size="534" baseType="variant">
      <vt:variant>
        <vt:i4>1376313</vt:i4>
      </vt:variant>
      <vt:variant>
        <vt:i4>476</vt:i4>
      </vt:variant>
      <vt:variant>
        <vt:i4>0</vt:i4>
      </vt:variant>
      <vt:variant>
        <vt:i4>5</vt:i4>
      </vt:variant>
      <vt:variant>
        <vt:lpwstr/>
      </vt:variant>
      <vt:variant>
        <vt:lpwstr>_Toc44068454</vt:lpwstr>
      </vt:variant>
      <vt:variant>
        <vt:i4>1179705</vt:i4>
      </vt:variant>
      <vt:variant>
        <vt:i4>470</vt:i4>
      </vt:variant>
      <vt:variant>
        <vt:i4>0</vt:i4>
      </vt:variant>
      <vt:variant>
        <vt:i4>5</vt:i4>
      </vt:variant>
      <vt:variant>
        <vt:lpwstr/>
      </vt:variant>
      <vt:variant>
        <vt:lpwstr>_Toc44068453</vt:lpwstr>
      </vt:variant>
      <vt:variant>
        <vt:i4>1245241</vt:i4>
      </vt:variant>
      <vt:variant>
        <vt:i4>464</vt:i4>
      </vt:variant>
      <vt:variant>
        <vt:i4>0</vt:i4>
      </vt:variant>
      <vt:variant>
        <vt:i4>5</vt:i4>
      </vt:variant>
      <vt:variant>
        <vt:lpwstr/>
      </vt:variant>
      <vt:variant>
        <vt:lpwstr>_Toc44068452</vt:lpwstr>
      </vt:variant>
      <vt:variant>
        <vt:i4>1048633</vt:i4>
      </vt:variant>
      <vt:variant>
        <vt:i4>458</vt:i4>
      </vt:variant>
      <vt:variant>
        <vt:i4>0</vt:i4>
      </vt:variant>
      <vt:variant>
        <vt:i4>5</vt:i4>
      </vt:variant>
      <vt:variant>
        <vt:lpwstr/>
      </vt:variant>
      <vt:variant>
        <vt:lpwstr>_Toc44068451</vt:lpwstr>
      </vt:variant>
      <vt:variant>
        <vt:i4>1114169</vt:i4>
      </vt:variant>
      <vt:variant>
        <vt:i4>452</vt:i4>
      </vt:variant>
      <vt:variant>
        <vt:i4>0</vt:i4>
      </vt:variant>
      <vt:variant>
        <vt:i4>5</vt:i4>
      </vt:variant>
      <vt:variant>
        <vt:lpwstr/>
      </vt:variant>
      <vt:variant>
        <vt:lpwstr>_Toc44068450</vt:lpwstr>
      </vt:variant>
      <vt:variant>
        <vt:i4>1572920</vt:i4>
      </vt:variant>
      <vt:variant>
        <vt:i4>446</vt:i4>
      </vt:variant>
      <vt:variant>
        <vt:i4>0</vt:i4>
      </vt:variant>
      <vt:variant>
        <vt:i4>5</vt:i4>
      </vt:variant>
      <vt:variant>
        <vt:lpwstr/>
      </vt:variant>
      <vt:variant>
        <vt:lpwstr>_Toc44068449</vt:lpwstr>
      </vt:variant>
      <vt:variant>
        <vt:i4>1638456</vt:i4>
      </vt:variant>
      <vt:variant>
        <vt:i4>440</vt:i4>
      </vt:variant>
      <vt:variant>
        <vt:i4>0</vt:i4>
      </vt:variant>
      <vt:variant>
        <vt:i4>5</vt:i4>
      </vt:variant>
      <vt:variant>
        <vt:lpwstr/>
      </vt:variant>
      <vt:variant>
        <vt:lpwstr>_Toc44068448</vt:lpwstr>
      </vt:variant>
      <vt:variant>
        <vt:i4>1441848</vt:i4>
      </vt:variant>
      <vt:variant>
        <vt:i4>434</vt:i4>
      </vt:variant>
      <vt:variant>
        <vt:i4>0</vt:i4>
      </vt:variant>
      <vt:variant>
        <vt:i4>5</vt:i4>
      </vt:variant>
      <vt:variant>
        <vt:lpwstr/>
      </vt:variant>
      <vt:variant>
        <vt:lpwstr>_Toc44068447</vt:lpwstr>
      </vt:variant>
      <vt:variant>
        <vt:i4>1507384</vt:i4>
      </vt:variant>
      <vt:variant>
        <vt:i4>428</vt:i4>
      </vt:variant>
      <vt:variant>
        <vt:i4>0</vt:i4>
      </vt:variant>
      <vt:variant>
        <vt:i4>5</vt:i4>
      </vt:variant>
      <vt:variant>
        <vt:lpwstr/>
      </vt:variant>
      <vt:variant>
        <vt:lpwstr>_Toc44068446</vt:lpwstr>
      </vt:variant>
      <vt:variant>
        <vt:i4>1310776</vt:i4>
      </vt:variant>
      <vt:variant>
        <vt:i4>422</vt:i4>
      </vt:variant>
      <vt:variant>
        <vt:i4>0</vt:i4>
      </vt:variant>
      <vt:variant>
        <vt:i4>5</vt:i4>
      </vt:variant>
      <vt:variant>
        <vt:lpwstr/>
      </vt:variant>
      <vt:variant>
        <vt:lpwstr>_Toc44068445</vt:lpwstr>
      </vt:variant>
      <vt:variant>
        <vt:i4>1376312</vt:i4>
      </vt:variant>
      <vt:variant>
        <vt:i4>416</vt:i4>
      </vt:variant>
      <vt:variant>
        <vt:i4>0</vt:i4>
      </vt:variant>
      <vt:variant>
        <vt:i4>5</vt:i4>
      </vt:variant>
      <vt:variant>
        <vt:lpwstr/>
      </vt:variant>
      <vt:variant>
        <vt:lpwstr>_Toc44068444</vt:lpwstr>
      </vt:variant>
      <vt:variant>
        <vt:i4>1179704</vt:i4>
      </vt:variant>
      <vt:variant>
        <vt:i4>410</vt:i4>
      </vt:variant>
      <vt:variant>
        <vt:i4>0</vt:i4>
      </vt:variant>
      <vt:variant>
        <vt:i4>5</vt:i4>
      </vt:variant>
      <vt:variant>
        <vt:lpwstr/>
      </vt:variant>
      <vt:variant>
        <vt:lpwstr>_Toc44068443</vt:lpwstr>
      </vt:variant>
      <vt:variant>
        <vt:i4>1245240</vt:i4>
      </vt:variant>
      <vt:variant>
        <vt:i4>404</vt:i4>
      </vt:variant>
      <vt:variant>
        <vt:i4>0</vt:i4>
      </vt:variant>
      <vt:variant>
        <vt:i4>5</vt:i4>
      </vt:variant>
      <vt:variant>
        <vt:lpwstr/>
      </vt:variant>
      <vt:variant>
        <vt:lpwstr>_Toc44068442</vt:lpwstr>
      </vt:variant>
      <vt:variant>
        <vt:i4>1048632</vt:i4>
      </vt:variant>
      <vt:variant>
        <vt:i4>398</vt:i4>
      </vt:variant>
      <vt:variant>
        <vt:i4>0</vt:i4>
      </vt:variant>
      <vt:variant>
        <vt:i4>5</vt:i4>
      </vt:variant>
      <vt:variant>
        <vt:lpwstr/>
      </vt:variant>
      <vt:variant>
        <vt:lpwstr>_Toc44068441</vt:lpwstr>
      </vt:variant>
      <vt:variant>
        <vt:i4>1114168</vt:i4>
      </vt:variant>
      <vt:variant>
        <vt:i4>392</vt:i4>
      </vt:variant>
      <vt:variant>
        <vt:i4>0</vt:i4>
      </vt:variant>
      <vt:variant>
        <vt:i4>5</vt:i4>
      </vt:variant>
      <vt:variant>
        <vt:lpwstr/>
      </vt:variant>
      <vt:variant>
        <vt:lpwstr>_Toc44068440</vt:lpwstr>
      </vt:variant>
      <vt:variant>
        <vt:i4>1572927</vt:i4>
      </vt:variant>
      <vt:variant>
        <vt:i4>386</vt:i4>
      </vt:variant>
      <vt:variant>
        <vt:i4>0</vt:i4>
      </vt:variant>
      <vt:variant>
        <vt:i4>5</vt:i4>
      </vt:variant>
      <vt:variant>
        <vt:lpwstr/>
      </vt:variant>
      <vt:variant>
        <vt:lpwstr>_Toc44068439</vt:lpwstr>
      </vt:variant>
      <vt:variant>
        <vt:i4>1638463</vt:i4>
      </vt:variant>
      <vt:variant>
        <vt:i4>380</vt:i4>
      </vt:variant>
      <vt:variant>
        <vt:i4>0</vt:i4>
      </vt:variant>
      <vt:variant>
        <vt:i4>5</vt:i4>
      </vt:variant>
      <vt:variant>
        <vt:lpwstr/>
      </vt:variant>
      <vt:variant>
        <vt:lpwstr>_Toc44068438</vt:lpwstr>
      </vt:variant>
      <vt:variant>
        <vt:i4>1441855</vt:i4>
      </vt:variant>
      <vt:variant>
        <vt:i4>374</vt:i4>
      </vt:variant>
      <vt:variant>
        <vt:i4>0</vt:i4>
      </vt:variant>
      <vt:variant>
        <vt:i4>5</vt:i4>
      </vt:variant>
      <vt:variant>
        <vt:lpwstr/>
      </vt:variant>
      <vt:variant>
        <vt:lpwstr>_Toc44068437</vt:lpwstr>
      </vt:variant>
      <vt:variant>
        <vt:i4>1507391</vt:i4>
      </vt:variant>
      <vt:variant>
        <vt:i4>368</vt:i4>
      </vt:variant>
      <vt:variant>
        <vt:i4>0</vt:i4>
      </vt:variant>
      <vt:variant>
        <vt:i4>5</vt:i4>
      </vt:variant>
      <vt:variant>
        <vt:lpwstr/>
      </vt:variant>
      <vt:variant>
        <vt:lpwstr>_Toc44068436</vt:lpwstr>
      </vt:variant>
      <vt:variant>
        <vt:i4>1310783</vt:i4>
      </vt:variant>
      <vt:variant>
        <vt:i4>362</vt:i4>
      </vt:variant>
      <vt:variant>
        <vt:i4>0</vt:i4>
      </vt:variant>
      <vt:variant>
        <vt:i4>5</vt:i4>
      </vt:variant>
      <vt:variant>
        <vt:lpwstr/>
      </vt:variant>
      <vt:variant>
        <vt:lpwstr>_Toc44068435</vt:lpwstr>
      </vt:variant>
      <vt:variant>
        <vt:i4>1376319</vt:i4>
      </vt:variant>
      <vt:variant>
        <vt:i4>356</vt:i4>
      </vt:variant>
      <vt:variant>
        <vt:i4>0</vt:i4>
      </vt:variant>
      <vt:variant>
        <vt:i4>5</vt:i4>
      </vt:variant>
      <vt:variant>
        <vt:lpwstr/>
      </vt:variant>
      <vt:variant>
        <vt:lpwstr>_Toc44068434</vt:lpwstr>
      </vt:variant>
      <vt:variant>
        <vt:i4>1179711</vt:i4>
      </vt:variant>
      <vt:variant>
        <vt:i4>350</vt:i4>
      </vt:variant>
      <vt:variant>
        <vt:i4>0</vt:i4>
      </vt:variant>
      <vt:variant>
        <vt:i4>5</vt:i4>
      </vt:variant>
      <vt:variant>
        <vt:lpwstr/>
      </vt:variant>
      <vt:variant>
        <vt:lpwstr>_Toc44068433</vt:lpwstr>
      </vt:variant>
      <vt:variant>
        <vt:i4>1245247</vt:i4>
      </vt:variant>
      <vt:variant>
        <vt:i4>344</vt:i4>
      </vt:variant>
      <vt:variant>
        <vt:i4>0</vt:i4>
      </vt:variant>
      <vt:variant>
        <vt:i4>5</vt:i4>
      </vt:variant>
      <vt:variant>
        <vt:lpwstr/>
      </vt:variant>
      <vt:variant>
        <vt:lpwstr>_Toc44068432</vt:lpwstr>
      </vt:variant>
      <vt:variant>
        <vt:i4>1048639</vt:i4>
      </vt:variant>
      <vt:variant>
        <vt:i4>338</vt:i4>
      </vt:variant>
      <vt:variant>
        <vt:i4>0</vt:i4>
      </vt:variant>
      <vt:variant>
        <vt:i4>5</vt:i4>
      </vt:variant>
      <vt:variant>
        <vt:lpwstr/>
      </vt:variant>
      <vt:variant>
        <vt:lpwstr>_Toc44068431</vt:lpwstr>
      </vt:variant>
      <vt:variant>
        <vt:i4>1114175</vt:i4>
      </vt:variant>
      <vt:variant>
        <vt:i4>332</vt:i4>
      </vt:variant>
      <vt:variant>
        <vt:i4>0</vt:i4>
      </vt:variant>
      <vt:variant>
        <vt:i4>5</vt:i4>
      </vt:variant>
      <vt:variant>
        <vt:lpwstr/>
      </vt:variant>
      <vt:variant>
        <vt:lpwstr>_Toc44068430</vt:lpwstr>
      </vt:variant>
      <vt:variant>
        <vt:i4>1572926</vt:i4>
      </vt:variant>
      <vt:variant>
        <vt:i4>326</vt:i4>
      </vt:variant>
      <vt:variant>
        <vt:i4>0</vt:i4>
      </vt:variant>
      <vt:variant>
        <vt:i4>5</vt:i4>
      </vt:variant>
      <vt:variant>
        <vt:lpwstr/>
      </vt:variant>
      <vt:variant>
        <vt:lpwstr>_Toc44068429</vt:lpwstr>
      </vt:variant>
      <vt:variant>
        <vt:i4>1638462</vt:i4>
      </vt:variant>
      <vt:variant>
        <vt:i4>320</vt:i4>
      </vt:variant>
      <vt:variant>
        <vt:i4>0</vt:i4>
      </vt:variant>
      <vt:variant>
        <vt:i4>5</vt:i4>
      </vt:variant>
      <vt:variant>
        <vt:lpwstr/>
      </vt:variant>
      <vt:variant>
        <vt:lpwstr>_Toc44068428</vt:lpwstr>
      </vt:variant>
      <vt:variant>
        <vt:i4>1441854</vt:i4>
      </vt:variant>
      <vt:variant>
        <vt:i4>314</vt:i4>
      </vt:variant>
      <vt:variant>
        <vt:i4>0</vt:i4>
      </vt:variant>
      <vt:variant>
        <vt:i4>5</vt:i4>
      </vt:variant>
      <vt:variant>
        <vt:lpwstr/>
      </vt:variant>
      <vt:variant>
        <vt:lpwstr>_Toc44068427</vt:lpwstr>
      </vt:variant>
      <vt:variant>
        <vt:i4>1507390</vt:i4>
      </vt:variant>
      <vt:variant>
        <vt:i4>308</vt:i4>
      </vt:variant>
      <vt:variant>
        <vt:i4>0</vt:i4>
      </vt:variant>
      <vt:variant>
        <vt:i4>5</vt:i4>
      </vt:variant>
      <vt:variant>
        <vt:lpwstr/>
      </vt:variant>
      <vt:variant>
        <vt:lpwstr>_Toc44068426</vt:lpwstr>
      </vt:variant>
      <vt:variant>
        <vt:i4>1310782</vt:i4>
      </vt:variant>
      <vt:variant>
        <vt:i4>302</vt:i4>
      </vt:variant>
      <vt:variant>
        <vt:i4>0</vt:i4>
      </vt:variant>
      <vt:variant>
        <vt:i4>5</vt:i4>
      </vt:variant>
      <vt:variant>
        <vt:lpwstr/>
      </vt:variant>
      <vt:variant>
        <vt:lpwstr>_Toc44068425</vt:lpwstr>
      </vt:variant>
      <vt:variant>
        <vt:i4>1376318</vt:i4>
      </vt:variant>
      <vt:variant>
        <vt:i4>296</vt:i4>
      </vt:variant>
      <vt:variant>
        <vt:i4>0</vt:i4>
      </vt:variant>
      <vt:variant>
        <vt:i4>5</vt:i4>
      </vt:variant>
      <vt:variant>
        <vt:lpwstr/>
      </vt:variant>
      <vt:variant>
        <vt:lpwstr>_Toc44068424</vt:lpwstr>
      </vt:variant>
      <vt:variant>
        <vt:i4>1179710</vt:i4>
      </vt:variant>
      <vt:variant>
        <vt:i4>290</vt:i4>
      </vt:variant>
      <vt:variant>
        <vt:i4>0</vt:i4>
      </vt:variant>
      <vt:variant>
        <vt:i4>5</vt:i4>
      </vt:variant>
      <vt:variant>
        <vt:lpwstr/>
      </vt:variant>
      <vt:variant>
        <vt:lpwstr>_Toc44068423</vt:lpwstr>
      </vt:variant>
      <vt:variant>
        <vt:i4>1245246</vt:i4>
      </vt:variant>
      <vt:variant>
        <vt:i4>284</vt:i4>
      </vt:variant>
      <vt:variant>
        <vt:i4>0</vt:i4>
      </vt:variant>
      <vt:variant>
        <vt:i4>5</vt:i4>
      </vt:variant>
      <vt:variant>
        <vt:lpwstr/>
      </vt:variant>
      <vt:variant>
        <vt:lpwstr>_Toc44068422</vt:lpwstr>
      </vt:variant>
      <vt:variant>
        <vt:i4>1048638</vt:i4>
      </vt:variant>
      <vt:variant>
        <vt:i4>278</vt:i4>
      </vt:variant>
      <vt:variant>
        <vt:i4>0</vt:i4>
      </vt:variant>
      <vt:variant>
        <vt:i4>5</vt:i4>
      </vt:variant>
      <vt:variant>
        <vt:lpwstr/>
      </vt:variant>
      <vt:variant>
        <vt:lpwstr>_Toc44068421</vt:lpwstr>
      </vt:variant>
      <vt:variant>
        <vt:i4>1114174</vt:i4>
      </vt:variant>
      <vt:variant>
        <vt:i4>272</vt:i4>
      </vt:variant>
      <vt:variant>
        <vt:i4>0</vt:i4>
      </vt:variant>
      <vt:variant>
        <vt:i4>5</vt:i4>
      </vt:variant>
      <vt:variant>
        <vt:lpwstr/>
      </vt:variant>
      <vt:variant>
        <vt:lpwstr>_Toc44068420</vt:lpwstr>
      </vt:variant>
      <vt:variant>
        <vt:i4>1572925</vt:i4>
      </vt:variant>
      <vt:variant>
        <vt:i4>266</vt:i4>
      </vt:variant>
      <vt:variant>
        <vt:i4>0</vt:i4>
      </vt:variant>
      <vt:variant>
        <vt:i4>5</vt:i4>
      </vt:variant>
      <vt:variant>
        <vt:lpwstr/>
      </vt:variant>
      <vt:variant>
        <vt:lpwstr>_Toc44068419</vt:lpwstr>
      </vt:variant>
      <vt:variant>
        <vt:i4>1638461</vt:i4>
      </vt:variant>
      <vt:variant>
        <vt:i4>260</vt:i4>
      </vt:variant>
      <vt:variant>
        <vt:i4>0</vt:i4>
      </vt:variant>
      <vt:variant>
        <vt:i4>5</vt:i4>
      </vt:variant>
      <vt:variant>
        <vt:lpwstr/>
      </vt:variant>
      <vt:variant>
        <vt:lpwstr>_Toc44068418</vt:lpwstr>
      </vt:variant>
      <vt:variant>
        <vt:i4>1441853</vt:i4>
      </vt:variant>
      <vt:variant>
        <vt:i4>254</vt:i4>
      </vt:variant>
      <vt:variant>
        <vt:i4>0</vt:i4>
      </vt:variant>
      <vt:variant>
        <vt:i4>5</vt:i4>
      </vt:variant>
      <vt:variant>
        <vt:lpwstr/>
      </vt:variant>
      <vt:variant>
        <vt:lpwstr>_Toc44068417</vt:lpwstr>
      </vt:variant>
      <vt:variant>
        <vt:i4>1507389</vt:i4>
      </vt:variant>
      <vt:variant>
        <vt:i4>248</vt:i4>
      </vt:variant>
      <vt:variant>
        <vt:i4>0</vt:i4>
      </vt:variant>
      <vt:variant>
        <vt:i4>5</vt:i4>
      </vt:variant>
      <vt:variant>
        <vt:lpwstr/>
      </vt:variant>
      <vt:variant>
        <vt:lpwstr>_Toc44068416</vt:lpwstr>
      </vt:variant>
      <vt:variant>
        <vt:i4>1310781</vt:i4>
      </vt:variant>
      <vt:variant>
        <vt:i4>242</vt:i4>
      </vt:variant>
      <vt:variant>
        <vt:i4>0</vt:i4>
      </vt:variant>
      <vt:variant>
        <vt:i4>5</vt:i4>
      </vt:variant>
      <vt:variant>
        <vt:lpwstr/>
      </vt:variant>
      <vt:variant>
        <vt:lpwstr>_Toc44068415</vt:lpwstr>
      </vt:variant>
      <vt:variant>
        <vt:i4>1376317</vt:i4>
      </vt:variant>
      <vt:variant>
        <vt:i4>236</vt:i4>
      </vt:variant>
      <vt:variant>
        <vt:i4>0</vt:i4>
      </vt:variant>
      <vt:variant>
        <vt:i4>5</vt:i4>
      </vt:variant>
      <vt:variant>
        <vt:lpwstr/>
      </vt:variant>
      <vt:variant>
        <vt:lpwstr>_Toc44068414</vt:lpwstr>
      </vt:variant>
      <vt:variant>
        <vt:i4>1179709</vt:i4>
      </vt:variant>
      <vt:variant>
        <vt:i4>230</vt:i4>
      </vt:variant>
      <vt:variant>
        <vt:i4>0</vt:i4>
      </vt:variant>
      <vt:variant>
        <vt:i4>5</vt:i4>
      </vt:variant>
      <vt:variant>
        <vt:lpwstr/>
      </vt:variant>
      <vt:variant>
        <vt:lpwstr>_Toc44068413</vt:lpwstr>
      </vt:variant>
      <vt:variant>
        <vt:i4>1245245</vt:i4>
      </vt:variant>
      <vt:variant>
        <vt:i4>224</vt:i4>
      </vt:variant>
      <vt:variant>
        <vt:i4>0</vt:i4>
      </vt:variant>
      <vt:variant>
        <vt:i4>5</vt:i4>
      </vt:variant>
      <vt:variant>
        <vt:lpwstr/>
      </vt:variant>
      <vt:variant>
        <vt:lpwstr>_Toc44068412</vt:lpwstr>
      </vt:variant>
      <vt:variant>
        <vt:i4>1048637</vt:i4>
      </vt:variant>
      <vt:variant>
        <vt:i4>218</vt:i4>
      </vt:variant>
      <vt:variant>
        <vt:i4>0</vt:i4>
      </vt:variant>
      <vt:variant>
        <vt:i4>5</vt:i4>
      </vt:variant>
      <vt:variant>
        <vt:lpwstr/>
      </vt:variant>
      <vt:variant>
        <vt:lpwstr>_Toc44068411</vt:lpwstr>
      </vt:variant>
      <vt:variant>
        <vt:i4>1114173</vt:i4>
      </vt:variant>
      <vt:variant>
        <vt:i4>212</vt:i4>
      </vt:variant>
      <vt:variant>
        <vt:i4>0</vt:i4>
      </vt:variant>
      <vt:variant>
        <vt:i4>5</vt:i4>
      </vt:variant>
      <vt:variant>
        <vt:lpwstr/>
      </vt:variant>
      <vt:variant>
        <vt:lpwstr>_Toc44068410</vt:lpwstr>
      </vt:variant>
      <vt:variant>
        <vt:i4>1572924</vt:i4>
      </vt:variant>
      <vt:variant>
        <vt:i4>206</vt:i4>
      </vt:variant>
      <vt:variant>
        <vt:i4>0</vt:i4>
      </vt:variant>
      <vt:variant>
        <vt:i4>5</vt:i4>
      </vt:variant>
      <vt:variant>
        <vt:lpwstr/>
      </vt:variant>
      <vt:variant>
        <vt:lpwstr>_Toc44068409</vt:lpwstr>
      </vt:variant>
      <vt:variant>
        <vt:i4>1638460</vt:i4>
      </vt:variant>
      <vt:variant>
        <vt:i4>200</vt:i4>
      </vt:variant>
      <vt:variant>
        <vt:i4>0</vt:i4>
      </vt:variant>
      <vt:variant>
        <vt:i4>5</vt:i4>
      </vt:variant>
      <vt:variant>
        <vt:lpwstr/>
      </vt:variant>
      <vt:variant>
        <vt:lpwstr>_Toc44068408</vt:lpwstr>
      </vt:variant>
      <vt:variant>
        <vt:i4>1441852</vt:i4>
      </vt:variant>
      <vt:variant>
        <vt:i4>194</vt:i4>
      </vt:variant>
      <vt:variant>
        <vt:i4>0</vt:i4>
      </vt:variant>
      <vt:variant>
        <vt:i4>5</vt:i4>
      </vt:variant>
      <vt:variant>
        <vt:lpwstr/>
      </vt:variant>
      <vt:variant>
        <vt:lpwstr>_Toc44068407</vt:lpwstr>
      </vt:variant>
      <vt:variant>
        <vt:i4>1507388</vt:i4>
      </vt:variant>
      <vt:variant>
        <vt:i4>188</vt:i4>
      </vt:variant>
      <vt:variant>
        <vt:i4>0</vt:i4>
      </vt:variant>
      <vt:variant>
        <vt:i4>5</vt:i4>
      </vt:variant>
      <vt:variant>
        <vt:lpwstr/>
      </vt:variant>
      <vt:variant>
        <vt:lpwstr>_Toc44068406</vt:lpwstr>
      </vt:variant>
      <vt:variant>
        <vt:i4>1310780</vt:i4>
      </vt:variant>
      <vt:variant>
        <vt:i4>182</vt:i4>
      </vt:variant>
      <vt:variant>
        <vt:i4>0</vt:i4>
      </vt:variant>
      <vt:variant>
        <vt:i4>5</vt:i4>
      </vt:variant>
      <vt:variant>
        <vt:lpwstr/>
      </vt:variant>
      <vt:variant>
        <vt:lpwstr>_Toc44068405</vt:lpwstr>
      </vt:variant>
      <vt:variant>
        <vt:i4>1376316</vt:i4>
      </vt:variant>
      <vt:variant>
        <vt:i4>176</vt:i4>
      </vt:variant>
      <vt:variant>
        <vt:i4>0</vt:i4>
      </vt:variant>
      <vt:variant>
        <vt:i4>5</vt:i4>
      </vt:variant>
      <vt:variant>
        <vt:lpwstr/>
      </vt:variant>
      <vt:variant>
        <vt:lpwstr>_Toc44068404</vt:lpwstr>
      </vt:variant>
      <vt:variant>
        <vt:i4>1179708</vt:i4>
      </vt:variant>
      <vt:variant>
        <vt:i4>170</vt:i4>
      </vt:variant>
      <vt:variant>
        <vt:i4>0</vt:i4>
      </vt:variant>
      <vt:variant>
        <vt:i4>5</vt:i4>
      </vt:variant>
      <vt:variant>
        <vt:lpwstr/>
      </vt:variant>
      <vt:variant>
        <vt:lpwstr>_Toc44068403</vt:lpwstr>
      </vt:variant>
      <vt:variant>
        <vt:i4>1245244</vt:i4>
      </vt:variant>
      <vt:variant>
        <vt:i4>164</vt:i4>
      </vt:variant>
      <vt:variant>
        <vt:i4>0</vt:i4>
      </vt:variant>
      <vt:variant>
        <vt:i4>5</vt:i4>
      </vt:variant>
      <vt:variant>
        <vt:lpwstr/>
      </vt:variant>
      <vt:variant>
        <vt:lpwstr>_Toc44068402</vt:lpwstr>
      </vt:variant>
      <vt:variant>
        <vt:i4>1048636</vt:i4>
      </vt:variant>
      <vt:variant>
        <vt:i4>158</vt:i4>
      </vt:variant>
      <vt:variant>
        <vt:i4>0</vt:i4>
      </vt:variant>
      <vt:variant>
        <vt:i4>5</vt:i4>
      </vt:variant>
      <vt:variant>
        <vt:lpwstr/>
      </vt:variant>
      <vt:variant>
        <vt:lpwstr>_Toc44068401</vt:lpwstr>
      </vt:variant>
      <vt:variant>
        <vt:i4>1114172</vt:i4>
      </vt:variant>
      <vt:variant>
        <vt:i4>152</vt:i4>
      </vt:variant>
      <vt:variant>
        <vt:i4>0</vt:i4>
      </vt:variant>
      <vt:variant>
        <vt:i4>5</vt:i4>
      </vt:variant>
      <vt:variant>
        <vt:lpwstr/>
      </vt:variant>
      <vt:variant>
        <vt:lpwstr>_Toc44068400</vt:lpwstr>
      </vt:variant>
      <vt:variant>
        <vt:i4>2031669</vt:i4>
      </vt:variant>
      <vt:variant>
        <vt:i4>146</vt:i4>
      </vt:variant>
      <vt:variant>
        <vt:i4>0</vt:i4>
      </vt:variant>
      <vt:variant>
        <vt:i4>5</vt:i4>
      </vt:variant>
      <vt:variant>
        <vt:lpwstr/>
      </vt:variant>
      <vt:variant>
        <vt:lpwstr>_Toc44068399</vt:lpwstr>
      </vt:variant>
      <vt:variant>
        <vt:i4>1966133</vt:i4>
      </vt:variant>
      <vt:variant>
        <vt:i4>140</vt:i4>
      </vt:variant>
      <vt:variant>
        <vt:i4>0</vt:i4>
      </vt:variant>
      <vt:variant>
        <vt:i4>5</vt:i4>
      </vt:variant>
      <vt:variant>
        <vt:lpwstr/>
      </vt:variant>
      <vt:variant>
        <vt:lpwstr>_Toc44068398</vt:lpwstr>
      </vt:variant>
      <vt:variant>
        <vt:i4>1114165</vt:i4>
      </vt:variant>
      <vt:variant>
        <vt:i4>134</vt:i4>
      </vt:variant>
      <vt:variant>
        <vt:i4>0</vt:i4>
      </vt:variant>
      <vt:variant>
        <vt:i4>5</vt:i4>
      </vt:variant>
      <vt:variant>
        <vt:lpwstr/>
      </vt:variant>
      <vt:variant>
        <vt:lpwstr>_Toc44068397</vt:lpwstr>
      </vt:variant>
      <vt:variant>
        <vt:i4>1048629</vt:i4>
      </vt:variant>
      <vt:variant>
        <vt:i4>128</vt:i4>
      </vt:variant>
      <vt:variant>
        <vt:i4>0</vt:i4>
      </vt:variant>
      <vt:variant>
        <vt:i4>5</vt:i4>
      </vt:variant>
      <vt:variant>
        <vt:lpwstr/>
      </vt:variant>
      <vt:variant>
        <vt:lpwstr>_Toc44068396</vt:lpwstr>
      </vt:variant>
      <vt:variant>
        <vt:i4>1245237</vt:i4>
      </vt:variant>
      <vt:variant>
        <vt:i4>122</vt:i4>
      </vt:variant>
      <vt:variant>
        <vt:i4>0</vt:i4>
      </vt:variant>
      <vt:variant>
        <vt:i4>5</vt:i4>
      </vt:variant>
      <vt:variant>
        <vt:lpwstr/>
      </vt:variant>
      <vt:variant>
        <vt:lpwstr>_Toc44068395</vt:lpwstr>
      </vt:variant>
      <vt:variant>
        <vt:i4>1179701</vt:i4>
      </vt:variant>
      <vt:variant>
        <vt:i4>116</vt:i4>
      </vt:variant>
      <vt:variant>
        <vt:i4>0</vt:i4>
      </vt:variant>
      <vt:variant>
        <vt:i4>5</vt:i4>
      </vt:variant>
      <vt:variant>
        <vt:lpwstr/>
      </vt:variant>
      <vt:variant>
        <vt:lpwstr>_Toc44068394</vt:lpwstr>
      </vt:variant>
      <vt:variant>
        <vt:i4>1376309</vt:i4>
      </vt:variant>
      <vt:variant>
        <vt:i4>110</vt:i4>
      </vt:variant>
      <vt:variant>
        <vt:i4>0</vt:i4>
      </vt:variant>
      <vt:variant>
        <vt:i4>5</vt:i4>
      </vt:variant>
      <vt:variant>
        <vt:lpwstr/>
      </vt:variant>
      <vt:variant>
        <vt:lpwstr>_Toc44068393</vt:lpwstr>
      </vt:variant>
      <vt:variant>
        <vt:i4>1310773</vt:i4>
      </vt:variant>
      <vt:variant>
        <vt:i4>104</vt:i4>
      </vt:variant>
      <vt:variant>
        <vt:i4>0</vt:i4>
      </vt:variant>
      <vt:variant>
        <vt:i4>5</vt:i4>
      </vt:variant>
      <vt:variant>
        <vt:lpwstr/>
      </vt:variant>
      <vt:variant>
        <vt:lpwstr>_Toc44068392</vt:lpwstr>
      </vt:variant>
      <vt:variant>
        <vt:i4>1507381</vt:i4>
      </vt:variant>
      <vt:variant>
        <vt:i4>98</vt:i4>
      </vt:variant>
      <vt:variant>
        <vt:i4>0</vt:i4>
      </vt:variant>
      <vt:variant>
        <vt:i4>5</vt:i4>
      </vt:variant>
      <vt:variant>
        <vt:lpwstr/>
      </vt:variant>
      <vt:variant>
        <vt:lpwstr>_Toc44068391</vt:lpwstr>
      </vt:variant>
      <vt:variant>
        <vt:i4>1441845</vt:i4>
      </vt:variant>
      <vt:variant>
        <vt:i4>92</vt:i4>
      </vt:variant>
      <vt:variant>
        <vt:i4>0</vt:i4>
      </vt:variant>
      <vt:variant>
        <vt:i4>5</vt:i4>
      </vt:variant>
      <vt:variant>
        <vt:lpwstr/>
      </vt:variant>
      <vt:variant>
        <vt:lpwstr>_Toc44068390</vt:lpwstr>
      </vt:variant>
      <vt:variant>
        <vt:i4>2031668</vt:i4>
      </vt:variant>
      <vt:variant>
        <vt:i4>86</vt:i4>
      </vt:variant>
      <vt:variant>
        <vt:i4>0</vt:i4>
      </vt:variant>
      <vt:variant>
        <vt:i4>5</vt:i4>
      </vt:variant>
      <vt:variant>
        <vt:lpwstr/>
      </vt:variant>
      <vt:variant>
        <vt:lpwstr>_Toc44068389</vt:lpwstr>
      </vt:variant>
      <vt:variant>
        <vt:i4>1966132</vt:i4>
      </vt:variant>
      <vt:variant>
        <vt:i4>80</vt:i4>
      </vt:variant>
      <vt:variant>
        <vt:i4>0</vt:i4>
      </vt:variant>
      <vt:variant>
        <vt:i4>5</vt:i4>
      </vt:variant>
      <vt:variant>
        <vt:lpwstr/>
      </vt:variant>
      <vt:variant>
        <vt:lpwstr>_Toc44068388</vt:lpwstr>
      </vt:variant>
      <vt:variant>
        <vt:i4>1114164</vt:i4>
      </vt:variant>
      <vt:variant>
        <vt:i4>74</vt:i4>
      </vt:variant>
      <vt:variant>
        <vt:i4>0</vt:i4>
      </vt:variant>
      <vt:variant>
        <vt:i4>5</vt:i4>
      </vt:variant>
      <vt:variant>
        <vt:lpwstr/>
      </vt:variant>
      <vt:variant>
        <vt:lpwstr>_Toc44068387</vt:lpwstr>
      </vt:variant>
      <vt:variant>
        <vt:i4>1048628</vt:i4>
      </vt:variant>
      <vt:variant>
        <vt:i4>68</vt:i4>
      </vt:variant>
      <vt:variant>
        <vt:i4>0</vt:i4>
      </vt:variant>
      <vt:variant>
        <vt:i4>5</vt:i4>
      </vt:variant>
      <vt:variant>
        <vt:lpwstr/>
      </vt:variant>
      <vt:variant>
        <vt:lpwstr>_Toc44068386</vt:lpwstr>
      </vt:variant>
      <vt:variant>
        <vt:i4>1245236</vt:i4>
      </vt:variant>
      <vt:variant>
        <vt:i4>62</vt:i4>
      </vt:variant>
      <vt:variant>
        <vt:i4>0</vt:i4>
      </vt:variant>
      <vt:variant>
        <vt:i4>5</vt:i4>
      </vt:variant>
      <vt:variant>
        <vt:lpwstr/>
      </vt:variant>
      <vt:variant>
        <vt:lpwstr>_Toc44068385</vt:lpwstr>
      </vt:variant>
      <vt:variant>
        <vt:i4>1179700</vt:i4>
      </vt:variant>
      <vt:variant>
        <vt:i4>56</vt:i4>
      </vt:variant>
      <vt:variant>
        <vt:i4>0</vt:i4>
      </vt:variant>
      <vt:variant>
        <vt:i4>5</vt:i4>
      </vt:variant>
      <vt:variant>
        <vt:lpwstr/>
      </vt:variant>
      <vt:variant>
        <vt:lpwstr>_Toc44068384</vt:lpwstr>
      </vt:variant>
      <vt:variant>
        <vt:i4>1376308</vt:i4>
      </vt:variant>
      <vt:variant>
        <vt:i4>50</vt:i4>
      </vt:variant>
      <vt:variant>
        <vt:i4>0</vt:i4>
      </vt:variant>
      <vt:variant>
        <vt:i4>5</vt:i4>
      </vt:variant>
      <vt:variant>
        <vt:lpwstr/>
      </vt:variant>
      <vt:variant>
        <vt:lpwstr>_Toc44068383</vt:lpwstr>
      </vt:variant>
      <vt:variant>
        <vt:i4>1310772</vt:i4>
      </vt:variant>
      <vt:variant>
        <vt:i4>44</vt:i4>
      </vt:variant>
      <vt:variant>
        <vt:i4>0</vt:i4>
      </vt:variant>
      <vt:variant>
        <vt:i4>5</vt:i4>
      </vt:variant>
      <vt:variant>
        <vt:lpwstr/>
      </vt:variant>
      <vt:variant>
        <vt:lpwstr>_Toc44068382</vt:lpwstr>
      </vt:variant>
      <vt:variant>
        <vt:i4>1507380</vt:i4>
      </vt:variant>
      <vt:variant>
        <vt:i4>38</vt:i4>
      </vt:variant>
      <vt:variant>
        <vt:i4>0</vt:i4>
      </vt:variant>
      <vt:variant>
        <vt:i4>5</vt:i4>
      </vt:variant>
      <vt:variant>
        <vt:lpwstr/>
      </vt:variant>
      <vt:variant>
        <vt:lpwstr>_Toc44068381</vt:lpwstr>
      </vt:variant>
      <vt:variant>
        <vt:i4>1441844</vt:i4>
      </vt:variant>
      <vt:variant>
        <vt:i4>32</vt:i4>
      </vt:variant>
      <vt:variant>
        <vt:i4>0</vt:i4>
      </vt:variant>
      <vt:variant>
        <vt:i4>5</vt:i4>
      </vt:variant>
      <vt:variant>
        <vt:lpwstr/>
      </vt:variant>
      <vt:variant>
        <vt:lpwstr>_Toc44068380</vt:lpwstr>
      </vt:variant>
      <vt:variant>
        <vt:i4>2031675</vt:i4>
      </vt:variant>
      <vt:variant>
        <vt:i4>26</vt:i4>
      </vt:variant>
      <vt:variant>
        <vt:i4>0</vt:i4>
      </vt:variant>
      <vt:variant>
        <vt:i4>5</vt:i4>
      </vt:variant>
      <vt:variant>
        <vt:lpwstr/>
      </vt:variant>
      <vt:variant>
        <vt:lpwstr>_Toc44068379</vt:lpwstr>
      </vt:variant>
      <vt:variant>
        <vt:i4>1966139</vt:i4>
      </vt:variant>
      <vt:variant>
        <vt:i4>20</vt:i4>
      </vt:variant>
      <vt:variant>
        <vt:i4>0</vt:i4>
      </vt:variant>
      <vt:variant>
        <vt:i4>5</vt:i4>
      </vt:variant>
      <vt:variant>
        <vt:lpwstr/>
      </vt:variant>
      <vt:variant>
        <vt:lpwstr>_Toc44068378</vt:lpwstr>
      </vt:variant>
      <vt:variant>
        <vt:i4>1114171</vt:i4>
      </vt:variant>
      <vt:variant>
        <vt:i4>14</vt:i4>
      </vt:variant>
      <vt:variant>
        <vt:i4>0</vt:i4>
      </vt:variant>
      <vt:variant>
        <vt:i4>5</vt:i4>
      </vt:variant>
      <vt:variant>
        <vt:lpwstr/>
      </vt:variant>
      <vt:variant>
        <vt:lpwstr>_Toc44068377</vt:lpwstr>
      </vt:variant>
      <vt:variant>
        <vt:i4>1048635</vt:i4>
      </vt:variant>
      <vt:variant>
        <vt:i4>8</vt:i4>
      </vt:variant>
      <vt:variant>
        <vt:i4>0</vt:i4>
      </vt:variant>
      <vt:variant>
        <vt:i4>5</vt:i4>
      </vt:variant>
      <vt:variant>
        <vt:lpwstr/>
      </vt:variant>
      <vt:variant>
        <vt:lpwstr>_Toc44068376</vt:lpwstr>
      </vt:variant>
      <vt:variant>
        <vt:i4>1245243</vt:i4>
      </vt:variant>
      <vt:variant>
        <vt:i4>2</vt:i4>
      </vt:variant>
      <vt:variant>
        <vt:i4>0</vt:i4>
      </vt:variant>
      <vt:variant>
        <vt:i4>5</vt:i4>
      </vt:variant>
      <vt:variant>
        <vt:lpwstr/>
      </vt:variant>
      <vt:variant>
        <vt:lpwstr>_Toc44068375</vt:lpwstr>
      </vt:variant>
      <vt:variant>
        <vt:i4>1114164</vt:i4>
      </vt:variant>
      <vt:variant>
        <vt:i4>24</vt:i4>
      </vt:variant>
      <vt:variant>
        <vt:i4>0</vt:i4>
      </vt:variant>
      <vt:variant>
        <vt:i4>5</vt:i4>
      </vt:variant>
      <vt:variant>
        <vt:lpwstr>mailto:XX5183@engie.com</vt:lpwstr>
      </vt:variant>
      <vt:variant>
        <vt:lpwstr/>
      </vt:variant>
      <vt:variant>
        <vt:i4>3801175</vt:i4>
      </vt:variant>
      <vt:variant>
        <vt:i4>21</vt:i4>
      </vt:variant>
      <vt:variant>
        <vt:i4>0</vt:i4>
      </vt:variant>
      <vt:variant>
        <vt:i4>5</vt:i4>
      </vt:variant>
      <vt:variant>
        <vt:lpwstr>mailto:soizic.legoff@engie.com</vt:lpwstr>
      </vt:variant>
      <vt:variant>
        <vt:lpwstr/>
      </vt:variant>
      <vt:variant>
        <vt:i4>7340033</vt:i4>
      </vt:variant>
      <vt:variant>
        <vt:i4>18</vt:i4>
      </vt:variant>
      <vt:variant>
        <vt:i4>0</vt:i4>
      </vt:variant>
      <vt:variant>
        <vt:i4>5</vt:i4>
      </vt:variant>
      <vt:variant>
        <vt:lpwstr>mailto:Olivier.LHOTE@engie.com</vt:lpwstr>
      </vt:variant>
      <vt:variant>
        <vt:lpwstr/>
      </vt:variant>
      <vt:variant>
        <vt:i4>7340033</vt:i4>
      </vt:variant>
      <vt:variant>
        <vt:i4>15</vt:i4>
      </vt:variant>
      <vt:variant>
        <vt:i4>0</vt:i4>
      </vt:variant>
      <vt:variant>
        <vt:i4>5</vt:i4>
      </vt:variant>
      <vt:variant>
        <vt:lpwstr>mailto:Olivier.LHOTE@engie.com</vt:lpwstr>
      </vt:variant>
      <vt:variant>
        <vt:lpwstr/>
      </vt:variant>
      <vt:variant>
        <vt:i4>3932231</vt:i4>
      </vt:variant>
      <vt:variant>
        <vt:i4>12</vt:i4>
      </vt:variant>
      <vt:variant>
        <vt:i4>0</vt:i4>
      </vt:variant>
      <vt:variant>
        <vt:i4>5</vt:i4>
      </vt:variant>
      <vt:variant>
        <vt:lpwstr>mailto:frederic.legrand@engie.com</vt:lpwstr>
      </vt:variant>
      <vt:variant>
        <vt:lpwstr/>
      </vt:variant>
      <vt:variant>
        <vt:i4>3932231</vt:i4>
      </vt:variant>
      <vt:variant>
        <vt:i4>9</vt:i4>
      </vt:variant>
      <vt:variant>
        <vt:i4>0</vt:i4>
      </vt:variant>
      <vt:variant>
        <vt:i4>5</vt:i4>
      </vt:variant>
      <vt:variant>
        <vt:lpwstr>mailto:frederic.legrand@engie.com</vt:lpwstr>
      </vt:variant>
      <vt:variant>
        <vt:lpwstr/>
      </vt:variant>
      <vt:variant>
        <vt:i4>983073</vt:i4>
      </vt:variant>
      <vt:variant>
        <vt:i4>6</vt:i4>
      </vt:variant>
      <vt:variant>
        <vt:i4>0</vt:i4>
      </vt:variant>
      <vt:variant>
        <vt:i4>5</vt:i4>
      </vt:variant>
      <vt:variant>
        <vt:lpwstr>mailto:KH1017@engie.com</vt:lpwstr>
      </vt:variant>
      <vt:variant>
        <vt:lpwstr/>
      </vt:variant>
      <vt:variant>
        <vt:i4>7340033</vt:i4>
      </vt:variant>
      <vt:variant>
        <vt:i4>3</vt:i4>
      </vt:variant>
      <vt:variant>
        <vt:i4>0</vt:i4>
      </vt:variant>
      <vt:variant>
        <vt:i4>5</vt:i4>
      </vt:variant>
      <vt:variant>
        <vt:lpwstr>mailto:Olivier.LHOTE@engie.com</vt:lpwstr>
      </vt:variant>
      <vt:variant>
        <vt:lpwstr/>
      </vt:variant>
      <vt:variant>
        <vt:i4>3932231</vt:i4>
      </vt:variant>
      <vt:variant>
        <vt:i4>0</vt:i4>
      </vt:variant>
      <vt:variant>
        <vt:i4>0</vt:i4>
      </vt:variant>
      <vt:variant>
        <vt:i4>5</vt:i4>
      </vt:variant>
      <vt:variant>
        <vt:lpwstr>mailto:frederic.legrand@engie.com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portfolio template</dc:title>
  <dc:subject>IPCEI</dc:subject>
  <dc:creator>Marc ISABELLE</dc:creator>
  <cp:lastModifiedBy>Diomides Mavroyiannis</cp:lastModifiedBy>
  <cp:revision>2</cp:revision>
  <cp:lastPrinted>2017-10-25T21:48:00Z</cp:lastPrinted>
  <dcterms:created xsi:type="dcterms:W3CDTF">2021-03-23T08:33:00Z</dcterms:created>
  <dcterms:modified xsi:type="dcterms:W3CDTF">2021-03-23T08:33:00Z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0x010100F7220B1CA6B4CA4CBB00A1B43EB0F183</vt:lpwstr>
  </property>
  <property fmtid="{D5CDD505-2E9C-101B-9397-08002B2CF9AE}" pid="3" name="Security Classification">
    <vt:lpwstr/>
  </property>
</Properties>
</file>